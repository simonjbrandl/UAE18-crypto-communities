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187519" w14:textId="51453F1F" w:rsidR="00E36970" w:rsidRPr="0005446F" w:rsidRDefault="00B06D9F" w:rsidP="001F3670">
      <w:pPr>
        <w:spacing w:line="480" w:lineRule="auto"/>
        <w:rPr>
          <w:rFonts w:ascii="Arial" w:hAnsi="Arial" w:cs="Arial"/>
        </w:rPr>
      </w:pPr>
      <w:r w:rsidRPr="0005446F">
        <w:rPr>
          <w:rFonts w:ascii="Arial" w:hAnsi="Arial" w:cs="Arial"/>
          <w:b/>
          <w:bCs/>
        </w:rPr>
        <w:t>Title:</w:t>
      </w:r>
      <w:r w:rsidRPr="0005446F">
        <w:rPr>
          <w:rFonts w:ascii="Arial" w:hAnsi="Arial" w:cs="Arial"/>
        </w:rPr>
        <w:t xml:space="preserve"> </w:t>
      </w:r>
      <w:del w:id="0" w:author="Simon Brandl" w:date="2020-05-20T09:11:00Z">
        <w:r w:rsidR="006F2548" w:rsidRPr="0083474B" w:rsidDel="00674F8F">
          <w:rPr>
            <w:rFonts w:ascii="Arial" w:hAnsi="Arial" w:cs="Arial"/>
            <w:b/>
            <w:bCs/>
            <w:sz w:val="22"/>
            <w:szCs w:val="22"/>
          </w:rPr>
          <w:delText xml:space="preserve">Organismal responses to extreme temperatures </w:delText>
        </w:r>
      </w:del>
      <w:ins w:id="1" w:author="Simon Brandl" w:date="2020-06-01T16:25:00Z">
        <w:r w:rsidR="00E926A5">
          <w:rPr>
            <w:rFonts w:ascii="Arial" w:hAnsi="Arial" w:cs="Arial"/>
            <w:b/>
            <w:bCs/>
            <w:sz w:val="22"/>
            <w:szCs w:val="22"/>
          </w:rPr>
          <w:t>Extreme environmental conditions erode coral reef biodiversity and functioning</w:t>
        </w:r>
      </w:ins>
      <w:del w:id="2" w:author="Simon Brandl" w:date="2020-05-22T11:13:00Z">
        <w:r w:rsidR="006F2548" w:rsidRPr="0083474B" w:rsidDel="00755D51">
          <w:rPr>
            <w:rFonts w:ascii="Arial" w:hAnsi="Arial" w:cs="Arial"/>
            <w:b/>
            <w:bCs/>
            <w:sz w:val="22"/>
            <w:szCs w:val="22"/>
          </w:rPr>
          <w:delText>reduce</w:delText>
        </w:r>
      </w:del>
      <w:del w:id="3" w:author="Simon Brandl" w:date="2020-06-01T16:25:00Z">
        <w:r w:rsidR="006F2548" w:rsidRPr="0083474B" w:rsidDel="00E926A5">
          <w:rPr>
            <w:rFonts w:ascii="Arial" w:hAnsi="Arial" w:cs="Arial"/>
            <w:b/>
            <w:bCs/>
            <w:sz w:val="22"/>
            <w:szCs w:val="22"/>
          </w:rPr>
          <w:delText xml:space="preserve"> </w:delText>
        </w:r>
      </w:del>
      <w:del w:id="4" w:author="Simon Brandl" w:date="2020-05-22T11:13:00Z">
        <w:r w:rsidR="006F2548" w:rsidRPr="0083474B" w:rsidDel="00755D51">
          <w:rPr>
            <w:rFonts w:ascii="Arial" w:hAnsi="Arial" w:cs="Arial"/>
            <w:b/>
            <w:bCs/>
            <w:sz w:val="22"/>
            <w:szCs w:val="22"/>
          </w:rPr>
          <w:delText xml:space="preserve">coral reef </w:delText>
        </w:r>
      </w:del>
      <w:del w:id="5" w:author="Simon Brandl" w:date="2020-05-22T11:21:00Z">
        <w:r w:rsidR="006F2548" w:rsidRPr="0083474B" w:rsidDel="00755D51">
          <w:rPr>
            <w:rFonts w:ascii="Arial" w:hAnsi="Arial" w:cs="Arial"/>
            <w:b/>
            <w:bCs/>
            <w:sz w:val="22"/>
            <w:szCs w:val="22"/>
          </w:rPr>
          <w:delText>biodiversity</w:delText>
        </w:r>
      </w:del>
      <w:del w:id="6" w:author="Simon Brandl" w:date="2020-06-01T16:25:00Z">
        <w:r w:rsidR="006F2548" w:rsidRPr="0083474B" w:rsidDel="00E926A5">
          <w:rPr>
            <w:rFonts w:ascii="Arial" w:hAnsi="Arial" w:cs="Arial"/>
            <w:b/>
            <w:bCs/>
            <w:sz w:val="22"/>
            <w:szCs w:val="22"/>
          </w:rPr>
          <w:delText xml:space="preserve"> and</w:delText>
        </w:r>
      </w:del>
      <w:del w:id="7" w:author="Simon Brandl" w:date="2020-05-22T14:04:00Z">
        <w:r w:rsidR="006F2548" w:rsidRPr="0083474B" w:rsidDel="00657DC9">
          <w:rPr>
            <w:rFonts w:ascii="Arial" w:hAnsi="Arial" w:cs="Arial"/>
            <w:b/>
            <w:bCs/>
            <w:sz w:val="22"/>
            <w:szCs w:val="22"/>
          </w:rPr>
          <w:delText xml:space="preserve"> </w:delText>
        </w:r>
      </w:del>
      <w:del w:id="8" w:author="Simon Brandl" w:date="2020-06-01T16:25:00Z">
        <w:r w:rsidR="006F2548" w:rsidRPr="0083474B" w:rsidDel="00E926A5">
          <w:rPr>
            <w:rFonts w:ascii="Arial" w:hAnsi="Arial" w:cs="Arial"/>
            <w:b/>
            <w:bCs/>
            <w:sz w:val="22"/>
            <w:szCs w:val="22"/>
          </w:rPr>
          <w:delText>functioning</w:delText>
        </w:r>
      </w:del>
    </w:p>
    <w:p w14:paraId="1D0A9F7B" w14:textId="77777777" w:rsidR="005047E1" w:rsidRPr="0005446F" w:rsidRDefault="005047E1" w:rsidP="001F3670">
      <w:pPr>
        <w:spacing w:line="480" w:lineRule="auto"/>
        <w:rPr>
          <w:rFonts w:ascii="Arial" w:hAnsi="Arial" w:cs="Arial"/>
        </w:rPr>
      </w:pPr>
    </w:p>
    <w:p w14:paraId="0DC10A14" w14:textId="05E5632F" w:rsidR="005047E1" w:rsidRPr="0005446F" w:rsidRDefault="005047E1" w:rsidP="005047E1">
      <w:pPr>
        <w:spacing w:line="480" w:lineRule="auto"/>
        <w:rPr>
          <w:rFonts w:ascii="Arial" w:hAnsi="Arial" w:cs="Arial"/>
          <w:vertAlign w:val="superscript"/>
        </w:rPr>
      </w:pPr>
      <w:r w:rsidRPr="0005446F">
        <w:rPr>
          <w:rFonts w:ascii="Arial" w:hAnsi="Arial" w:cs="Arial"/>
          <w:b/>
          <w:bCs/>
        </w:rPr>
        <w:t>Authors:</w:t>
      </w:r>
      <w:r w:rsidRPr="0005446F">
        <w:rPr>
          <w:rFonts w:ascii="Arial" w:hAnsi="Arial" w:cs="Arial"/>
        </w:rPr>
        <w:t xml:space="preserve"> Simon J. Brandl</w:t>
      </w:r>
      <w:r w:rsidRPr="0005446F">
        <w:rPr>
          <w:rFonts w:ascii="Arial" w:hAnsi="Arial" w:cs="Arial"/>
          <w:vertAlign w:val="superscript"/>
        </w:rPr>
        <w:t>1,2,3,4</w:t>
      </w:r>
      <w:r w:rsidRPr="0005446F">
        <w:rPr>
          <w:rFonts w:ascii="Arial" w:hAnsi="Arial" w:cs="Arial"/>
        </w:rPr>
        <w:t>*</w:t>
      </w:r>
      <w:r w:rsidR="00AD2BD2" w:rsidRPr="0005446F">
        <w:rPr>
          <w:rFonts w:ascii="Arial" w:hAnsi="Arial" w:cs="Arial"/>
        </w:rPr>
        <w:t>†</w:t>
      </w:r>
      <w:r w:rsidRPr="0005446F">
        <w:rPr>
          <w:rFonts w:ascii="Arial" w:hAnsi="Arial" w:cs="Arial"/>
        </w:rPr>
        <w:t>, Jacob L. Johansen</w:t>
      </w:r>
      <w:r w:rsidRPr="0005446F">
        <w:rPr>
          <w:rFonts w:ascii="Arial" w:hAnsi="Arial" w:cs="Arial"/>
          <w:vertAlign w:val="superscript"/>
        </w:rPr>
        <w:t>5,6</w:t>
      </w:r>
      <w:r w:rsidR="00AD2BD2" w:rsidRPr="0005446F">
        <w:rPr>
          <w:rFonts w:ascii="Arial" w:hAnsi="Arial" w:cs="Arial"/>
        </w:rPr>
        <w:t>†</w:t>
      </w:r>
      <w:r w:rsidRPr="0005446F">
        <w:rPr>
          <w:rFonts w:ascii="Arial" w:hAnsi="Arial" w:cs="Arial"/>
        </w:rPr>
        <w:t>, Jordan M. Casey</w:t>
      </w:r>
      <w:r w:rsidRPr="0005446F">
        <w:rPr>
          <w:rFonts w:ascii="Arial" w:hAnsi="Arial" w:cs="Arial"/>
          <w:vertAlign w:val="superscript"/>
        </w:rPr>
        <w:t>3,4</w:t>
      </w:r>
      <w:r w:rsidRPr="0005446F">
        <w:rPr>
          <w:rFonts w:ascii="Arial" w:hAnsi="Arial" w:cs="Arial"/>
        </w:rPr>
        <w:t>, Luke Tornabene</w:t>
      </w:r>
      <w:r w:rsidRPr="0005446F">
        <w:rPr>
          <w:rFonts w:ascii="Arial" w:hAnsi="Arial" w:cs="Arial"/>
          <w:vertAlign w:val="superscript"/>
        </w:rPr>
        <w:t>7</w:t>
      </w:r>
      <w:r w:rsidRPr="0005446F">
        <w:rPr>
          <w:rFonts w:ascii="Arial" w:hAnsi="Arial" w:cs="Arial"/>
        </w:rPr>
        <w:t>, Renato A. Morais</w:t>
      </w:r>
      <w:r w:rsidRPr="0005446F">
        <w:rPr>
          <w:rFonts w:ascii="Arial" w:hAnsi="Arial" w:cs="Arial"/>
          <w:vertAlign w:val="superscript"/>
        </w:rPr>
        <w:t>8,9</w:t>
      </w:r>
      <w:r w:rsidRPr="0005446F">
        <w:rPr>
          <w:rFonts w:ascii="Arial" w:hAnsi="Arial" w:cs="Arial"/>
        </w:rPr>
        <w:t>, John A. Burt</w:t>
      </w:r>
      <w:r w:rsidRPr="0005446F">
        <w:rPr>
          <w:rFonts w:ascii="Arial" w:hAnsi="Arial" w:cs="Arial"/>
          <w:vertAlign w:val="superscript"/>
        </w:rPr>
        <w:t>6</w:t>
      </w:r>
      <w:r w:rsidRPr="0005446F">
        <w:rPr>
          <w:rFonts w:ascii="Arial" w:hAnsi="Arial" w:cs="Arial"/>
        </w:rPr>
        <w:t xml:space="preserve"> </w:t>
      </w:r>
    </w:p>
    <w:p w14:paraId="41AC4E39" w14:textId="77777777" w:rsidR="005047E1" w:rsidRPr="0005446F" w:rsidRDefault="005047E1" w:rsidP="005047E1">
      <w:pPr>
        <w:spacing w:line="480" w:lineRule="auto"/>
        <w:rPr>
          <w:rFonts w:ascii="Arial" w:hAnsi="Arial" w:cs="Arial"/>
        </w:rPr>
      </w:pPr>
    </w:p>
    <w:p w14:paraId="0A41B9F3" w14:textId="3A556084" w:rsidR="005047E1" w:rsidRPr="0005446F" w:rsidRDefault="00AD2BD2" w:rsidP="005047E1">
      <w:pPr>
        <w:spacing w:line="480" w:lineRule="auto"/>
        <w:rPr>
          <w:rFonts w:ascii="Arial" w:hAnsi="Arial" w:cs="Arial"/>
        </w:rPr>
      </w:pPr>
      <w:r w:rsidRPr="0005446F">
        <w:rPr>
          <w:rFonts w:ascii="Arial" w:hAnsi="Arial" w:cs="Arial"/>
        </w:rPr>
        <w:t>†</w:t>
      </w:r>
      <w:r w:rsidR="005047E1" w:rsidRPr="0005446F">
        <w:rPr>
          <w:rFonts w:ascii="Arial" w:hAnsi="Arial" w:cs="Arial"/>
        </w:rPr>
        <w:t xml:space="preserve"> indicates shared first authorship</w:t>
      </w:r>
    </w:p>
    <w:p w14:paraId="16875F92" w14:textId="77777777" w:rsidR="005047E1" w:rsidRPr="0005446F" w:rsidRDefault="005047E1" w:rsidP="005047E1">
      <w:pPr>
        <w:spacing w:line="480" w:lineRule="auto"/>
        <w:rPr>
          <w:rFonts w:ascii="Arial" w:hAnsi="Arial" w:cs="Arial"/>
          <w:b/>
          <w:bCs/>
        </w:rPr>
      </w:pPr>
    </w:p>
    <w:p w14:paraId="6D5A2EE1" w14:textId="08785428" w:rsidR="00024D39" w:rsidRDefault="00AD2BD2" w:rsidP="005047E1">
      <w:pPr>
        <w:spacing w:line="480" w:lineRule="auto"/>
        <w:rPr>
          <w:rFonts w:ascii="Arial" w:hAnsi="Arial" w:cs="Arial"/>
        </w:rPr>
      </w:pPr>
      <w:r w:rsidRPr="0005446F">
        <w:rPr>
          <w:rFonts w:ascii="Arial" w:hAnsi="Arial" w:cs="Arial"/>
          <w:b/>
          <w:bCs/>
        </w:rPr>
        <w:t>*</w:t>
      </w:r>
      <w:r w:rsidR="005047E1" w:rsidRPr="0005446F">
        <w:rPr>
          <w:rFonts w:ascii="Arial" w:hAnsi="Arial" w:cs="Arial"/>
          <w:b/>
          <w:bCs/>
        </w:rPr>
        <w:t xml:space="preserve">Corresponding author: </w:t>
      </w:r>
      <w:r w:rsidR="005047E1" w:rsidRPr="0005446F">
        <w:rPr>
          <w:rFonts w:ascii="Arial" w:hAnsi="Arial" w:cs="Arial"/>
        </w:rPr>
        <w:t xml:space="preserve">Simon J. </w:t>
      </w:r>
      <w:proofErr w:type="spellStart"/>
      <w:r w:rsidR="005047E1" w:rsidRPr="0005446F">
        <w:rPr>
          <w:rFonts w:ascii="Arial" w:hAnsi="Arial" w:cs="Arial"/>
        </w:rPr>
        <w:t>Brandl</w:t>
      </w:r>
      <w:proofErr w:type="spellEnd"/>
      <w:r w:rsidR="005047E1" w:rsidRPr="0005446F">
        <w:rPr>
          <w:rFonts w:ascii="Arial" w:hAnsi="Arial" w:cs="Arial"/>
        </w:rPr>
        <w:t xml:space="preserve">, </w:t>
      </w:r>
      <w:hyperlink r:id="rId8" w:history="1">
        <w:r w:rsidR="005047E1" w:rsidRPr="0005446F">
          <w:rPr>
            <w:rStyle w:val="Hyperlink"/>
            <w:rFonts w:ascii="Arial" w:hAnsi="Arial" w:cs="Arial"/>
          </w:rPr>
          <w:t>simonjbrandl@gmail.com</w:t>
        </w:r>
      </w:hyperlink>
      <w:r w:rsidR="00024D39">
        <w:rPr>
          <w:rStyle w:val="Hyperlink"/>
          <w:rFonts w:ascii="Arial" w:hAnsi="Arial" w:cs="Arial"/>
        </w:rPr>
        <w:t>,</w:t>
      </w:r>
    </w:p>
    <w:p w14:paraId="626A11AB" w14:textId="1B281FD7" w:rsidR="005047E1" w:rsidRPr="0005446F" w:rsidRDefault="00024D39" w:rsidP="005047E1">
      <w:pPr>
        <w:spacing w:line="480" w:lineRule="auto"/>
        <w:rPr>
          <w:rFonts w:ascii="Arial" w:hAnsi="Arial" w:cs="Arial"/>
        </w:rPr>
      </w:pPr>
      <w:r>
        <w:rPr>
          <w:rFonts w:ascii="Arial" w:hAnsi="Arial" w:cs="Arial"/>
        </w:rPr>
        <w:t xml:space="preserve">(ORCID: </w:t>
      </w:r>
      <w:r w:rsidRPr="00024D39">
        <w:rPr>
          <w:rFonts w:ascii="Arial" w:hAnsi="Arial" w:cs="Arial"/>
        </w:rPr>
        <w:t>0000-0002-6649-2496</w:t>
      </w:r>
      <w:r>
        <w:rPr>
          <w:rFonts w:ascii="Arial" w:hAnsi="Arial" w:cs="Arial"/>
        </w:rPr>
        <w:t>)</w:t>
      </w:r>
    </w:p>
    <w:p w14:paraId="1A34BEB7" w14:textId="77777777" w:rsidR="005047E1" w:rsidRPr="0005446F" w:rsidRDefault="005047E1" w:rsidP="005047E1">
      <w:pPr>
        <w:spacing w:line="480" w:lineRule="auto"/>
        <w:rPr>
          <w:rFonts w:ascii="Arial" w:hAnsi="Arial" w:cs="Arial"/>
        </w:rPr>
      </w:pPr>
    </w:p>
    <w:p w14:paraId="7485340A" w14:textId="77777777" w:rsidR="005047E1" w:rsidRPr="0005446F" w:rsidRDefault="005047E1" w:rsidP="005047E1">
      <w:pPr>
        <w:spacing w:line="480" w:lineRule="auto"/>
        <w:rPr>
          <w:rFonts w:ascii="Arial" w:hAnsi="Arial" w:cs="Arial"/>
          <w:b/>
          <w:bCs/>
        </w:rPr>
      </w:pPr>
      <w:r w:rsidRPr="0005446F">
        <w:rPr>
          <w:rFonts w:ascii="Arial" w:hAnsi="Arial" w:cs="Arial"/>
          <w:b/>
          <w:bCs/>
        </w:rPr>
        <w:t xml:space="preserve">Affiliations: </w:t>
      </w:r>
    </w:p>
    <w:p w14:paraId="352A615D" w14:textId="77777777" w:rsidR="005047E1" w:rsidRPr="0005446F" w:rsidRDefault="005047E1" w:rsidP="005047E1">
      <w:pPr>
        <w:spacing w:line="480" w:lineRule="auto"/>
        <w:rPr>
          <w:rFonts w:ascii="Arial" w:hAnsi="Arial" w:cs="Arial"/>
          <w:sz w:val="20"/>
          <w:szCs w:val="20"/>
        </w:rPr>
      </w:pPr>
      <w:r w:rsidRPr="0005446F">
        <w:rPr>
          <w:rFonts w:ascii="Arial" w:hAnsi="Arial" w:cs="Arial"/>
          <w:sz w:val="20"/>
          <w:szCs w:val="20"/>
          <w:vertAlign w:val="superscript"/>
        </w:rPr>
        <w:t>1</w:t>
      </w:r>
      <w:r w:rsidRPr="0005446F">
        <w:rPr>
          <w:rFonts w:ascii="Arial" w:hAnsi="Arial" w:cs="Arial"/>
          <w:sz w:val="20"/>
          <w:szCs w:val="20"/>
        </w:rPr>
        <w:t xml:space="preserve"> Department of Biological Sciences, Simon Fraser University, Burnaby, BC, Canada</w:t>
      </w:r>
    </w:p>
    <w:p w14:paraId="35E5FED5" w14:textId="77777777" w:rsidR="005047E1" w:rsidRPr="0005446F" w:rsidRDefault="005047E1" w:rsidP="005047E1">
      <w:pPr>
        <w:spacing w:line="480" w:lineRule="auto"/>
        <w:rPr>
          <w:rFonts w:ascii="Arial" w:hAnsi="Arial" w:cs="Arial"/>
          <w:sz w:val="20"/>
          <w:szCs w:val="20"/>
        </w:rPr>
      </w:pPr>
      <w:r w:rsidRPr="0005446F">
        <w:rPr>
          <w:rFonts w:ascii="Arial" w:hAnsi="Arial" w:cs="Arial"/>
          <w:sz w:val="20"/>
          <w:szCs w:val="20"/>
          <w:vertAlign w:val="superscript"/>
        </w:rPr>
        <w:t>2</w:t>
      </w:r>
      <w:r w:rsidRPr="0005446F">
        <w:rPr>
          <w:rFonts w:ascii="Arial" w:hAnsi="Arial" w:cs="Arial"/>
          <w:sz w:val="20"/>
          <w:szCs w:val="20"/>
        </w:rPr>
        <w:t xml:space="preserve"> CESAB - FRB,</w:t>
      </w:r>
      <w:r w:rsidRPr="0005446F">
        <w:rPr>
          <w:rFonts w:ascii="Arial" w:hAnsi="Arial" w:cs="Arial"/>
        </w:rPr>
        <w:t xml:space="preserve"> </w:t>
      </w:r>
      <w:r w:rsidRPr="0005446F">
        <w:rPr>
          <w:rFonts w:ascii="Arial" w:hAnsi="Arial" w:cs="Arial"/>
          <w:sz w:val="20"/>
          <w:szCs w:val="20"/>
        </w:rPr>
        <w:t xml:space="preserve">5 Rue de </w:t>
      </w:r>
      <w:proofErr w:type="spellStart"/>
      <w:r w:rsidRPr="0005446F">
        <w:rPr>
          <w:rFonts w:ascii="Arial" w:hAnsi="Arial" w:cs="Arial"/>
          <w:sz w:val="20"/>
          <w:szCs w:val="20"/>
        </w:rPr>
        <w:t>l'École</w:t>
      </w:r>
      <w:proofErr w:type="spellEnd"/>
      <w:r w:rsidRPr="0005446F">
        <w:rPr>
          <w:rFonts w:ascii="Arial" w:hAnsi="Arial" w:cs="Arial"/>
          <w:sz w:val="20"/>
          <w:szCs w:val="20"/>
        </w:rPr>
        <w:t xml:space="preserve"> de </w:t>
      </w:r>
      <w:proofErr w:type="spellStart"/>
      <w:r w:rsidRPr="0005446F">
        <w:rPr>
          <w:rFonts w:ascii="Arial" w:hAnsi="Arial" w:cs="Arial"/>
          <w:sz w:val="20"/>
          <w:szCs w:val="20"/>
        </w:rPr>
        <w:t>Médecine</w:t>
      </w:r>
      <w:proofErr w:type="spellEnd"/>
      <w:r w:rsidRPr="0005446F">
        <w:rPr>
          <w:rFonts w:ascii="Arial" w:hAnsi="Arial" w:cs="Arial"/>
          <w:sz w:val="20"/>
          <w:szCs w:val="20"/>
        </w:rPr>
        <w:t>, 34000, Montpellier, France</w:t>
      </w:r>
    </w:p>
    <w:p w14:paraId="536E073F" w14:textId="77777777" w:rsidR="005047E1" w:rsidRPr="0005446F" w:rsidRDefault="005047E1" w:rsidP="005047E1">
      <w:pPr>
        <w:spacing w:line="480" w:lineRule="auto"/>
        <w:rPr>
          <w:rFonts w:ascii="Arial" w:hAnsi="Arial" w:cs="Arial"/>
          <w:sz w:val="20"/>
          <w:szCs w:val="20"/>
        </w:rPr>
      </w:pPr>
      <w:r w:rsidRPr="0005446F">
        <w:rPr>
          <w:rFonts w:ascii="Arial" w:hAnsi="Arial" w:cs="Arial"/>
          <w:sz w:val="20"/>
          <w:szCs w:val="20"/>
          <w:vertAlign w:val="superscript"/>
        </w:rPr>
        <w:t>3</w:t>
      </w:r>
      <w:r w:rsidRPr="0005446F">
        <w:rPr>
          <w:rFonts w:ascii="Arial" w:hAnsi="Arial" w:cs="Arial"/>
          <w:sz w:val="20"/>
          <w:szCs w:val="20"/>
        </w:rPr>
        <w:t xml:space="preserve"> PSL </w:t>
      </w:r>
      <w:proofErr w:type="spellStart"/>
      <w:r w:rsidRPr="0005446F">
        <w:rPr>
          <w:rFonts w:ascii="Arial" w:hAnsi="Arial" w:cs="Arial"/>
          <w:sz w:val="20"/>
          <w:szCs w:val="20"/>
        </w:rPr>
        <w:t>Université</w:t>
      </w:r>
      <w:proofErr w:type="spellEnd"/>
      <w:r w:rsidRPr="0005446F">
        <w:rPr>
          <w:rFonts w:ascii="Arial" w:hAnsi="Arial" w:cs="Arial"/>
          <w:sz w:val="20"/>
          <w:szCs w:val="20"/>
        </w:rPr>
        <w:t xml:space="preserve"> Paris: CNRS-EPHE-UPVD USR3278 CRIOBE, </w:t>
      </w:r>
      <w:proofErr w:type="spellStart"/>
      <w:r w:rsidRPr="0005446F">
        <w:rPr>
          <w:rFonts w:ascii="Arial" w:hAnsi="Arial" w:cs="Arial"/>
          <w:sz w:val="20"/>
          <w:szCs w:val="20"/>
        </w:rPr>
        <w:t>Université</w:t>
      </w:r>
      <w:proofErr w:type="spellEnd"/>
      <w:r w:rsidRPr="0005446F">
        <w:rPr>
          <w:rFonts w:ascii="Arial" w:hAnsi="Arial" w:cs="Arial"/>
          <w:sz w:val="20"/>
          <w:szCs w:val="20"/>
        </w:rPr>
        <w:t xml:space="preserve"> de Perpignan, Perpignan, France</w:t>
      </w:r>
    </w:p>
    <w:p w14:paraId="3F18DBDF" w14:textId="77777777" w:rsidR="005047E1" w:rsidRPr="0005446F" w:rsidRDefault="005047E1" w:rsidP="005047E1">
      <w:pPr>
        <w:spacing w:line="480" w:lineRule="auto"/>
        <w:rPr>
          <w:rFonts w:ascii="Arial" w:hAnsi="Arial" w:cs="Arial"/>
          <w:sz w:val="20"/>
          <w:szCs w:val="20"/>
          <w:lang w:val="fr-FR"/>
        </w:rPr>
      </w:pPr>
      <w:r w:rsidRPr="0005446F">
        <w:rPr>
          <w:rFonts w:ascii="Arial" w:hAnsi="Arial" w:cs="Arial"/>
          <w:sz w:val="20"/>
          <w:szCs w:val="20"/>
          <w:vertAlign w:val="superscript"/>
        </w:rPr>
        <w:t>4</w:t>
      </w:r>
      <w:r w:rsidRPr="0005446F">
        <w:rPr>
          <w:rFonts w:ascii="Arial" w:hAnsi="Arial" w:cs="Arial"/>
          <w:sz w:val="20"/>
          <w:szCs w:val="20"/>
        </w:rPr>
        <w:t xml:space="preserve"> </w:t>
      </w:r>
      <w:r w:rsidRPr="0005446F">
        <w:rPr>
          <w:rFonts w:ascii="Arial" w:hAnsi="Arial" w:cs="Arial"/>
          <w:sz w:val="20"/>
          <w:szCs w:val="20"/>
          <w:lang w:val="fr-FR"/>
        </w:rPr>
        <w:t>Laboratoire d’Excellence “CORAIL,” Perpignan, France</w:t>
      </w:r>
    </w:p>
    <w:p w14:paraId="37B7C7A3" w14:textId="77777777" w:rsidR="005047E1" w:rsidRPr="0005446F" w:rsidRDefault="005047E1" w:rsidP="005047E1">
      <w:pPr>
        <w:spacing w:line="480" w:lineRule="auto"/>
        <w:rPr>
          <w:rFonts w:ascii="Arial" w:hAnsi="Arial" w:cs="Arial"/>
          <w:sz w:val="20"/>
          <w:szCs w:val="20"/>
          <w:lang w:val="fr-FR"/>
        </w:rPr>
      </w:pPr>
      <w:r w:rsidRPr="0005446F">
        <w:rPr>
          <w:rFonts w:ascii="Arial" w:hAnsi="Arial" w:cs="Arial"/>
          <w:sz w:val="20"/>
          <w:szCs w:val="20"/>
          <w:vertAlign w:val="superscript"/>
          <w:lang w:val="fr-FR"/>
        </w:rPr>
        <w:t>5</w:t>
      </w:r>
      <w:r w:rsidRPr="0005446F">
        <w:rPr>
          <w:rFonts w:ascii="Arial" w:hAnsi="Arial" w:cs="Arial"/>
          <w:sz w:val="20"/>
          <w:szCs w:val="20"/>
          <w:lang w:val="fr-FR"/>
        </w:rPr>
        <w:t xml:space="preserve"> </w:t>
      </w:r>
      <w:proofErr w:type="spellStart"/>
      <w:r w:rsidRPr="0005446F">
        <w:rPr>
          <w:rFonts w:ascii="Arial" w:hAnsi="Arial" w:cs="Arial"/>
          <w:sz w:val="20"/>
          <w:szCs w:val="20"/>
          <w:lang w:val="fr-FR"/>
        </w:rPr>
        <w:t>Hawai’i</w:t>
      </w:r>
      <w:proofErr w:type="spellEnd"/>
      <w:r w:rsidRPr="0005446F">
        <w:rPr>
          <w:rFonts w:ascii="Arial" w:hAnsi="Arial" w:cs="Arial"/>
          <w:sz w:val="20"/>
          <w:szCs w:val="20"/>
          <w:lang w:val="fr-FR"/>
        </w:rPr>
        <w:t xml:space="preserve"> Institute of Marine </w:t>
      </w:r>
      <w:proofErr w:type="spellStart"/>
      <w:r w:rsidRPr="0005446F">
        <w:rPr>
          <w:rFonts w:ascii="Arial" w:hAnsi="Arial" w:cs="Arial"/>
          <w:sz w:val="20"/>
          <w:szCs w:val="20"/>
          <w:lang w:val="fr-FR"/>
        </w:rPr>
        <w:t>Biology</w:t>
      </w:r>
      <w:proofErr w:type="spellEnd"/>
      <w:r w:rsidRPr="0005446F">
        <w:rPr>
          <w:rFonts w:ascii="Arial" w:hAnsi="Arial" w:cs="Arial"/>
          <w:sz w:val="20"/>
          <w:szCs w:val="20"/>
          <w:lang w:val="fr-FR"/>
        </w:rPr>
        <w:t xml:space="preserve">, </w:t>
      </w:r>
      <w:proofErr w:type="spellStart"/>
      <w:r w:rsidRPr="0005446F">
        <w:rPr>
          <w:rFonts w:ascii="Arial" w:hAnsi="Arial" w:cs="Arial"/>
          <w:sz w:val="20"/>
          <w:szCs w:val="20"/>
          <w:lang w:val="fr-FR"/>
        </w:rPr>
        <w:t>University</w:t>
      </w:r>
      <w:proofErr w:type="spellEnd"/>
      <w:r w:rsidRPr="0005446F">
        <w:rPr>
          <w:rFonts w:ascii="Arial" w:hAnsi="Arial" w:cs="Arial"/>
          <w:sz w:val="20"/>
          <w:szCs w:val="20"/>
          <w:lang w:val="fr-FR"/>
        </w:rPr>
        <w:t xml:space="preserve"> of </w:t>
      </w:r>
      <w:proofErr w:type="spellStart"/>
      <w:r w:rsidRPr="0005446F">
        <w:rPr>
          <w:rFonts w:ascii="Arial" w:hAnsi="Arial" w:cs="Arial"/>
          <w:sz w:val="20"/>
          <w:szCs w:val="20"/>
          <w:lang w:val="fr-FR"/>
        </w:rPr>
        <w:t>Hawai’i</w:t>
      </w:r>
      <w:proofErr w:type="spellEnd"/>
      <w:r w:rsidRPr="0005446F">
        <w:rPr>
          <w:rFonts w:ascii="Arial" w:hAnsi="Arial" w:cs="Arial"/>
          <w:sz w:val="20"/>
          <w:szCs w:val="20"/>
          <w:lang w:val="fr-FR"/>
        </w:rPr>
        <w:t xml:space="preserve"> at </w:t>
      </w:r>
      <w:proofErr w:type="spellStart"/>
      <w:r w:rsidRPr="0005446F">
        <w:rPr>
          <w:rFonts w:ascii="Arial" w:hAnsi="Arial" w:cs="Arial"/>
          <w:sz w:val="20"/>
          <w:szCs w:val="20"/>
          <w:lang w:val="fr-FR"/>
        </w:rPr>
        <w:t>Manoa</w:t>
      </w:r>
      <w:proofErr w:type="spellEnd"/>
      <w:r w:rsidRPr="0005446F">
        <w:rPr>
          <w:rFonts w:ascii="Arial" w:hAnsi="Arial" w:cs="Arial"/>
          <w:sz w:val="20"/>
          <w:szCs w:val="20"/>
          <w:lang w:val="fr-FR"/>
        </w:rPr>
        <w:t xml:space="preserve">, </w:t>
      </w:r>
      <w:proofErr w:type="spellStart"/>
      <w:r w:rsidRPr="0005446F">
        <w:rPr>
          <w:rFonts w:ascii="Arial" w:hAnsi="Arial" w:cs="Arial"/>
          <w:sz w:val="20"/>
          <w:szCs w:val="20"/>
          <w:lang w:val="fr-FR"/>
        </w:rPr>
        <w:t>Kane’ohe</w:t>
      </w:r>
      <w:proofErr w:type="spellEnd"/>
      <w:r w:rsidRPr="0005446F">
        <w:rPr>
          <w:rFonts w:ascii="Arial" w:hAnsi="Arial" w:cs="Arial"/>
          <w:sz w:val="20"/>
          <w:szCs w:val="20"/>
          <w:lang w:val="fr-FR"/>
        </w:rPr>
        <w:t>, HI, USA</w:t>
      </w:r>
    </w:p>
    <w:p w14:paraId="207298F3" w14:textId="77777777" w:rsidR="005047E1" w:rsidRPr="0005446F" w:rsidRDefault="005047E1" w:rsidP="005047E1">
      <w:pPr>
        <w:spacing w:line="480" w:lineRule="auto"/>
        <w:rPr>
          <w:rFonts w:ascii="Arial" w:hAnsi="Arial" w:cs="Arial"/>
          <w:sz w:val="20"/>
          <w:szCs w:val="20"/>
          <w:lang w:val="fr-FR"/>
        </w:rPr>
      </w:pPr>
      <w:r w:rsidRPr="0005446F">
        <w:rPr>
          <w:rFonts w:ascii="Arial" w:hAnsi="Arial" w:cs="Arial"/>
          <w:sz w:val="20"/>
          <w:szCs w:val="20"/>
          <w:vertAlign w:val="superscript"/>
          <w:lang w:val="fr-FR"/>
        </w:rPr>
        <w:t>6</w:t>
      </w:r>
      <w:r w:rsidRPr="0005446F">
        <w:rPr>
          <w:rFonts w:ascii="Arial" w:hAnsi="Arial" w:cs="Arial"/>
          <w:sz w:val="20"/>
          <w:szCs w:val="20"/>
          <w:lang w:val="fr-FR"/>
        </w:rPr>
        <w:t xml:space="preserve"> Marine </w:t>
      </w:r>
      <w:proofErr w:type="spellStart"/>
      <w:r w:rsidRPr="0005446F">
        <w:rPr>
          <w:rFonts w:ascii="Arial" w:hAnsi="Arial" w:cs="Arial"/>
          <w:sz w:val="20"/>
          <w:szCs w:val="20"/>
          <w:lang w:val="fr-FR"/>
        </w:rPr>
        <w:t>Biology</w:t>
      </w:r>
      <w:proofErr w:type="spellEnd"/>
      <w:r w:rsidRPr="0005446F">
        <w:rPr>
          <w:rFonts w:ascii="Arial" w:hAnsi="Arial" w:cs="Arial"/>
          <w:sz w:val="20"/>
          <w:szCs w:val="20"/>
          <w:lang w:val="fr-FR"/>
        </w:rPr>
        <w:t xml:space="preserve"> </w:t>
      </w:r>
      <w:proofErr w:type="spellStart"/>
      <w:r w:rsidRPr="0005446F">
        <w:rPr>
          <w:rFonts w:ascii="Arial" w:hAnsi="Arial" w:cs="Arial"/>
          <w:sz w:val="20"/>
          <w:szCs w:val="20"/>
          <w:lang w:val="fr-FR"/>
        </w:rPr>
        <w:t>Laboratory</w:t>
      </w:r>
      <w:proofErr w:type="spellEnd"/>
      <w:r w:rsidRPr="0005446F">
        <w:rPr>
          <w:rFonts w:ascii="Arial" w:hAnsi="Arial" w:cs="Arial"/>
          <w:sz w:val="20"/>
          <w:szCs w:val="20"/>
          <w:lang w:val="fr-FR"/>
        </w:rPr>
        <w:t xml:space="preserve">, Centre for </w:t>
      </w:r>
      <w:proofErr w:type="spellStart"/>
      <w:r w:rsidRPr="0005446F">
        <w:rPr>
          <w:rFonts w:ascii="Arial" w:hAnsi="Arial" w:cs="Arial"/>
          <w:sz w:val="20"/>
          <w:szCs w:val="20"/>
          <w:lang w:val="fr-FR"/>
        </w:rPr>
        <w:t>Genomics</w:t>
      </w:r>
      <w:proofErr w:type="spellEnd"/>
      <w:r w:rsidRPr="0005446F">
        <w:rPr>
          <w:rFonts w:ascii="Arial" w:hAnsi="Arial" w:cs="Arial"/>
          <w:sz w:val="20"/>
          <w:szCs w:val="20"/>
          <w:lang w:val="fr-FR"/>
        </w:rPr>
        <w:t xml:space="preserve"> and </w:t>
      </w:r>
      <w:proofErr w:type="spellStart"/>
      <w:r w:rsidRPr="0005446F">
        <w:rPr>
          <w:rFonts w:ascii="Arial" w:hAnsi="Arial" w:cs="Arial"/>
          <w:sz w:val="20"/>
          <w:szCs w:val="20"/>
          <w:lang w:val="fr-FR"/>
        </w:rPr>
        <w:t>Systems</w:t>
      </w:r>
      <w:proofErr w:type="spellEnd"/>
      <w:r w:rsidRPr="0005446F">
        <w:rPr>
          <w:rFonts w:ascii="Arial" w:hAnsi="Arial" w:cs="Arial"/>
          <w:sz w:val="20"/>
          <w:szCs w:val="20"/>
          <w:lang w:val="fr-FR"/>
        </w:rPr>
        <w:t xml:space="preserve"> </w:t>
      </w:r>
      <w:proofErr w:type="spellStart"/>
      <w:r w:rsidRPr="0005446F">
        <w:rPr>
          <w:rFonts w:ascii="Arial" w:hAnsi="Arial" w:cs="Arial"/>
          <w:sz w:val="20"/>
          <w:szCs w:val="20"/>
          <w:lang w:val="fr-FR"/>
        </w:rPr>
        <w:t>Biology</w:t>
      </w:r>
      <w:proofErr w:type="spellEnd"/>
      <w:r w:rsidRPr="0005446F">
        <w:rPr>
          <w:rFonts w:ascii="Arial" w:hAnsi="Arial" w:cs="Arial"/>
          <w:sz w:val="20"/>
          <w:szCs w:val="20"/>
          <w:lang w:val="fr-FR"/>
        </w:rPr>
        <w:t xml:space="preserve">, New York </w:t>
      </w:r>
      <w:proofErr w:type="spellStart"/>
      <w:r w:rsidRPr="0005446F">
        <w:rPr>
          <w:rFonts w:ascii="Arial" w:hAnsi="Arial" w:cs="Arial"/>
          <w:sz w:val="20"/>
          <w:szCs w:val="20"/>
          <w:lang w:val="fr-FR"/>
        </w:rPr>
        <w:t>University</w:t>
      </w:r>
      <w:proofErr w:type="spellEnd"/>
      <w:r w:rsidRPr="0005446F">
        <w:rPr>
          <w:rFonts w:ascii="Arial" w:hAnsi="Arial" w:cs="Arial"/>
          <w:sz w:val="20"/>
          <w:szCs w:val="20"/>
          <w:lang w:val="fr-FR"/>
        </w:rPr>
        <w:t xml:space="preserve"> Abu Dhabi, Abu Dhabi, United </w:t>
      </w:r>
      <w:proofErr w:type="spellStart"/>
      <w:r w:rsidRPr="0005446F">
        <w:rPr>
          <w:rFonts w:ascii="Arial" w:hAnsi="Arial" w:cs="Arial"/>
          <w:sz w:val="20"/>
          <w:szCs w:val="20"/>
          <w:lang w:val="fr-FR"/>
        </w:rPr>
        <w:t>Arab</w:t>
      </w:r>
      <w:proofErr w:type="spellEnd"/>
      <w:r w:rsidRPr="0005446F">
        <w:rPr>
          <w:rFonts w:ascii="Arial" w:hAnsi="Arial" w:cs="Arial"/>
          <w:sz w:val="20"/>
          <w:szCs w:val="20"/>
          <w:lang w:val="fr-FR"/>
        </w:rPr>
        <w:t xml:space="preserve"> </w:t>
      </w:r>
      <w:proofErr w:type="spellStart"/>
      <w:r w:rsidRPr="0005446F">
        <w:rPr>
          <w:rFonts w:ascii="Arial" w:hAnsi="Arial" w:cs="Arial"/>
          <w:sz w:val="20"/>
          <w:szCs w:val="20"/>
          <w:lang w:val="fr-FR"/>
        </w:rPr>
        <w:t>Emirates</w:t>
      </w:r>
      <w:proofErr w:type="spellEnd"/>
    </w:p>
    <w:p w14:paraId="676268DC" w14:textId="77777777" w:rsidR="005047E1" w:rsidRPr="0005446F" w:rsidRDefault="005047E1" w:rsidP="005047E1">
      <w:pPr>
        <w:spacing w:line="480" w:lineRule="auto"/>
        <w:rPr>
          <w:rFonts w:ascii="Arial" w:hAnsi="Arial" w:cs="Arial"/>
          <w:sz w:val="20"/>
          <w:szCs w:val="20"/>
          <w:lang w:val="fr-FR"/>
        </w:rPr>
      </w:pPr>
      <w:r w:rsidRPr="0005446F">
        <w:rPr>
          <w:rFonts w:ascii="Arial" w:hAnsi="Arial" w:cs="Arial"/>
          <w:sz w:val="20"/>
          <w:szCs w:val="20"/>
          <w:vertAlign w:val="superscript"/>
          <w:lang w:val="fr-FR"/>
        </w:rPr>
        <w:t>7</w:t>
      </w:r>
      <w:r w:rsidRPr="0005446F">
        <w:rPr>
          <w:rFonts w:ascii="Arial" w:hAnsi="Arial" w:cs="Arial"/>
          <w:sz w:val="20"/>
          <w:szCs w:val="20"/>
          <w:lang w:val="fr-FR"/>
        </w:rPr>
        <w:t xml:space="preserve"> </w:t>
      </w:r>
      <w:proofErr w:type="spellStart"/>
      <w:r w:rsidRPr="0005446F">
        <w:rPr>
          <w:rFonts w:ascii="Arial" w:hAnsi="Arial" w:cs="Arial"/>
          <w:sz w:val="20"/>
          <w:szCs w:val="20"/>
          <w:lang w:val="fr-FR"/>
        </w:rPr>
        <w:t>School</w:t>
      </w:r>
      <w:proofErr w:type="spellEnd"/>
      <w:r w:rsidRPr="0005446F">
        <w:rPr>
          <w:rFonts w:ascii="Arial" w:hAnsi="Arial" w:cs="Arial"/>
          <w:sz w:val="20"/>
          <w:szCs w:val="20"/>
          <w:lang w:val="fr-FR"/>
        </w:rPr>
        <w:t xml:space="preserve"> of </w:t>
      </w:r>
      <w:proofErr w:type="spellStart"/>
      <w:r w:rsidRPr="0005446F">
        <w:rPr>
          <w:rFonts w:ascii="Arial" w:hAnsi="Arial" w:cs="Arial"/>
          <w:sz w:val="20"/>
          <w:szCs w:val="20"/>
          <w:lang w:val="fr-FR"/>
        </w:rPr>
        <w:t>Aquatic</w:t>
      </w:r>
      <w:proofErr w:type="spellEnd"/>
      <w:r w:rsidRPr="0005446F">
        <w:rPr>
          <w:rFonts w:ascii="Arial" w:hAnsi="Arial" w:cs="Arial"/>
          <w:sz w:val="20"/>
          <w:szCs w:val="20"/>
          <w:lang w:val="fr-FR"/>
        </w:rPr>
        <w:t xml:space="preserve"> and </w:t>
      </w:r>
      <w:proofErr w:type="spellStart"/>
      <w:r w:rsidRPr="0005446F">
        <w:rPr>
          <w:rFonts w:ascii="Arial" w:hAnsi="Arial" w:cs="Arial"/>
          <w:sz w:val="20"/>
          <w:szCs w:val="20"/>
          <w:lang w:val="fr-FR"/>
        </w:rPr>
        <w:t>Fishery</w:t>
      </w:r>
      <w:proofErr w:type="spellEnd"/>
      <w:r w:rsidRPr="0005446F">
        <w:rPr>
          <w:rFonts w:ascii="Arial" w:hAnsi="Arial" w:cs="Arial"/>
          <w:sz w:val="20"/>
          <w:szCs w:val="20"/>
          <w:lang w:val="fr-FR"/>
        </w:rPr>
        <w:t xml:space="preserve"> Sciences and the Burke Museum of Natural </w:t>
      </w:r>
      <w:proofErr w:type="spellStart"/>
      <w:r w:rsidRPr="0005446F">
        <w:rPr>
          <w:rFonts w:ascii="Arial" w:hAnsi="Arial" w:cs="Arial"/>
          <w:sz w:val="20"/>
          <w:szCs w:val="20"/>
          <w:lang w:val="fr-FR"/>
        </w:rPr>
        <w:t>History</w:t>
      </w:r>
      <w:proofErr w:type="spellEnd"/>
      <w:r w:rsidRPr="0005446F">
        <w:rPr>
          <w:rFonts w:ascii="Arial" w:hAnsi="Arial" w:cs="Arial"/>
          <w:sz w:val="20"/>
          <w:szCs w:val="20"/>
          <w:lang w:val="fr-FR"/>
        </w:rPr>
        <w:t xml:space="preserve"> and Culture, </w:t>
      </w:r>
      <w:proofErr w:type="spellStart"/>
      <w:r w:rsidRPr="0005446F">
        <w:rPr>
          <w:rFonts w:ascii="Arial" w:hAnsi="Arial" w:cs="Arial"/>
          <w:sz w:val="20"/>
          <w:szCs w:val="20"/>
          <w:lang w:val="fr-FR"/>
        </w:rPr>
        <w:t>University</w:t>
      </w:r>
      <w:proofErr w:type="spellEnd"/>
      <w:r w:rsidRPr="0005446F">
        <w:rPr>
          <w:rFonts w:ascii="Arial" w:hAnsi="Arial" w:cs="Arial"/>
          <w:sz w:val="20"/>
          <w:szCs w:val="20"/>
          <w:lang w:val="fr-FR"/>
        </w:rPr>
        <w:t xml:space="preserve"> of Washington, Seattle, WA, USA</w:t>
      </w:r>
    </w:p>
    <w:p w14:paraId="455D9DCF" w14:textId="77777777" w:rsidR="005047E1" w:rsidRPr="0005446F" w:rsidRDefault="005047E1" w:rsidP="005047E1">
      <w:pPr>
        <w:spacing w:line="480" w:lineRule="auto"/>
        <w:rPr>
          <w:rFonts w:ascii="Arial" w:hAnsi="Arial" w:cs="Arial"/>
          <w:sz w:val="20"/>
          <w:szCs w:val="20"/>
          <w:lang w:val="fr-FR"/>
        </w:rPr>
      </w:pPr>
      <w:r w:rsidRPr="0005446F">
        <w:rPr>
          <w:rFonts w:ascii="Arial" w:hAnsi="Arial" w:cs="Arial"/>
          <w:sz w:val="20"/>
          <w:szCs w:val="20"/>
          <w:vertAlign w:val="superscript"/>
          <w:lang w:val="fr-FR"/>
        </w:rPr>
        <w:t>8</w:t>
      </w:r>
      <w:r w:rsidRPr="0005446F">
        <w:rPr>
          <w:rFonts w:ascii="Arial" w:hAnsi="Arial" w:cs="Arial"/>
          <w:sz w:val="20"/>
          <w:szCs w:val="20"/>
          <w:lang w:val="fr-FR"/>
        </w:rPr>
        <w:t xml:space="preserve"> ARC Centre of Excellence for </w:t>
      </w:r>
      <w:proofErr w:type="spellStart"/>
      <w:r w:rsidRPr="0005446F">
        <w:rPr>
          <w:rFonts w:ascii="Arial" w:hAnsi="Arial" w:cs="Arial"/>
          <w:sz w:val="20"/>
          <w:szCs w:val="20"/>
          <w:lang w:val="fr-FR"/>
        </w:rPr>
        <w:t>Coral</w:t>
      </w:r>
      <w:proofErr w:type="spellEnd"/>
      <w:r w:rsidRPr="0005446F">
        <w:rPr>
          <w:rFonts w:ascii="Arial" w:hAnsi="Arial" w:cs="Arial"/>
          <w:sz w:val="20"/>
          <w:szCs w:val="20"/>
          <w:lang w:val="fr-FR"/>
        </w:rPr>
        <w:t xml:space="preserve"> </w:t>
      </w:r>
      <w:proofErr w:type="spellStart"/>
      <w:r w:rsidRPr="0005446F">
        <w:rPr>
          <w:rFonts w:ascii="Arial" w:hAnsi="Arial" w:cs="Arial"/>
          <w:sz w:val="20"/>
          <w:szCs w:val="20"/>
          <w:lang w:val="fr-FR"/>
        </w:rPr>
        <w:t>Reef</w:t>
      </w:r>
      <w:proofErr w:type="spellEnd"/>
      <w:r w:rsidRPr="0005446F">
        <w:rPr>
          <w:rFonts w:ascii="Arial" w:hAnsi="Arial" w:cs="Arial"/>
          <w:sz w:val="20"/>
          <w:szCs w:val="20"/>
          <w:lang w:val="fr-FR"/>
        </w:rPr>
        <w:t xml:space="preserve"> </w:t>
      </w:r>
      <w:proofErr w:type="spellStart"/>
      <w:r w:rsidRPr="0005446F">
        <w:rPr>
          <w:rFonts w:ascii="Arial" w:hAnsi="Arial" w:cs="Arial"/>
          <w:sz w:val="20"/>
          <w:szCs w:val="20"/>
          <w:lang w:val="fr-FR"/>
        </w:rPr>
        <w:t>Studies</w:t>
      </w:r>
      <w:proofErr w:type="spellEnd"/>
      <w:r w:rsidRPr="0005446F">
        <w:rPr>
          <w:rFonts w:ascii="Arial" w:hAnsi="Arial" w:cs="Arial"/>
          <w:sz w:val="20"/>
          <w:szCs w:val="20"/>
          <w:lang w:val="fr-FR"/>
        </w:rPr>
        <w:t xml:space="preserve">, James Cook </w:t>
      </w:r>
      <w:proofErr w:type="spellStart"/>
      <w:r w:rsidRPr="0005446F">
        <w:rPr>
          <w:rFonts w:ascii="Arial" w:hAnsi="Arial" w:cs="Arial"/>
          <w:sz w:val="20"/>
          <w:szCs w:val="20"/>
          <w:lang w:val="fr-FR"/>
        </w:rPr>
        <w:t>University</w:t>
      </w:r>
      <w:proofErr w:type="spellEnd"/>
      <w:r w:rsidRPr="0005446F">
        <w:rPr>
          <w:rFonts w:ascii="Arial" w:hAnsi="Arial" w:cs="Arial"/>
          <w:sz w:val="20"/>
          <w:szCs w:val="20"/>
          <w:lang w:val="fr-FR"/>
        </w:rPr>
        <w:t xml:space="preserve">, Townsville, QLD, </w:t>
      </w:r>
      <w:proofErr w:type="spellStart"/>
      <w:r w:rsidRPr="0005446F">
        <w:rPr>
          <w:rFonts w:ascii="Arial" w:hAnsi="Arial" w:cs="Arial"/>
          <w:sz w:val="20"/>
          <w:szCs w:val="20"/>
          <w:lang w:val="fr-FR"/>
        </w:rPr>
        <w:t>Australia</w:t>
      </w:r>
      <w:proofErr w:type="spellEnd"/>
    </w:p>
    <w:p w14:paraId="127F6AA1" w14:textId="3A81B845" w:rsidR="007261AE" w:rsidRPr="0005446F" w:rsidRDefault="005047E1" w:rsidP="008054EE">
      <w:pPr>
        <w:spacing w:line="480" w:lineRule="auto"/>
        <w:rPr>
          <w:rFonts w:ascii="Arial" w:hAnsi="Arial" w:cs="Arial"/>
          <w:sz w:val="20"/>
          <w:szCs w:val="20"/>
          <w:lang w:val="fr-FR"/>
        </w:rPr>
      </w:pPr>
      <w:r w:rsidRPr="0005446F">
        <w:rPr>
          <w:rFonts w:ascii="Arial" w:hAnsi="Arial" w:cs="Arial"/>
          <w:sz w:val="20"/>
          <w:szCs w:val="20"/>
          <w:vertAlign w:val="superscript"/>
          <w:lang w:val="fr-FR"/>
        </w:rPr>
        <w:t>9</w:t>
      </w:r>
      <w:r w:rsidRPr="0005446F">
        <w:rPr>
          <w:rFonts w:ascii="Arial" w:hAnsi="Arial" w:cs="Arial"/>
          <w:sz w:val="20"/>
          <w:szCs w:val="20"/>
          <w:lang w:val="fr-FR"/>
        </w:rPr>
        <w:t xml:space="preserve"> </w:t>
      </w:r>
      <w:proofErr w:type="spellStart"/>
      <w:r w:rsidRPr="0005446F">
        <w:rPr>
          <w:rFonts w:ascii="Arial" w:hAnsi="Arial" w:cs="Arial"/>
          <w:sz w:val="20"/>
          <w:szCs w:val="20"/>
          <w:lang w:val="fr-FR"/>
        </w:rPr>
        <w:t>College</w:t>
      </w:r>
      <w:proofErr w:type="spellEnd"/>
      <w:r w:rsidRPr="0005446F">
        <w:rPr>
          <w:rFonts w:ascii="Arial" w:hAnsi="Arial" w:cs="Arial"/>
          <w:sz w:val="20"/>
          <w:szCs w:val="20"/>
          <w:lang w:val="fr-FR"/>
        </w:rPr>
        <w:t xml:space="preserve"> of Science and Engineering, James Cook </w:t>
      </w:r>
      <w:proofErr w:type="spellStart"/>
      <w:r w:rsidRPr="0005446F">
        <w:rPr>
          <w:rFonts w:ascii="Arial" w:hAnsi="Arial" w:cs="Arial"/>
          <w:sz w:val="20"/>
          <w:szCs w:val="20"/>
          <w:lang w:val="fr-FR"/>
        </w:rPr>
        <w:t>University</w:t>
      </w:r>
      <w:proofErr w:type="spellEnd"/>
      <w:r w:rsidRPr="0005446F">
        <w:rPr>
          <w:rFonts w:ascii="Arial" w:hAnsi="Arial" w:cs="Arial"/>
          <w:sz w:val="20"/>
          <w:szCs w:val="20"/>
          <w:lang w:val="fr-FR"/>
        </w:rPr>
        <w:t xml:space="preserve">, Townsville, QLD, </w:t>
      </w:r>
      <w:proofErr w:type="spellStart"/>
      <w:r w:rsidRPr="0005446F">
        <w:rPr>
          <w:rFonts w:ascii="Arial" w:hAnsi="Arial" w:cs="Arial"/>
          <w:sz w:val="20"/>
          <w:szCs w:val="20"/>
          <w:lang w:val="fr-FR"/>
        </w:rPr>
        <w:t>Australia</w:t>
      </w:r>
      <w:proofErr w:type="spellEnd"/>
      <w:r w:rsidR="007261AE" w:rsidRPr="0005446F">
        <w:rPr>
          <w:rFonts w:ascii="Arial" w:hAnsi="Arial" w:cs="Arial"/>
          <w:sz w:val="20"/>
          <w:szCs w:val="20"/>
          <w:lang w:val="fr-FR"/>
        </w:rPr>
        <w:br w:type="page"/>
      </w:r>
    </w:p>
    <w:p w14:paraId="24DB1429" w14:textId="76D7CB63" w:rsidR="00E62478" w:rsidRPr="0005446F" w:rsidRDefault="00E62478" w:rsidP="001F3670">
      <w:pPr>
        <w:spacing w:line="480" w:lineRule="auto"/>
        <w:rPr>
          <w:rFonts w:ascii="Arial" w:hAnsi="Arial" w:cs="Arial"/>
          <w:b/>
          <w:bCs/>
        </w:rPr>
      </w:pPr>
      <w:r w:rsidRPr="0005446F">
        <w:rPr>
          <w:rFonts w:ascii="Arial" w:hAnsi="Arial" w:cs="Arial"/>
          <w:b/>
          <w:bCs/>
        </w:rPr>
        <w:lastRenderedPageBreak/>
        <w:t>Abstract:</w:t>
      </w:r>
    </w:p>
    <w:p w14:paraId="4FA294B8" w14:textId="0356649B" w:rsidR="00E62478" w:rsidRPr="0005446F" w:rsidRDefault="0014178C" w:rsidP="00C105E7">
      <w:pPr>
        <w:spacing w:line="480" w:lineRule="auto"/>
        <w:rPr>
          <w:rFonts w:ascii="Arial" w:hAnsi="Arial" w:cs="Arial"/>
        </w:rPr>
      </w:pPr>
      <w:r w:rsidRPr="0005446F">
        <w:rPr>
          <w:rFonts w:ascii="Arial" w:hAnsi="Arial" w:cs="Arial"/>
        </w:rPr>
        <w:t>Environmentally mediated</w:t>
      </w:r>
      <w:r w:rsidR="009B4B37" w:rsidRPr="0005446F">
        <w:rPr>
          <w:rFonts w:ascii="Arial" w:hAnsi="Arial" w:cs="Arial"/>
        </w:rPr>
        <w:t xml:space="preserve"> transformation</w:t>
      </w:r>
      <w:r w:rsidRPr="0005446F">
        <w:rPr>
          <w:rFonts w:ascii="Arial" w:hAnsi="Arial" w:cs="Arial"/>
        </w:rPr>
        <w:t>s</w:t>
      </w:r>
      <w:r w:rsidR="009B4B37" w:rsidRPr="0005446F">
        <w:rPr>
          <w:rFonts w:ascii="Arial" w:hAnsi="Arial" w:cs="Arial"/>
        </w:rPr>
        <w:t xml:space="preserve"> of</w:t>
      </w:r>
      <w:r w:rsidR="000D7FC6" w:rsidRPr="0005446F">
        <w:rPr>
          <w:rFonts w:ascii="Arial" w:hAnsi="Arial" w:cs="Arial"/>
        </w:rPr>
        <w:t xml:space="preserve"> ecological</w:t>
      </w:r>
      <w:r w:rsidR="00BD3346" w:rsidRPr="0005446F">
        <w:rPr>
          <w:rFonts w:ascii="Arial" w:hAnsi="Arial" w:cs="Arial"/>
        </w:rPr>
        <w:t xml:space="preserve"> communities </w:t>
      </w:r>
      <w:r w:rsidRPr="0005446F">
        <w:rPr>
          <w:rFonts w:ascii="Arial" w:hAnsi="Arial" w:cs="Arial"/>
        </w:rPr>
        <w:t xml:space="preserve">can </w:t>
      </w:r>
      <w:r w:rsidR="00490C3B" w:rsidRPr="0005446F">
        <w:rPr>
          <w:rFonts w:ascii="Arial" w:hAnsi="Arial" w:cs="Arial"/>
        </w:rPr>
        <w:t>influence</w:t>
      </w:r>
      <w:r w:rsidR="009B4B37" w:rsidRPr="0005446F">
        <w:rPr>
          <w:rFonts w:ascii="Arial" w:hAnsi="Arial" w:cs="Arial"/>
        </w:rPr>
        <w:t xml:space="preserve"> </w:t>
      </w:r>
      <w:r w:rsidR="00BD3346" w:rsidRPr="0005446F">
        <w:rPr>
          <w:rFonts w:ascii="Arial" w:hAnsi="Arial" w:cs="Arial"/>
        </w:rPr>
        <w:t>ecosystem functioning</w:t>
      </w:r>
      <w:r w:rsidR="00905778" w:rsidRPr="0005446F">
        <w:rPr>
          <w:rFonts w:ascii="Arial" w:hAnsi="Arial" w:cs="Arial"/>
        </w:rPr>
        <w:t xml:space="preserve">. </w:t>
      </w:r>
      <w:r w:rsidR="004E7D4A" w:rsidRPr="0005446F">
        <w:rPr>
          <w:rFonts w:ascii="Arial" w:hAnsi="Arial" w:cs="Arial"/>
        </w:rPr>
        <w:t>C</w:t>
      </w:r>
      <w:r w:rsidR="00905778" w:rsidRPr="0005446F">
        <w:rPr>
          <w:rFonts w:ascii="Arial" w:hAnsi="Arial" w:cs="Arial"/>
        </w:rPr>
        <w:t>oral reef</w:t>
      </w:r>
      <w:r w:rsidR="00752FB1" w:rsidRPr="0005446F">
        <w:rPr>
          <w:rFonts w:ascii="Arial" w:hAnsi="Arial" w:cs="Arial"/>
        </w:rPr>
        <w:t xml:space="preserve"> fishes</w:t>
      </w:r>
      <w:r w:rsidR="005F49BE" w:rsidRPr="0005446F">
        <w:rPr>
          <w:rFonts w:ascii="Arial" w:hAnsi="Arial" w:cs="Arial"/>
        </w:rPr>
        <w:t xml:space="preserve"> are hypothesized to be</w:t>
      </w:r>
      <w:r w:rsidR="00937C51" w:rsidRPr="0005446F">
        <w:rPr>
          <w:rFonts w:ascii="Arial" w:hAnsi="Arial" w:cs="Arial"/>
        </w:rPr>
        <w:t xml:space="preserve"> vulnerable to </w:t>
      </w:r>
      <w:del w:id="9" w:author="Simon Brandl" w:date="2020-05-20T13:15:00Z">
        <w:r w:rsidR="009D6CB0" w:rsidRPr="0005446F" w:rsidDel="00DE2593">
          <w:rPr>
            <w:rFonts w:ascii="Arial" w:hAnsi="Arial" w:cs="Arial"/>
          </w:rPr>
          <w:delText>globally rising</w:delText>
        </w:r>
        <w:r w:rsidR="00937C51" w:rsidRPr="0005446F" w:rsidDel="00DE2593">
          <w:rPr>
            <w:rFonts w:ascii="Arial" w:hAnsi="Arial" w:cs="Arial"/>
          </w:rPr>
          <w:delText xml:space="preserve"> temperatures</w:delText>
        </w:r>
      </w:del>
      <w:ins w:id="10" w:author="Simon Brandl" w:date="2020-05-20T13:15:00Z">
        <w:r w:rsidR="00DE2593">
          <w:rPr>
            <w:rFonts w:ascii="Arial" w:hAnsi="Arial" w:cs="Arial"/>
          </w:rPr>
          <w:t>environmental extremes</w:t>
        </w:r>
      </w:ins>
      <w:r w:rsidR="00BD3346" w:rsidRPr="0005446F">
        <w:rPr>
          <w:rFonts w:ascii="Arial" w:hAnsi="Arial" w:cs="Arial"/>
        </w:rPr>
        <w:t>,</w:t>
      </w:r>
      <w:r w:rsidR="00675E5C" w:rsidRPr="0005446F">
        <w:rPr>
          <w:rFonts w:ascii="Arial" w:hAnsi="Arial" w:cs="Arial"/>
        </w:rPr>
        <w:t xml:space="preserve"> but</w:t>
      </w:r>
      <w:r w:rsidR="00BD3346" w:rsidRPr="0005446F">
        <w:rPr>
          <w:rFonts w:ascii="Arial" w:hAnsi="Arial" w:cs="Arial"/>
        </w:rPr>
        <w:t xml:space="preserve"> cascading effects of organismal tolerances on the assembly and functioning of reef fish communities are </w:t>
      </w:r>
      <w:r w:rsidR="00C105E7" w:rsidRPr="0005446F">
        <w:rPr>
          <w:rFonts w:ascii="Arial" w:hAnsi="Arial" w:cs="Arial"/>
        </w:rPr>
        <w:t xml:space="preserve">largely </w:t>
      </w:r>
      <w:r w:rsidR="00BD3346" w:rsidRPr="0005446F">
        <w:rPr>
          <w:rFonts w:ascii="Arial" w:hAnsi="Arial" w:cs="Arial"/>
        </w:rPr>
        <w:t xml:space="preserve">unknown. </w:t>
      </w:r>
      <w:ins w:id="11" w:author="Simon Brandl" w:date="2020-06-01T16:44:00Z">
        <w:r w:rsidR="00277590">
          <w:rPr>
            <w:rFonts w:ascii="Arial" w:hAnsi="Arial" w:cs="Arial"/>
          </w:rPr>
          <w:t>Here, we</w:t>
        </w:r>
      </w:ins>
      <w:ins w:id="12" w:author="Simon Brandl" w:date="2020-06-01T16:43:00Z">
        <w:r w:rsidR="00277590" w:rsidRPr="00277590">
          <w:rPr>
            <w:rFonts w:ascii="Arial" w:hAnsi="Arial" w:cs="Arial"/>
          </w:rPr>
          <w:t xml:space="preserve"> compar</w:t>
        </w:r>
      </w:ins>
      <w:ins w:id="13" w:author="Simon Brandl" w:date="2020-06-01T16:44:00Z">
        <w:r w:rsidR="00277590">
          <w:rPr>
            <w:rFonts w:ascii="Arial" w:hAnsi="Arial" w:cs="Arial"/>
          </w:rPr>
          <w:t>e</w:t>
        </w:r>
      </w:ins>
      <w:ins w:id="14" w:author="Simon Brandl" w:date="2020-06-01T16:43:00Z">
        <w:r w:rsidR="00277590" w:rsidRPr="00277590">
          <w:rPr>
            <w:rFonts w:ascii="Arial" w:hAnsi="Arial" w:cs="Arial"/>
          </w:rPr>
          <w:t xml:space="preserve"> the world’s</w:t>
        </w:r>
      </w:ins>
      <w:ins w:id="15" w:author="Simon Brandl" w:date="2020-06-01T20:03:00Z">
        <w:r w:rsidR="002F5BC0">
          <w:rPr>
            <w:rFonts w:ascii="Arial" w:hAnsi="Arial" w:cs="Arial"/>
          </w:rPr>
          <w:t xml:space="preserve"> hottest, </w:t>
        </w:r>
      </w:ins>
      <w:ins w:id="16" w:author="Simon Brandl" w:date="2020-06-01T16:43:00Z">
        <w:r w:rsidR="00277590" w:rsidRPr="00277590">
          <w:rPr>
            <w:rFonts w:ascii="Arial" w:hAnsi="Arial" w:cs="Arial"/>
          </w:rPr>
          <w:t>most extreme coral reefs in the southern Arabian Gulf to the environmentally benign</w:t>
        </w:r>
        <w:r w:rsidR="00277590">
          <w:rPr>
            <w:rFonts w:ascii="Arial" w:hAnsi="Arial" w:cs="Arial"/>
          </w:rPr>
          <w:t xml:space="preserve"> nearby</w:t>
        </w:r>
        <w:r w:rsidR="00277590" w:rsidRPr="00277590">
          <w:rPr>
            <w:rFonts w:ascii="Arial" w:hAnsi="Arial" w:cs="Arial"/>
          </w:rPr>
          <w:t xml:space="preserve"> Gulf of Oman</w:t>
        </w:r>
      </w:ins>
      <w:ins w:id="17" w:author="Simon Brandl" w:date="2020-06-01T16:45:00Z">
        <w:r w:rsidR="00277590">
          <w:rPr>
            <w:rFonts w:ascii="Arial" w:hAnsi="Arial" w:cs="Arial"/>
          </w:rPr>
          <w:t>.</w:t>
        </w:r>
      </w:ins>
      <w:ins w:id="18" w:author="Simon Brandl" w:date="2020-06-01T16:43:00Z">
        <w:r w:rsidR="00277590" w:rsidRPr="00277590">
          <w:rPr>
            <w:rFonts w:ascii="Arial" w:hAnsi="Arial" w:cs="Arial"/>
          </w:rPr>
          <w:t xml:space="preserve"> </w:t>
        </w:r>
      </w:ins>
      <w:ins w:id="19" w:author="Simon Brandl" w:date="2020-06-01T16:45:00Z">
        <w:r w:rsidR="00277590">
          <w:rPr>
            <w:rFonts w:ascii="Arial" w:hAnsi="Arial" w:cs="Arial"/>
          </w:rPr>
          <w:t>W</w:t>
        </w:r>
      </w:ins>
      <w:ins w:id="20" w:author="Simon Brandl" w:date="2020-06-01T16:43:00Z">
        <w:r w:rsidR="00277590" w:rsidRPr="00277590">
          <w:rPr>
            <w:rFonts w:ascii="Arial" w:hAnsi="Arial" w:cs="Arial"/>
          </w:rPr>
          <w:t xml:space="preserve">e show that cryptobenthic </w:t>
        </w:r>
      </w:ins>
      <w:ins w:id="21" w:author="Simon Brandl" w:date="2020-06-01T16:45:00Z">
        <w:r w:rsidR="00277590">
          <w:rPr>
            <w:rFonts w:ascii="Arial" w:hAnsi="Arial" w:cs="Arial"/>
          </w:rPr>
          <w:t xml:space="preserve">reef </w:t>
        </w:r>
      </w:ins>
      <w:ins w:id="22" w:author="Simon Brandl" w:date="2020-06-01T16:43:00Z">
        <w:r w:rsidR="00277590">
          <w:rPr>
            <w:rFonts w:ascii="Arial" w:hAnsi="Arial" w:cs="Arial"/>
          </w:rPr>
          <w:t>fish</w:t>
        </w:r>
      </w:ins>
      <w:ins w:id="23" w:author="Simon Brandl" w:date="2020-06-01T20:02:00Z">
        <w:r w:rsidR="002F5BC0">
          <w:rPr>
            <w:rFonts w:ascii="Arial" w:hAnsi="Arial" w:cs="Arial"/>
          </w:rPr>
          <w:t xml:space="preserve">es </w:t>
        </w:r>
      </w:ins>
      <w:ins w:id="24" w:author="Simon Brandl" w:date="2020-06-01T19:02:00Z">
        <w:r w:rsidR="00686A37">
          <w:rPr>
            <w:rFonts w:ascii="Arial" w:hAnsi="Arial" w:cs="Arial"/>
          </w:rPr>
          <w:t xml:space="preserve">in the Arabian Gulf </w:t>
        </w:r>
      </w:ins>
      <w:ins w:id="25" w:author="Simon Brandl" w:date="2020-06-01T16:43:00Z">
        <w:r w:rsidR="00277590" w:rsidRPr="00277590">
          <w:rPr>
            <w:rFonts w:ascii="Arial" w:hAnsi="Arial" w:cs="Arial"/>
          </w:rPr>
          <w:t>are half as diverse and less than 25% as abundant</w:t>
        </w:r>
      </w:ins>
      <w:ins w:id="26" w:author="Simon Brandl" w:date="2020-06-01T19:07:00Z">
        <w:r w:rsidR="00686A37">
          <w:rPr>
            <w:rFonts w:ascii="Arial" w:hAnsi="Arial" w:cs="Arial"/>
          </w:rPr>
          <w:t xml:space="preserve"> as</w:t>
        </w:r>
      </w:ins>
      <w:ins w:id="27" w:author="Simon Brandl" w:date="2020-06-01T20:02:00Z">
        <w:r w:rsidR="002F5BC0">
          <w:rPr>
            <w:rFonts w:ascii="Arial" w:hAnsi="Arial" w:cs="Arial"/>
          </w:rPr>
          <w:t xml:space="preserve"> </w:t>
        </w:r>
      </w:ins>
      <w:ins w:id="28" w:author="Simon Brandl" w:date="2020-06-01T19:07:00Z">
        <w:r w:rsidR="00686A37">
          <w:rPr>
            <w:rFonts w:ascii="Arial" w:hAnsi="Arial" w:cs="Arial"/>
          </w:rPr>
          <w:t>in the Gulf of Oman</w:t>
        </w:r>
      </w:ins>
      <w:ins w:id="29" w:author="Simon Brandl" w:date="2020-06-01T16:44:00Z">
        <w:r w:rsidR="00277590">
          <w:rPr>
            <w:rFonts w:ascii="Arial" w:hAnsi="Arial" w:cs="Arial"/>
          </w:rPr>
          <w:t xml:space="preserve">, </w:t>
        </w:r>
        <w:r w:rsidR="00277590" w:rsidRPr="00277590">
          <w:rPr>
            <w:rFonts w:ascii="Arial" w:hAnsi="Arial" w:cs="Arial"/>
          </w:rPr>
          <w:t>despite comparable benthic composition</w:t>
        </w:r>
        <w:r w:rsidR="00277590">
          <w:rPr>
            <w:rFonts w:ascii="Arial" w:hAnsi="Arial" w:cs="Arial"/>
          </w:rPr>
          <w:t xml:space="preserve"> and live coral cover</w:t>
        </w:r>
      </w:ins>
      <w:ins w:id="30" w:author="Simon Brandl" w:date="2020-06-01T16:43:00Z">
        <w:r w:rsidR="00277590" w:rsidRPr="00277590">
          <w:rPr>
            <w:rFonts w:ascii="Arial" w:hAnsi="Arial" w:cs="Arial"/>
          </w:rPr>
          <w:t>.</w:t>
        </w:r>
        <w:r w:rsidR="00277590">
          <w:rPr>
            <w:rFonts w:ascii="Arial" w:hAnsi="Arial" w:cs="Arial"/>
          </w:rPr>
          <w:t xml:space="preserve"> </w:t>
        </w:r>
      </w:ins>
      <w:del w:id="31" w:author="Simon Brandl" w:date="2020-06-01T16:43:00Z">
        <w:r w:rsidR="004E7D4A" w:rsidRPr="0005446F" w:rsidDel="00277590">
          <w:rPr>
            <w:rFonts w:ascii="Arial" w:hAnsi="Arial" w:cs="Arial"/>
          </w:rPr>
          <w:delText xml:space="preserve">Here, we </w:delText>
        </w:r>
        <w:r w:rsidR="00752FB1" w:rsidRPr="0005446F" w:rsidDel="00277590">
          <w:rPr>
            <w:rFonts w:ascii="Arial" w:hAnsi="Arial" w:cs="Arial"/>
          </w:rPr>
          <w:delText>show that</w:delText>
        </w:r>
        <w:r w:rsidR="00937C51" w:rsidRPr="0005446F" w:rsidDel="00277590">
          <w:rPr>
            <w:rFonts w:ascii="Arial" w:hAnsi="Arial" w:cs="Arial"/>
          </w:rPr>
          <w:delText xml:space="preserve"> </w:delText>
        </w:r>
        <w:r w:rsidR="00752FB1" w:rsidRPr="0005446F" w:rsidDel="00277590">
          <w:rPr>
            <w:rFonts w:ascii="Arial" w:hAnsi="Arial" w:cs="Arial"/>
          </w:rPr>
          <w:delText>c</w:delText>
        </w:r>
        <w:r w:rsidR="00937C51" w:rsidRPr="0005446F" w:rsidDel="00277590">
          <w:rPr>
            <w:rFonts w:ascii="Arial" w:hAnsi="Arial" w:cs="Arial"/>
          </w:rPr>
          <w:delText xml:space="preserve">ryptobenthic </w:delText>
        </w:r>
        <w:r w:rsidR="00675E5C" w:rsidRPr="0005446F" w:rsidDel="00277590">
          <w:rPr>
            <w:rFonts w:ascii="Arial" w:hAnsi="Arial" w:cs="Arial"/>
          </w:rPr>
          <w:delText xml:space="preserve">reef </w:delText>
        </w:r>
        <w:r w:rsidR="00937C51" w:rsidRPr="0005446F" w:rsidDel="00277590">
          <w:rPr>
            <w:rFonts w:ascii="Arial" w:hAnsi="Arial" w:cs="Arial"/>
          </w:rPr>
          <w:delText>fish assemblages</w:delText>
        </w:r>
        <w:r w:rsidR="009D3551" w:rsidRPr="0005446F" w:rsidDel="00277590">
          <w:rPr>
            <w:rFonts w:ascii="Arial" w:hAnsi="Arial" w:cs="Arial"/>
          </w:rPr>
          <w:delText xml:space="preserve"> on the world’s </w:delText>
        </w:r>
      </w:del>
      <w:del w:id="32" w:author="Simon Brandl" w:date="2020-05-22T11:32:00Z">
        <w:r w:rsidR="009D3551" w:rsidRPr="0005446F" w:rsidDel="006D09A2">
          <w:rPr>
            <w:rFonts w:ascii="Arial" w:hAnsi="Arial" w:cs="Arial"/>
          </w:rPr>
          <w:delText>hottest</w:delText>
        </w:r>
      </w:del>
      <w:del w:id="33" w:author="Simon Brandl" w:date="2020-06-01T16:43:00Z">
        <w:r w:rsidR="009D3551" w:rsidRPr="0005446F" w:rsidDel="00277590">
          <w:rPr>
            <w:rFonts w:ascii="Arial" w:hAnsi="Arial" w:cs="Arial"/>
          </w:rPr>
          <w:delText xml:space="preserve"> reefs</w:delText>
        </w:r>
        <w:r w:rsidR="00937C51" w:rsidRPr="0005446F" w:rsidDel="00277590">
          <w:rPr>
            <w:rFonts w:ascii="Arial" w:hAnsi="Arial" w:cs="Arial"/>
          </w:rPr>
          <w:delText xml:space="preserve"> </w:delText>
        </w:r>
        <w:r w:rsidRPr="0005446F" w:rsidDel="00277590">
          <w:rPr>
            <w:rFonts w:ascii="Arial" w:hAnsi="Arial" w:cs="Arial"/>
          </w:rPr>
          <w:delText xml:space="preserve">in </w:delText>
        </w:r>
        <w:r w:rsidR="00937C51" w:rsidRPr="0005446F" w:rsidDel="00277590">
          <w:rPr>
            <w:rFonts w:ascii="Arial" w:hAnsi="Arial" w:cs="Arial"/>
          </w:rPr>
          <w:delText>the southern Arabian Gulf</w:delText>
        </w:r>
        <w:r w:rsidR="00F662C1" w:rsidRPr="0005446F" w:rsidDel="00277590">
          <w:rPr>
            <w:rFonts w:ascii="Arial" w:hAnsi="Arial" w:cs="Arial"/>
          </w:rPr>
          <w:delText xml:space="preserve"> </w:delText>
        </w:r>
      </w:del>
      <w:del w:id="34" w:author="Simon Brandl" w:date="2020-06-01T16:36:00Z">
        <w:r w:rsidR="00C956C3" w:rsidRPr="0005446F" w:rsidDel="00D02492">
          <w:rPr>
            <w:rFonts w:ascii="Arial" w:hAnsi="Arial" w:cs="Arial"/>
          </w:rPr>
          <w:delText>have half the species density</w:delText>
        </w:r>
      </w:del>
      <w:del w:id="35" w:author="Simon Brandl" w:date="2020-06-01T16:43:00Z">
        <w:r w:rsidR="00C956C3" w:rsidRPr="0005446F" w:rsidDel="00277590">
          <w:rPr>
            <w:rFonts w:ascii="Arial" w:hAnsi="Arial" w:cs="Arial"/>
          </w:rPr>
          <w:delText xml:space="preserve"> and less than 25% </w:delText>
        </w:r>
      </w:del>
      <w:del w:id="36" w:author="Simon Brandl" w:date="2020-06-01T16:36:00Z">
        <w:r w:rsidR="00C956C3" w:rsidRPr="0005446F" w:rsidDel="00D02492">
          <w:rPr>
            <w:rFonts w:ascii="Arial" w:hAnsi="Arial" w:cs="Arial"/>
          </w:rPr>
          <w:delText>the individual density compared to</w:delText>
        </w:r>
      </w:del>
      <w:del w:id="37" w:author="Simon Brandl" w:date="2020-06-01T16:43:00Z">
        <w:r w:rsidR="00C956C3" w:rsidRPr="0005446F" w:rsidDel="00277590">
          <w:rPr>
            <w:rFonts w:ascii="Arial" w:hAnsi="Arial" w:cs="Arial"/>
          </w:rPr>
          <w:delText xml:space="preserve"> </w:delText>
        </w:r>
        <w:r w:rsidR="00937C51" w:rsidRPr="0005446F" w:rsidDel="00277590">
          <w:rPr>
            <w:rFonts w:ascii="Arial" w:hAnsi="Arial" w:cs="Arial"/>
          </w:rPr>
          <w:delText>the</w:delText>
        </w:r>
        <w:r w:rsidR="00752FB1" w:rsidRPr="0005446F" w:rsidDel="00277590">
          <w:rPr>
            <w:rFonts w:ascii="Arial" w:hAnsi="Arial" w:cs="Arial"/>
          </w:rPr>
          <w:delText xml:space="preserve"> </w:delText>
        </w:r>
      </w:del>
      <w:del w:id="38" w:author="Simon Brandl" w:date="2020-05-20T13:16:00Z">
        <w:r w:rsidR="00752FB1" w:rsidRPr="0005446F" w:rsidDel="00DE2593">
          <w:rPr>
            <w:rFonts w:ascii="Arial" w:hAnsi="Arial" w:cs="Arial"/>
          </w:rPr>
          <w:delText xml:space="preserve">thermally </w:delText>
        </w:r>
      </w:del>
      <w:del w:id="39" w:author="Simon Brandl" w:date="2020-06-01T16:43:00Z">
        <w:r w:rsidR="00752FB1" w:rsidRPr="0005446F" w:rsidDel="00277590">
          <w:rPr>
            <w:rFonts w:ascii="Arial" w:hAnsi="Arial" w:cs="Arial"/>
          </w:rPr>
          <w:delText>benign</w:delText>
        </w:r>
        <w:r w:rsidR="00C105E7" w:rsidRPr="0005446F" w:rsidDel="00277590">
          <w:rPr>
            <w:rFonts w:ascii="Arial" w:hAnsi="Arial" w:cs="Arial"/>
          </w:rPr>
          <w:delText xml:space="preserve"> </w:delText>
        </w:r>
        <w:r w:rsidR="00490C3B" w:rsidRPr="0005446F" w:rsidDel="00277590">
          <w:rPr>
            <w:rFonts w:ascii="Arial" w:hAnsi="Arial" w:cs="Arial"/>
          </w:rPr>
          <w:delText xml:space="preserve">nearby </w:delText>
        </w:r>
        <w:r w:rsidR="00937C51" w:rsidRPr="0005446F" w:rsidDel="00277590">
          <w:rPr>
            <w:rFonts w:ascii="Arial" w:hAnsi="Arial" w:cs="Arial"/>
          </w:rPr>
          <w:delText>Gulf of Oman</w:delText>
        </w:r>
        <w:r w:rsidR="000D7FC6" w:rsidRPr="0005446F" w:rsidDel="00277590">
          <w:rPr>
            <w:rFonts w:ascii="Arial" w:hAnsi="Arial" w:cs="Arial"/>
          </w:rPr>
          <w:delText xml:space="preserve">, </w:delText>
        </w:r>
        <w:r w:rsidR="006F2548" w:rsidRPr="006F2548" w:rsidDel="00277590">
          <w:rPr>
            <w:rFonts w:ascii="Arial" w:hAnsi="Arial" w:cs="Arial"/>
          </w:rPr>
          <w:delText>despite comparable benthic community composition and live coral cover</w:delText>
        </w:r>
        <w:r w:rsidR="00937C51" w:rsidRPr="0005446F" w:rsidDel="00277590">
          <w:rPr>
            <w:rFonts w:ascii="Arial" w:hAnsi="Arial" w:cs="Arial"/>
          </w:rPr>
          <w:delText xml:space="preserve">. </w:delText>
        </w:r>
      </w:del>
      <w:r w:rsidR="006F2548" w:rsidRPr="006F2548">
        <w:rPr>
          <w:rFonts w:ascii="Arial" w:hAnsi="Arial" w:cs="Arial"/>
        </w:rPr>
        <w:t xml:space="preserve">Nevertheless, this pattern is not driven by intrinsic organismal temperature tolerances. Rather, impoverished body conditions of populations in the Arabian Gulf </w:t>
      </w:r>
      <w:del w:id="40" w:author="Simon Brandl" w:date="2020-05-20T13:16:00Z">
        <w:r w:rsidR="006F2548" w:rsidRPr="006F2548" w:rsidDel="00DE2593">
          <w:rPr>
            <w:rFonts w:ascii="Arial" w:hAnsi="Arial" w:cs="Arial"/>
          </w:rPr>
          <w:delText xml:space="preserve">point toward an increased energetic costs of growth and homeostasis at higher temperatures, while </w:delText>
        </w:r>
      </w:del>
      <w:ins w:id="41" w:author="Simon Brandl" w:date="2020-05-20T13:16:00Z">
        <w:r w:rsidR="00DE2593">
          <w:rPr>
            <w:rFonts w:ascii="Arial" w:hAnsi="Arial" w:cs="Arial"/>
          </w:rPr>
          <w:t>and</w:t>
        </w:r>
      </w:ins>
      <w:ins w:id="42" w:author="Simon Brandl" w:date="2020-05-20T13:17:00Z">
        <w:r w:rsidR="00DE2593">
          <w:rPr>
            <w:rFonts w:ascii="Arial" w:hAnsi="Arial" w:cs="Arial"/>
          </w:rPr>
          <w:t xml:space="preserve"> </w:t>
        </w:r>
      </w:ins>
      <w:r w:rsidR="006F2548" w:rsidRPr="006F2548">
        <w:rPr>
          <w:rFonts w:ascii="Arial" w:hAnsi="Arial" w:cs="Arial"/>
        </w:rPr>
        <w:t>intraspecific differences in the diversity and composition of ingested prey items between locations suggest</w:t>
      </w:r>
      <w:ins w:id="43" w:author="Simon Brandl" w:date="2020-05-20T13:17:00Z">
        <w:r w:rsidR="00DE2593">
          <w:rPr>
            <w:rFonts w:ascii="Arial" w:hAnsi="Arial" w:cs="Arial"/>
          </w:rPr>
          <w:t xml:space="preserve"> that reefs in the Arabian Gulf represent an energetically challenging environment</w:t>
        </w:r>
      </w:ins>
      <w:del w:id="44" w:author="Simon Brandl" w:date="2020-05-20T13:17:00Z">
        <w:r w:rsidR="006F2548" w:rsidRPr="006F2548" w:rsidDel="00DE2593">
          <w:rPr>
            <w:rFonts w:ascii="Arial" w:hAnsi="Arial" w:cs="Arial"/>
          </w:rPr>
          <w:delText xml:space="preserve"> that Arabian Gulf populations need to meet these energetic costs with a different and narrower set of prey resources</w:delText>
        </w:r>
      </w:del>
      <w:del w:id="45" w:author="Simon Brandl" w:date="2020-05-20T13:18:00Z">
        <w:r w:rsidR="006F2548" w:rsidRPr="006F2548" w:rsidDel="00DE2593">
          <w:rPr>
            <w:rFonts w:ascii="Arial" w:hAnsi="Arial" w:cs="Arial"/>
          </w:rPr>
          <w:delText>.</w:delText>
        </w:r>
      </w:del>
      <w:ins w:id="46" w:author="Simon Brandl" w:date="2020-05-20T13:38:00Z">
        <w:r w:rsidR="00C3075C">
          <w:rPr>
            <w:rFonts w:ascii="Arial" w:hAnsi="Arial" w:cs="Arial"/>
          </w:rPr>
          <w:t xml:space="preserve"> that</w:t>
        </w:r>
      </w:ins>
      <w:del w:id="47" w:author="Simon Brandl" w:date="2020-05-20T13:38:00Z">
        <w:r w:rsidR="006F2548" w:rsidRPr="006F2548" w:rsidDel="00C3075C">
          <w:rPr>
            <w:rFonts w:ascii="Arial" w:hAnsi="Arial" w:cs="Arial"/>
          </w:rPr>
          <w:delText xml:space="preserve"> As such, the prevailing conditions in the southeastern Arabian Gulf may</w:delText>
        </w:r>
      </w:del>
      <w:r w:rsidR="006F2548" w:rsidRPr="006F2548">
        <w:rPr>
          <w:rFonts w:ascii="Arial" w:hAnsi="Arial" w:cs="Arial"/>
        </w:rPr>
        <w:t xml:space="preserve"> prohibit</w:t>
      </w:r>
      <w:ins w:id="48" w:author="Simon Brandl" w:date="2020-05-20T13:38:00Z">
        <w:r w:rsidR="00C3075C">
          <w:rPr>
            <w:rFonts w:ascii="Arial" w:hAnsi="Arial" w:cs="Arial"/>
          </w:rPr>
          <w:t>s</w:t>
        </w:r>
      </w:ins>
      <w:r w:rsidR="006F2548" w:rsidRPr="006F2548">
        <w:rPr>
          <w:rFonts w:ascii="Arial" w:hAnsi="Arial" w:cs="Arial"/>
        </w:rPr>
        <w:t xml:space="preserve"> the persistence of many small-bodied ectotherm</w:t>
      </w:r>
      <w:ins w:id="49" w:author="Simon Brandl" w:date="2020-05-22T11:33:00Z">
        <w:r w:rsidR="006D09A2">
          <w:rPr>
            <w:rFonts w:ascii="Arial" w:hAnsi="Arial" w:cs="Arial"/>
          </w:rPr>
          <w:t xml:space="preserve"> species</w:t>
        </w:r>
      </w:ins>
      <w:del w:id="50" w:author="Simon Brandl" w:date="2020-05-22T11:33:00Z">
        <w:r w:rsidR="006F2548" w:rsidRPr="006F2548" w:rsidDel="006D09A2">
          <w:rPr>
            <w:rFonts w:ascii="Arial" w:hAnsi="Arial" w:cs="Arial"/>
          </w:rPr>
          <w:delText>s</w:delText>
        </w:r>
      </w:del>
      <w:ins w:id="51" w:author="Simon Brandl" w:date="2020-05-20T13:38:00Z">
        <w:r w:rsidR="00C3075C">
          <w:rPr>
            <w:rFonts w:ascii="Arial" w:hAnsi="Arial" w:cs="Arial"/>
          </w:rPr>
          <w:t xml:space="preserve">. </w:t>
        </w:r>
      </w:ins>
      <w:ins w:id="52" w:author="Simon Brandl" w:date="2020-05-30T17:23:00Z">
        <w:r w:rsidR="00C351BE">
          <w:rPr>
            <w:rFonts w:ascii="Arial" w:hAnsi="Arial" w:cs="Arial"/>
          </w:rPr>
          <w:t>I</w:t>
        </w:r>
      </w:ins>
      <w:ins w:id="53" w:author="Simon Brandl" w:date="2020-05-20T13:38:00Z">
        <w:r w:rsidR="00C3075C">
          <w:rPr>
            <w:rFonts w:ascii="Arial" w:hAnsi="Arial" w:cs="Arial"/>
          </w:rPr>
          <w:t>n turn,</w:t>
        </w:r>
      </w:ins>
      <w:ins w:id="54" w:author="Simon Brandl" w:date="2020-05-30T17:23:00Z">
        <w:r w:rsidR="00C351BE">
          <w:rPr>
            <w:rFonts w:ascii="Arial" w:hAnsi="Arial" w:cs="Arial"/>
          </w:rPr>
          <w:t xml:space="preserve"> this</w:t>
        </w:r>
      </w:ins>
      <w:ins w:id="55" w:author="Simon Brandl" w:date="2020-05-20T13:38:00Z">
        <w:r w:rsidR="00C3075C">
          <w:rPr>
            <w:rFonts w:ascii="Arial" w:hAnsi="Arial" w:cs="Arial"/>
          </w:rPr>
          <w:t xml:space="preserve"> </w:t>
        </w:r>
      </w:ins>
      <w:del w:id="56" w:author="Simon Brandl" w:date="2020-05-20T13:38:00Z">
        <w:r w:rsidR="006F2548" w:rsidRPr="006F2548" w:rsidDel="00C3075C">
          <w:rPr>
            <w:rFonts w:ascii="Arial" w:hAnsi="Arial" w:cs="Arial"/>
          </w:rPr>
          <w:delText xml:space="preserve"> and, ultimately,</w:delText>
        </w:r>
      </w:del>
      <w:del w:id="57" w:author="Simon Brandl" w:date="2020-05-22T11:33:00Z">
        <w:r w:rsidR="006F2548" w:rsidRPr="006F2548" w:rsidDel="006D09A2">
          <w:rPr>
            <w:rFonts w:ascii="Arial" w:hAnsi="Arial" w:cs="Arial"/>
          </w:rPr>
          <w:delText xml:space="preserve"> cause the </w:delText>
        </w:r>
      </w:del>
      <w:ins w:id="58" w:author="Simon Brandl" w:date="2020-05-22T11:33:00Z">
        <w:r w:rsidR="006D09A2">
          <w:rPr>
            <w:rFonts w:ascii="Arial" w:hAnsi="Arial" w:cs="Arial"/>
          </w:rPr>
          <w:t xml:space="preserve">leads to </w:t>
        </w:r>
      </w:ins>
      <w:r w:rsidR="006F2548" w:rsidRPr="006F2548">
        <w:rPr>
          <w:rFonts w:ascii="Arial" w:hAnsi="Arial" w:cs="Arial"/>
        </w:rPr>
        <w:t xml:space="preserve">reduced production, transfer, and replenishment of biomass through cryptobenthic fish assemblages. </w:t>
      </w:r>
      <w:del w:id="59" w:author="Simon Brandl" w:date="2020-05-20T13:39:00Z">
        <w:r w:rsidR="006F2548" w:rsidRPr="006F2548" w:rsidDel="00C3075C">
          <w:rPr>
            <w:rFonts w:ascii="Arial" w:hAnsi="Arial" w:cs="Arial"/>
          </w:rPr>
          <w:delText>Consequently</w:delText>
        </w:r>
      </w:del>
      <w:ins w:id="60" w:author="Simon Brandl" w:date="2020-05-20T13:39:00Z">
        <w:r w:rsidR="00C3075C">
          <w:rPr>
            <w:rFonts w:ascii="Arial" w:hAnsi="Arial" w:cs="Arial"/>
          </w:rPr>
          <w:t>Ou</w:t>
        </w:r>
      </w:ins>
      <w:ins w:id="61" w:author="Simon Brandl" w:date="2020-05-20T14:14:00Z">
        <w:r w:rsidR="00C21387">
          <w:rPr>
            <w:rFonts w:ascii="Arial" w:hAnsi="Arial" w:cs="Arial"/>
          </w:rPr>
          <w:t>r</w:t>
        </w:r>
      </w:ins>
      <w:ins w:id="62" w:author="Simon Brandl" w:date="2020-05-20T13:39:00Z">
        <w:r w:rsidR="00C3075C">
          <w:rPr>
            <w:rFonts w:ascii="Arial" w:hAnsi="Arial" w:cs="Arial"/>
          </w:rPr>
          <w:t xml:space="preserve"> results suggest that</w:t>
        </w:r>
      </w:ins>
      <w:del w:id="63" w:author="Simon Brandl" w:date="2020-05-20T13:39:00Z">
        <w:r w:rsidR="006F2548" w:rsidRPr="006F2548" w:rsidDel="00C3075C">
          <w:rPr>
            <w:rFonts w:ascii="Arial" w:hAnsi="Arial" w:cs="Arial"/>
          </w:rPr>
          <w:delText>,</w:delText>
        </w:r>
      </w:del>
      <w:r w:rsidR="006F2548" w:rsidRPr="006F2548">
        <w:rPr>
          <w:rFonts w:ascii="Arial" w:hAnsi="Arial" w:cs="Arial"/>
        </w:rPr>
        <w:t xml:space="preserve"> </w:t>
      </w:r>
      <w:del w:id="64" w:author="Simon Brandl" w:date="2020-05-20T14:14:00Z">
        <w:r w:rsidR="006F2548" w:rsidRPr="006F2548" w:rsidDel="00C21387">
          <w:rPr>
            <w:rFonts w:ascii="Arial" w:hAnsi="Arial" w:cs="Arial"/>
          </w:rPr>
          <w:delText xml:space="preserve">future </w:delText>
        </w:r>
      </w:del>
      <w:r w:rsidR="006F2548" w:rsidRPr="006F2548">
        <w:rPr>
          <w:rFonts w:ascii="Arial" w:hAnsi="Arial" w:cs="Arial"/>
        </w:rPr>
        <w:t>reefs</w:t>
      </w:r>
      <w:ins w:id="65" w:author="Simon Brandl" w:date="2020-05-20T13:39:00Z">
        <w:r w:rsidR="00C3075C">
          <w:rPr>
            <w:rFonts w:ascii="Arial" w:hAnsi="Arial" w:cs="Arial"/>
          </w:rPr>
          <w:t xml:space="preserve"> subject to extreme environmental conditions</w:t>
        </w:r>
      </w:ins>
      <w:ins w:id="66" w:author="Simon Brandl" w:date="2020-05-20T14:14:00Z">
        <w:r w:rsidR="00C21387">
          <w:rPr>
            <w:rFonts w:ascii="Arial" w:hAnsi="Arial" w:cs="Arial"/>
          </w:rPr>
          <w:t>, as predicted for the</w:t>
        </w:r>
      </w:ins>
      <w:ins w:id="67" w:author="Simon Brandl" w:date="2020-05-22T11:34:00Z">
        <w:r w:rsidR="006D09A2">
          <w:rPr>
            <w:rFonts w:ascii="Arial" w:hAnsi="Arial" w:cs="Arial"/>
          </w:rPr>
          <w:t xml:space="preserve"> end of the 21st century</w:t>
        </w:r>
      </w:ins>
      <w:ins w:id="68" w:author="Simon Brandl" w:date="2020-05-20T14:14:00Z">
        <w:r w:rsidR="00C21387">
          <w:rPr>
            <w:rFonts w:ascii="Arial" w:hAnsi="Arial" w:cs="Arial"/>
          </w:rPr>
          <w:t>,</w:t>
        </w:r>
      </w:ins>
      <w:r w:rsidR="006F2548" w:rsidRPr="006F2548">
        <w:rPr>
          <w:rFonts w:ascii="Arial" w:hAnsi="Arial" w:cs="Arial"/>
        </w:rPr>
        <w:t xml:space="preserve"> may </w:t>
      </w:r>
      <w:ins w:id="69" w:author="Simon Brandl" w:date="2020-05-30T17:23:00Z">
        <w:r w:rsidR="00C351BE">
          <w:rPr>
            <w:rFonts w:ascii="Arial" w:hAnsi="Arial" w:cs="Arial"/>
          </w:rPr>
          <w:t xml:space="preserve">face </w:t>
        </w:r>
      </w:ins>
      <w:ins w:id="70" w:author="Simon Brandl" w:date="2020-05-30T17:24:00Z">
        <w:r w:rsidR="00C351BE">
          <w:rPr>
            <w:rFonts w:ascii="Arial" w:hAnsi="Arial" w:cs="Arial"/>
          </w:rPr>
          <w:t>disruptions to the</w:t>
        </w:r>
      </w:ins>
      <w:ins w:id="71" w:author="Simon Brandl" w:date="2020-06-01T20:04:00Z">
        <w:r w:rsidR="002F5BC0">
          <w:rPr>
            <w:rFonts w:ascii="Arial" w:hAnsi="Arial" w:cs="Arial"/>
          </w:rPr>
          <w:t>ir</w:t>
        </w:r>
      </w:ins>
      <w:del w:id="72" w:author="Simon Brandl" w:date="2020-05-30T17:23:00Z">
        <w:r w:rsidR="006F2548" w:rsidRPr="006F2548" w:rsidDel="00C351BE">
          <w:rPr>
            <w:rFonts w:ascii="Arial" w:hAnsi="Arial" w:cs="Arial"/>
          </w:rPr>
          <w:delText>lose a critical building block</w:delText>
        </w:r>
      </w:del>
      <w:r w:rsidR="006F2548" w:rsidRPr="006F2548">
        <w:rPr>
          <w:rFonts w:ascii="Arial" w:hAnsi="Arial" w:cs="Arial"/>
        </w:rPr>
        <w:t xml:space="preserve"> </w:t>
      </w:r>
      <w:del w:id="73" w:author="Simon Brandl" w:date="2020-05-30T17:24:00Z">
        <w:r w:rsidR="006F2548" w:rsidRPr="006F2548" w:rsidDel="00C351BE">
          <w:rPr>
            <w:rFonts w:ascii="Arial" w:hAnsi="Arial" w:cs="Arial"/>
          </w:rPr>
          <w:delText xml:space="preserve">of their </w:delText>
        </w:r>
      </w:del>
      <w:r w:rsidR="006F2548" w:rsidRPr="006F2548">
        <w:rPr>
          <w:rFonts w:ascii="Arial" w:hAnsi="Arial" w:cs="Arial"/>
        </w:rPr>
        <w:t>fast-paced</w:t>
      </w:r>
      <w:ins w:id="74" w:author="Simon Brandl" w:date="2020-06-01T20:04:00Z">
        <w:r w:rsidR="002F5BC0">
          <w:rPr>
            <w:rFonts w:ascii="Arial" w:hAnsi="Arial" w:cs="Arial"/>
          </w:rPr>
          <w:t xml:space="preserve"> bottom-up</w:t>
        </w:r>
      </w:ins>
      <w:r w:rsidR="006F2548" w:rsidRPr="006F2548">
        <w:rPr>
          <w:rFonts w:ascii="Arial" w:hAnsi="Arial" w:cs="Arial"/>
        </w:rPr>
        <w:t xml:space="preserve"> dynamics, independent of live coral loss.</w:t>
      </w:r>
    </w:p>
    <w:p w14:paraId="0109AEA2" w14:textId="3D2C92C2" w:rsidR="004E7D4A" w:rsidRPr="0005446F" w:rsidRDefault="004E7D4A" w:rsidP="001F3670">
      <w:pPr>
        <w:spacing w:line="480" w:lineRule="auto"/>
        <w:rPr>
          <w:rFonts w:ascii="Arial" w:hAnsi="Arial" w:cs="Arial"/>
        </w:rPr>
      </w:pPr>
    </w:p>
    <w:p w14:paraId="1EE3C79E" w14:textId="5835CE22" w:rsidR="00E62478" w:rsidRPr="0005446F" w:rsidRDefault="00E62478" w:rsidP="001F3670">
      <w:pPr>
        <w:spacing w:line="480" w:lineRule="auto"/>
        <w:rPr>
          <w:rFonts w:ascii="Arial" w:hAnsi="Arial" w:cs="Arial"/>
          <w:b/>
          <w:bCs/>
        </w:rPr>
      </w:pPr>
      <w:r w:rsidRPr="0005446F">
        <w:rPr>
          <w:rFonts w:ascii="Arial" w:hAnsi="Arial" w:cs="Arial"/>
          <w:b/>
          <w:bCs/>
        </w:rPr>
        <w:t>Introduction:</w:t>
      </w:r>
    </w:p>
    <w:p w14:paraId="1135426D" w14:textId="518B546F" w:rsidR="00490C3B" w:rsidRPr="0005446F" w:rsidRDefault="00DA0D5F" w:rsidP="0014178C">
      <w:pPr>
        <w:spacing w:line="480" w:lineRule="auto"/>
        <w:rPr>
          <w:rFonts w:ascii="Arial" w:hAnsi="Arial" w:cs="Arial"/>
        </w:rPr>
      </w:pPr>
      <w:r w:rsidRPr="0005446F">
        <w:rPr>
          <w:rFonts w:ascii="Arial" w:hAnsi="Arial" w:cs="Arial"/>
        </w:rPr>
        <w:t xml:space="preserve">Why do some species occur in a given location while similar taxa are missing? </w:t>
      </w:r>
      <w:r w:rsidR="00220844" w:rsidRPr="0005446F">
        <w:rPr>
          <w:rFonts w:ascii="Arial" w:hAnsi="Arial" w:cs="Arial"/>
        </w:rPr>
        <w:t>And h</w:t>
      </w:r>
      <w:r w:rsidR="000D4B2E" w:rsidRPr="0005446F">
        <w:rPr>
          <w:rFonts w:ascii="Arial" w:hAnsi="Arial" w:cs="Arial"/>
        </w:rPr>
        <w:t xml:space="preserve">ow do </w:t>
      </w:r>
      <w:r w:rsidR="00783C4B" w:rsidRPr="0005446F">
        <w:rPr>
          <w:rFonts w:ascii="Arial" w:hAnsi="Arial" w:cs="Arial"/>
        </w:rPr>
        <w:t>resulting species</w:t>
      </w:r>
      <w:r w:rsidR="000D4B2E" w:rsidRPr="0005446F">
        <w:rPr>
          <w:rFonts w:ascii="Arial" w:hAnsi="Arial" w:cs="Arial"/>
        </w:rPr>
        <w:t xml:space="preserve"> </w:t>
      </w:r>
      <w:r w:rsidR="00BB35A1" w:rsidRPr="0005446F">
        <w:rPr>
          <w:rFonts w:ascii="Arial" w:hAnsi="Arial" w:cs="Arial"/>
        </w:rPr>
        <w:t xml:space="preserve">assemblages </w:t>
      </w:r>
      <w:r w:rsidR="000D4B2E" w:rsidRPr="0005446F">
        <w:rPr>
          <w:rFonts w:ascii="Arial" w:hAnsi="Arial" w:cs="Arial"/>
        </w:rPr>
        <w:t xml:space="preserve">affect rates of ecological processes? </w:t>
      </w:r>
      <w:r w:rsidR="00220844" w:rsidRPr="0005446F">
        <w:rPr>
          <w:rFonts w:ascii="Arial" w:hAnsi="Arial" w:cs="Arial"/>
        </w:rPr>
        <w:t xml:space="preserve">As escalating human </w:t>
      </w:r>
      <w:r w:rsidR="00BB35A1" w:rsidRPr="0005446F">
        <w:rPr>
          <w:rFonts w:ascii="Arial" w:hAnsi="Arial" w:cs="Arial"/>
        </w:rPr>
        <w:t xml:space="preserve">impacts </w:t>
      </w:r>
      <w:r w:rsidR="00220844" w:rsidRPr="0005446F">
        <w:rPr>
          <w:rFonts w:ascii="Arial" w:hAnsi="Arial" w:cs="Arial"/>
        </w:rPr>
        <w:t xml:space="preserve">on the biosphere </w:t>
      </w:r>
      <w:r w:rsidR="00675E5C" w:rsidRPr="0005446F">
        <w:rPr>
          <w:rFonts w:ascii="Arial" w:hAnsi="Arial" w:cs="Arial"/>
        </w:rPr>
        <w:t>deplete</w:t>
      </w:r>
      <w:r w:rsidR="00F371CA" w:rsidRPr="0005446F">
        <w:rPr>
          <w:rFonts w:ascii="Arial" w:hAnsi="Arial" w:cs="Arial"/>
        </w:rPr>
        <w:t xml:space="preserve"> and </w:t>
      </w:r>
      <w:r w:rsidR="00220844" w:rsidRPr="0005446F">
        <w:rPr>
          <w:rFonts w:ascii="Arial" w:hAnsi="Arial" w:cs="Arial"/>
        </w:rPr>
        <w:t xml:space="preserve">re-shuffle biological communities across </w:t>
      </w:r>
      <w:r w:rsidR="00220844" w:rsidRPr="0005446F">
        <w:rPr>
          <w:rFonts w:ascii="Arial" w:hAnsi="Arial" w:cs="Arial"/>
        </w:rPr>
        <w:lastRenderedPageBreak/>
        <w:t>ecosystems</w:t>
      </w:r>
      <w:r w:rsidR="00220844" w:rsidRPr="0005446F">
        <w:rPr>
          <w:rFonts w:ascii="Arial" w:hAnsi="Arial" w:cs="Arial"/>
        </w:rPr>
        <w:fldChar w:fldCharType="begin"/>
      </w:r>
      <w:r w:rsidR="00220844" w:rsidRPr="0005446F">
        <w:rPr>
          <w:rFonts w:ascii="Arial" w:hAnsi="Arial" w:cs="Arial"/>
        </w:rPr>
        <w:instrText xml:space="preserve"> ADDIN ZOTERO_ITEM CSL_CITATION {"citationID":"SIlykpCx","properties":{"formattedCitation":"\\super 1,2\\nosupersub{}","plainCitation":"1,2","noteIndex":0},"citationItems":[{"id":149,"uris":["http://zotero.org/users/3131818/items/8CVVREAG"],"uri":["http://zotero.org/users/3131818/items/8CVVREAG"],"itemData":{"id":149,"type":"article-journal","container-title":"Science","ISSN":"0036-8075","issue":"6181","journalAbbreviation":"Science","page":"296-299","title":"Assemblage time series reveal biodiversity change but not systematic loss","volume":"344","author":[{"family":"Dornelas","given":"Maria"},{"family":"Gotelli","given":"Nicholas J"},{"family":"McGill","given":"Brian"},{"family":"Shimadzu","given":"Hideyasu"},{"family":"Moyes","given":"Faye"},{"family":"Sievers","given":"Caya"},{"family":"Magurran","given":"Anne E"}],"issued":{"date-parts":[["2014"]]}}},{"id":2175,"uris":["http://zotero.org/users/3131818/items/P998XVBB"],"uri":["http://zotero.org/users/3131818/items/P998XVBB"],"itemData":{"id":2175,"type":"article-journal","container-title":"Science","ISSN":"0036-8075","issue":"6463","journalAbbreviation":"Science","page":"339-345","title":"The geography of biodiversity change in marine and terrestrial assemblages","volume":"366","author":[{"family":"Blowes","given":"Shane A"},{"family":"Supp","given":"Sarah R"},{"family":"Antão","given":"Laura H"},{"family":"Bates","given":"Amanda"},{"family":"Bruelheide","given":"Helge"},{"family":"Chase","given":"Jonathan M"},{"family":"Moyes","given":"Faye"},{"family":"Magurran","given":"Anne"},{"family":"McGill","given":"Brian"},{"family":"Myers-Smith","given":"Isla H"}],"issued":{"date-parts":[["2019"]]}}}],"schema":"https://github.com/citation-style-language/schema/raw/master/csl-citation.json"} </w:instrText>
      </w:r>
      <w:r w:rsidR="00220844" w:rsidRPr="0005446F">
        <w:rPr>
          <w:rFonts w:ascii="Arial" w:hAnsi="Arial" w:cs="Arial"/>
        </w:rPr>
        <w:fldChar w:fldCharType="separate"/>
      </w:r>
      <w:ins w:id="75" w:author="Simon Brandl" w:date="2020-06-01T20:05:00Z">
        <w:r w:rsidR="002F5BC0" w:rsidRPr="002F5BC0">
          <w:rPr>
            <w:rFonts w:ascii="Arial" w:hAnsi="Arial" w:cs="Arial"/>
            <w:vertAlign w:val="superscript"/>
            <w:rPrChange w:id="76" w:author="Simon Brandl" w:date="2020-06-01T20:05:00Z">
              <w:rPr>
                <w:rFonts w:ascii="Times New Roman" w:hAnsi="Times New Roman" w:cs="Times New Roman"/>
                <w:vertAlign w:val="superscript"/>
              </w:rPr>
            </w:rPrChange>
          </w:rPr>
          <w:t>1,2</w:t>
        </w:r>
      </w:ins>
      <w:del w:id="77" w:author="Simon Brandl" w:date="2020-06-01T20:05:00Z">
        <w:r w:rsidR="00ED5488" w:rsidRPr="002F5BC0" w:rsidDel="002F5BC0">
          <w:rPr>
            <w:rFonts w:ascii="Arial" w:hAnsi="Arial" w:cs="Arial"/>
            <w:vertAlign w:val="superscript"/>
            <w:rPrChange w:id="78" w:author="Simon Brandl" w:date="2020-06-01T20:05:00Z">
              <w:rPr>
                <w:rFonts w:ascii="Arial" w:hAnsi="Arial" w:cs="Arial"/>
                <w:vertAlign w:val="superscript"/>
              </w:rPr>
            </w:rPrChange>
          </w:rPr>
          <w:delText>1,2</w:delText>
        </w:r>
      </w:del>
      <w:r w:rsidR="00220844" w:rsidRPr="0005446F">
        <w:rPr>
          <w:rFonts w:ascii="Arial" w:hAnsi="Arial" w:cs="Arial"/>
        </w:rPr>
        <w:fldChar w:fldCharType="end"/>
      </w:r>
      <w:r w:rsidR="00220844" w:rsidRPr="0005446F">
        <w:rPr>
          <w:rFonts w:ascii="Arial" w:hAnsi="Arial" w:cs="Arial"/>
        </w:rPr>
        <w:t>, answers to t</w:t>
      </w:r>
      <w:r w:rsidR="000D4B2E" w:rsidRPr="0005446F">
        <w:rPr>
          <w:rFonts w:ascii="Arial" w:hAnsi="Arial" w:cs="Arial"/>
        </w:rPr>
        <w:t>hese questions</w:t>
      </w:r>
      <w:r w:rsidR="00220844" w:rsidRPr="0005446F">
        <w:rPr>
          <w:rFonts w:ascii="Arial" w:hAnsi="Arial" w:cs="Arial"/>
        </w:rPr>
        <w:t xml:space="preserve"> are key to our </w:t>
      </w:r>
      <w:r w:rsidR="009B4B37" w:rsidRPr="0005446F">
        <w:rPr>
          <w:rFonts w:ascii="Arial" w:hAnsi="Arial" w:cs="Arial"/>
        </w:rPr>
        <w:t>quest</w:t>
      </w:r>
      <w:r w:rsidR="00220844" w:rsidRPr="0005446F">
        <w:rPr>
          <w:rFonts w:ascii="Arial" w:hAnsi="Arial" w:cs="Arial"/>
        </w:rPr>
        <w:t xml:space="preserve"> to preserve biodiversity and </w:t>
      </w:r>
      <w:r w:rsidR="005F49BE" w:rsidRPr="0005446F">
        <w:rPr>
          <w:rFonts w:ascii="Arial" w:hAnsi="Arial" w:cs="Arial"/>
        </w:rPr>
        <w:t xml:space="preserve">ecosystem </w:t>
      </w:r>
      <w:r w:rsidR="00220844" w:rsidRPr="0005446F">
        <w:rPr>
          <w:rFonts w:ascii="Arial" w:hAnsi="Arial" w:cs="Arial"/>
        </w:rPr>
        <w:t>services to humanity</w:t>
      </w:r>
      <w:r w:rsidR="00220844" w:rsidRPr="0005446F">
        <w:rPr>
          <w:rFonts w:ascii="Arial" w:hAnsi="Arial" w:cs="Arial"/>
        </w:rPr>
        <w:fldChar w:fldCharType="begin"/>
      </w:r>
      <w:ins w:id="79" w:author="Simon Brandl" w:date="2020-06-01T20:05:00Z">
        <w:r w:rsidR="002F5BC0">
          <w:rPr>
            <w:rFonts w:ascii="Arial" w:hAnsi="Arial" w:cs="Arial"/>
          </w:rPr>
          <w:instrText xml:space="preserve"> ADDIN ZOTERO_ITEM CSL_CITATION {"citationID":"akhlk1nb5f","properties":{"formattedCitation":"\\super 3\\nosupersub{}","plainCitation":"3","noteIndex":0},"citationItems":[{"id":174,"uris":["http://zotero.org/users/3131818/items/4VXIIRK7"],"uri":["http://zotero.org/users/3131818/items/4VXIIRK7"],"itemData":{"id":174,"type":"article-journal","container-title":"Trends in ecology &amp; evolution","ISSN":"0169-5347","issue":"1","journalAbbreviation":"Trends in ecology &amp; evolution","page":"19-26","title":"Biodiversity and ecosystem services: a multilayered relationship","volume":"27","author":[{"family":"Mace","given":"Georgina M"},{"family":"Norris","given":"Ken"},{"family":"Fitter","given":"Alastair H"}],"issued":{"date-parts":[["2012"]]}}}],"schema":"https://github.com/citation-style-language/schema/raw/master/csl-citation.json"} </w:instrText>
        </w:r>
      </w:ins>
      <w:del w:id="80" w:author="Simon Brandl" w:date="2020-05-22T11:42:00Z">
        <w:r w:rsidR="002724D5" w:rsidRPr="0005446F" w:rsidDel="007B6366">
          <w:rPr>
            <w:rFonts w:ascii="Arial" w:hAnsi="Arial" w:cs="Arial"/>
          </w:rPr>
          <w:delInstrText xml:space="preserve"> ADDIN ZOTERO_ITEM CSL_CITATION {"citationID":"tl0nlUTq","properties":{"formattedCitation":"\\super 3,4\\nosupersub{}","plainCitation":"3,4","noteIndex":0},"citationItems":[{"id":809,"uris":["http://zotero.org/users/3131818/items/8QW7854Q"],"uri":["http://zotero.org/users/3131818/items/8QW7854Q"],"itemData":{"id":809,"type":"article-journal","container-title":"Science","ISSN":"0036-8075","issue":"6335","journalAbbreviation":"Science","page":"270-275","title":"Biodiversity losses and conservation responses in the Anthropocene","volume":"356","author":[{"family":"Johnson","given":"Christopher N"},{"family":"Balmford","given":"Andrew"},{"family":"Brook","given":"Barry W"},{"family":"Buettel","given":"Jessie C"},{"family":"Galetti","given":"Mauro"},{"family":"Guangchun","given":"Lei"},{"family":"Wilmshurst","given":"Janet M"}],"issued":{"date-parts":[["2017"]]}}},{"id":174,"uris":["http://zotero.org/users/3131818/items/4VXIIRK7"],"uri":["http://zotero.org/users/3131818/items/4VXIIRK7"],"itemData":{"id":174,"type":"article-journal","container-title":"Trends in ecology &amp; evolution","ISSN":"0169-5347","issue":"1","journalAbbreviation":"Trends in ecology &amp; evolution","page":"19-26","title":"Biodiversity and ecosystem services: a multilayered relationship","volume":"27","author":[{"family":"Mace","given":"Georgina M"},{"family":"Norris","given":"Ken"},{"family":"Fitter","given":"Alastair H"}],"issued":{"date-parts":[["2012"]]}}}],"schema":"https://github.com/citation-style-language/schema/raw/master/csl-citation.json"} </w:delInstrText>
        </w:r>
      </w:del>
      <w:r w:rsidR="00220844" w:rsidRPr="0005446F">
        <w:rPr>
          <w:rFonts w:ascii="Arial" w:hAnsi="Arial" w:cs="Arial"/>
        </w:rPr>
        <w:fldChar w:fldCharType="separate"/>
      </w:r>
      <w:ins w:id="81" w:author="Simon Brandl" w:date="2020-06-01T20:05:00Z">
        <w:r w:rsidR="002F5BC0" w:rsidRPr="002F5BC0">
          <w:rPr>
            <w:rFonts w:ascii="Arial" w:hAnsi="Arial" w:cs="Arial"/>
            <w:vertAlign w:val="superscript"/>
            <w:rPrChange w:id="82" w:author="Simon Brandl" w:date="2020-06-01T20:05:00Z">
              <w:rPr>
                <w:rFonts w:ascii="Times New Roman" w:hAnsi="Times New Roman" w:cs="Times New Roman"/>
                <w:vertAlign w:val="superscript"/>
              </w:rPr>
            </w:rPrChange>
          </w:rPr>
          <w:t>3</w:t>
        </w:r>
      </w:ins>
      <w:del w:id="83" w:author="Simon Brandl" w:date="2020-05-22T11:42:00Z">
        <w:r w:rsidR="00ED5488" w:rsidRPr="002F5BC0" w:rsidDel="007B6366">
          <w:rPr>
            <w:rFonts w:ascii="Arial" w:hAnsi="Arial" w:cs="Arial"/>
            <w:vertAlign w:val="superscript"/>
            <w:rPrChange w:id="84" w:author="Simon Brandl" w:date="2020-06-01T20:05:00Z">
              <w:rPr>
                <w:rFonts w:ascii="Arial" w:hAnsi="Arial" w:cs="Arial"/>
                <w:vertAlign w:val="superscript"/>
              </w:rPr>
            </w:rPrChange>
          </w:rPr>
          <w:delText>3,4</w:delText>
        </w:r>
      </w:del>
      <w:r w:rsidR="00220844" w:rsidRPr="0005446F">
        <w:rPr>
          <w:rFonts w:ascii="Arial" w:hAnsi="Arial" w:cs="Arial"/>
        </w:rPr>
        <w:fldChar w:fldCharType="end"/>
      </w:r>
      <w:r w:rsidR="000D4B2E" w:rsidRPr="0005446F">
        <w:rPr>
          <w:rFonts w:ascii="Arial" w:hAnsi="Arial" w:cs="Arial"/>
        </w:rPr>
        <w:t>.</w:t>
      </w:r>
      <w:r w:rsidR="00783C4B" w:rsidRPr="0005446F">
        <w:rPr>
          <w:rFonts w:ascii="Arial" w:hAnsi="Arial" w:cs="Arial"/>
        </w:rPr>
        <w:t xml:space="preserve"> </w:t>
      </w:r>
    </w:p>
    <w:p w14:paraId="6ACAD0DE" w14:textId="3E40129F" w:rsidR="00F01526" w:rsidRPr="0005446F" w:rsidRDefault="00BB35A1" w:rsidP="00081E4D">
      <w:pPr>
        <w:spacing w:line="480" w:lineRule="auto"/>
        <w:ind w:firstLine="720"/>
        <w:rPr>
          <w:rFonts w:ascii="Arial" w:hAnsi="Arial" w:cs="Arial"/>
        </w:rPr>
      </w:pPr>
      <w:r w:rsidRPr="0005446F">
        <w:rPr>
          <w:rFonts w:ascii="Arial" w:hAnsi="Arial" w:cs="Arial"/>
        </w:rPr>
        <w:t>A</w:t>
      </w:r>
      <w:r w:rsidR="00E97300" w:rsidRPr="0005446F">
        <w:rPr>
          <w:rFonts w:ascii="Arial" w:hAnsi="Arial" w:cs="Arial"/>
        </w:rPr>
        <w:t xml:space="preserve"> species’ presence at a given location is mediated by </w:t>
      </w:r>
      <w:r w:rsidR="0013012C" w:rsidRPr="0005446F">
        <w:rPr>
          <w:rFonts w:ascii="Arial" w:hAnsi="Arial" w:cs="Arial"/>
        </w:rPr>
        <w:t>a hierarchical</w:t>
      </w:r>
      <w:r w:rsidR="00E97300" w:rsidRPr="0005446F">
        <w:rPr>
          <w:rFonts w:ascii="Arial" w:hAnsi="Arial" w:cs="Arial"/>
        </w:rPr>
        <w:t xml:space="preserve"> interplay between organismal traits (e.g., temperature tolerance, trophic niche), environmental conditions (e.g., temperature, salinity</w:t>
      </w:r>
      <w:ins w:id="85" w:author="Simon Brandl" w:date="2020-05-22T11:35:00Z">
        <w:r w:rsidR="006D09A2">
          <w:rPr>
            <w:rFonts w:ascii="Arial" w:hAnsi="Arial" w:cs="Arial"/>
          </w:rPr>
          <w:t>, dissolved oxygen</w:t>
        </w:r>
      </w:ins>
      <w:r w:rsidR="00E97300" w:rsidRPr="0005446F">
        <w:rPr>
          <w:rFonts w:ascii="Arial" w:hAnsi="Arial" w:cs="Arial"/>
        </w:rPr>
        <w:t xml:space="preserve">), </w:t>
      </w:r>
      <w:ins w:id="86" w:author="Simon Brandl" w:date="2020-05-22T11:35:00Z">
        <w:r w:rsidR="006D09A2">
          <w:rPr>
            <w:rFonts w:ascii="Arial" w:hAnsi="Arial" w:cs="Arial"/>
          </w:rPr>
          <w:t xml:space="preserve">biotic interactions (e.g. habitat availability), </w:t>
        </w:r>
      </w:ins>
      <w:r w:rsidR="00C956C3" w:rsidRPr="0005446F">
        <w:rPr>
          <w:rFonts w:ascii="Arial" w:hAnsi="Arial" w:cs="Arial"/>
        </w:rPr>
        <w:t xml:space="preserve">biogeographic history, </w:t>
      </w:r>
      <w:r w:rsidR="00E97300" w:rsidRPr="0005446F">
        <w:rPr>
          <w:rFonts w:ascii="Arial" w:hAnsi="Arial" w:cs="Arial"/>
        </w:rPr>
        <w:t>and stochastic events (e.g., extinction</w:t>
      </w:r>
      <w:r w:rsidR="009B4B37" w:rsidRPr="0005446F">
        <w:rPr>
          <w:rFonts w:ascii="Arial" w:hAnsi="Arial" w:cs="Arial"/>
        </w:rPr>
        <w:t>,</w:t>
      </w:r>
      <w:r w:rsidR="00C956C3" w:rsidRPr="0005446F">
        <w:rPr>
          <w:rFonts w:ascii="Arial" w:hAnsi="Arial" w:cs="Arial"/>
        </w:rPr>
        <w:t xml:space="preserve"> dispersal</w:t>
      </w:r>
      <w:del w:id="87" w:author="Simon Brandl" w:date="2020-05-30T17:28:00Z">
        <w:r w:rsidR="00C956C3" w:rsidRPr="0005446F" w:rsidDel="00C351BE">
          <w:rPr>
            <w:rFonts w:ascii="Arial" w:hAnsi="Arial" w:cs="Arial"/>
          </w:rPr>
          <w:delText>,</w:delText>
        </w:r>
        <w:r w:rsidR="009B4B37" w:rsidRPr="0005446F" w:rsidDel="00C351BE">
          <w:rPr>
            <w:rFonts w:ascii="Arial" w:hAnsi="Arial" w:cs="Arial"/>
          </w:rPr>
          <w:delText xml:space="preserve"> lottery dynamics</w:delText>
        </w:r>
      </w:del>
      <w:r w:rsidR="00E97300" w:rsidRPr="0005446F">
        <w:rPr>
          <w:rFonts w:ascii="Arial" w:hAnsi="Arial" w:cs="Arial"/>
        </w:rPr>
        <w:t>)</w:t>
      </w:r>
      <w:r w:rsidR="00E97300" w:rsidRPr="0005446F">
        <w:rPr>
          <w:rFonts w:ascii="Arial" w:hAnsi="Arial" w:cs="Arial"/>
        </w:rPr>
        <w:fldChar w:fldCharType="begin"/>
      </w:r>
      <w:ins w:id="88" w:author="Simon Brandl" w:date="2020-06-01T20:05:00Z">
        <w:r w:rsidR="002F5BC0">
          <w:rPr>
            <w:rFonts w:ascii="Arial" w:hAnsi="Arial" w:cs="Arial"/>
          </w:rPr>
          <w:instrText xml:space="preserve"> ADDIN ZOTERO_ITEM CSL_CITATION {"citationID":"ab8e26tmvd","properties":{"formattedCitation":"\\super 4\\uc0\\u8211{}6\\nosupersub{}","plainCitation":"4–6","noteIndex":0},"citationItems":[{"id":1715,"uris":["http://zotero.org/users/3131818/items/Z2UCKSXJ"],"uri":["http://zotero.org/users/3131818/items/Z2UCKSXJ"],"itemData":{"id":1715,"type":"book","ISBN":"1-4008-8379-2","publisher":"Princeton University Press","title":"The theory of ecological communities (MPB-57)","volume":"75","author":[{"family":"Vellend","given":"Mark"}],"issued":{"date-parts":[["2016"]]}}},{"id":1718,"uris":["http://zotero.org/users/3131818/items/VJPTQ76K"],"uri":["http://zotero.org/users/3131818/items/VJPTQ76K"],"itemData":{"id":1718,"type":"article-journal","container-title":"Functional Ecology","ISSN":"0269-8463","issue":"5","journalAbbreviation":"Functional Ecology","page":"592-599","title":"Community assembly, coexistence and the environmental filtering metaphor","volume":"29","author":[{"family":"Kraft","given":"Nathan JB"},{"family":"Adler","given":"Peter B"},{"family":"Godoy","given":"Oscar"},{"family":"James","given":"Emily C"},{"family":"Fuller","given":"Steve"},{"family":"Levine","given":"Jonathan M"}],"issued":{"date-parts":[["2015"]]}}},{"id":2214,"uris":["http://zotero.org/users/3131818/items/5Y2MHTTW"],"uri":["http://zotero.org/users/3131818/items/5Y2MHTTW"],"itemData":{"id":2214,"type":"article-journal","container-title":"Ecology letters","ISSN":"1461-023X","issue":"7","journalAbbreviation":"Ecology letters","page":"601-613","title":"The metacommunity concept: a framework for multi</w:instrText>
        </w:r>
        <w:r w:rsidR="002F5BC0">
          <w:rPr>
            <w:rFonts w:ascii="Cambria Math" w:hAnsi="Cambria Math" w:cs="Cambria Math"/>
          </w:rPr>
          <w:instrText>‐</w:instrText>
        </w:r>
        <w:r w:rsidR="002F5BC0">
          <w:rPr>
            <w:rFonts w:ascii="Arial" w:hAnsi="Arial" w:cs="Arial"/>
          </w:rPr>
          <w:instrText xml:space="preserve">scale community ecology","volume":"7","author":[{"family":"Leibold","given":"Mathew A"},{"family":"Holyoak","given":"Marcel"},{"family":"Mouquet","given":"Nicolas"},{"family":"Amarasekare","given":"Priyanga"},{"family":"Chase","given":"Jonathan M"},{"family":"Hoopes","given":"Martha F"},{"family":"Holt","given":"Robert D"},{"family":"Shurin","given":"Jonathan B"},{"family":"Law","given":"Richard"},{"family":"Tilman","given":"David"}],"issued":{"date-parts":[["2004"]]}}}],"schema":"https://github.com/citation-style-language/schema/raw/master/csl-citation.json"} </w:instrText>
        </w:r>
      </w:ins>
      <w:del w:id="89" w:author="Simon Brandl" w:date="2020-05-22T11:43:00Z">
        <w:r w:rsidR="00E15D02" w:rsidRPr="0005446F" w:rsidDel="007B6366">
          <w:rPr>
            <w:rFonts w:ascii="Arial" w:hAnsi="Arial" w:cs="Arial"/>
          </w:rPr>
          <w:delInstrText xml:space="preserve"> ADDIN ZOTERO_ITEM CSL_CITATION {"citationID":"HrJ1BEYU","properties":{"formattedCitation":"\\super 5\\uc0\\u8211{}8\\nosupersub{}","plainCitation":"5–8","noteIndex":0},"citationItems":[{"id":1715,"uris":["http://zotero.org/users/3131818/items/Z2UCKSXJ"],"uri":["http://zotero.org/users/3131818/items/Z2UCKSXJ"],"itemData":{"id":1715,"type":"book","ISBN":"1-4008-8379-2","publisher":"Princeton University Press","title":"The theory of ecological communities (MPB-57)","volume":"75","author":[{"family":"Vellend","given":"Mark"}],"issued":{"date-parts":[["2016"]]}}},{"id":1718,"uris":["http://zotero.org/users/3131818/items/VJPTQ76K"],"uri":["http://zotero.org/users/3131818/items/VJPTQ76K"],"itemData":{"id":1718,"type":"article-journal","container-title":"Functional Ecology","ISSN":"0269-8463","issue":"5","journalAbbreviation":"Functional Ecology","page":"592-599","title":"Community assembly, coexistence and the environmental filtering metaphor","volume":"29","author":[{"family":"Kraft","given":"Nathan JB"},{"family":"Adler","given":"Peter B"},{"family":"Godoy","given":"Oscar"},{"family":"James","given":"Emily C"},{"family":"Fuller","given":"Steve"},{"family":"Levine","given":"Jonathan M"}],"issued":{"date-parts":[["2015"]]}}},{"id":1772,"uris":["http://zotero.org/users/3131818/items/PI8889YZ"],"uri":["http://zotero.org/users/3131818/items/PI8889YZ"],"itemData":{"id":1772,"type":"article-journal","container-title":"Science","ISSN":"0036-8075","issue":"5901","journalAbbreviation":"Science","page":"580-582","title":"Functional traits and niche-based tree community assembly in an Amazonian forest","volume":"322","author":[{"family":"Kraft","given":"Nathan JB"},{"family":"Valencia","given":"Renato"},{"family":"Ackerly","given":"David D"}],"issued":{"date-parts":[["2008"]]}}},{"id":2214,"uris":["http://zotero.org/users/3131818/items/5Y2MHTTW"],"uri":["http://zotero.org/users/3131818/items/5Y2MHTTW"],"itemData":{"id":2214,"type":"article-journal","container-title":"Ecology letters","ISSN":"1461-023X","issue":"7","journalAbbreviation":"Ecology letters","page":"601-613","title":"The metacommunity concept: a framework for multi</w:delInstrText>
        </w:r>
        <w:r w:rsidR="00E15D02" w:rsidRPr="0005446F" w:rsidDel="007B6366">
          <w:rPr>
            <w:rFonts w:ascii="Cambria Math" w:hAnsi="Cambria Math" w:cs="Cambria Math"/>
          </w:rPr>
          <w:delInstrText>‐</w:delInstrText>
        </w:r>
        <w:r w:rsidR="00E15D02" w:rsidRPr="0005446F" w:rsidDel="007B6366">
          <w:rPr>
            <w:rFonts w:ascii="Arial" w:hAnsi="Arial" w:cs="Arial"/>
          </w:rPr>
          <w:delInstrText xml:space="preserve">scale community ecology","volume":"7","author":[{"family":"Leibold","given":"Mathew A"},{"family":"Holyoak","given":"Marcel"},{"family":"Mouquet","given":"Nicolas"},{"family":"Amarasekare","given":"Priyanga"},{"family":"Chase","given":"Jonathan M"},{"family":"Hoopes","given":"Martha F"},{"family":"Holt","given":"Robert D"},{"family":"Shurin","given":"Jonathan B"},{"family":"Law","given":"Richard"},{"family":"Tilman","given":"David"}],"issued":{"date-parts":[["2004"]]}}}],"schema":"https://github.com/citation-style-language/schema/raw/master/csl-citation.json"} </w:delInstrText>
        </w:r>
      </w:del>
      <w:r w:rsidR="00E97300" w:rsidRPr="0005446F">
        <w:rPr>
          <w:rFonts w:ascii="Arial" w:hAnsi="Arial" w:cs="Arial"/>
        </w:rPr>
        <w:fldChar w:fldCharType="separate"/>
      </w:r>
      <w:ins w:id="90" w:author="Simon Brandl" w:date="2020-06-01T20:05:00Z">
        <w:r w:rsidR="002F5BC0" w:rsidRPr="002F5BC0">
          <w:rPr>
            <w:rFonts w:ascii="Arial" w:hAnsi="Arial" w:cs="Arial"/>
            <w:vertAlign w:val="superscript"/>
            <w:rPrChange w:id="91" w:author="Simon Brandl" w:date="2020-06-01T20:05:00Z">
              <w:rPr>
                <w:rFonts w:ascii="Times New Roman" w:hAnsi="Times New Roman" w:cs="Times New Roman"/>
                <w:vertAlign w:val="superscript"/>
              </w:rPr>
            </w:rPrChange>
          </w:rPr>
          <w:t>4–6</w:t>
        </w:r>
      </w:ins>
      <w:del w:id="92" w:author="Simon Brandl" w:date="2020-05-22T11:43:00Z">
        <w:r w:rsidR="00ED5488" w:rsidRPr="002F5BC0" w:rsidDel="007B6366">
          <w:rPr>
            <w:rFonts w:ascii="Arial" w:hAnsi="Arial" w:cs="Arial"/>
            <w:vertAlign w:val="superscript"/>
            <w:rPrChange w:id="93" w:author="Simon Brandl" w:date="2020-06-01T20:05:00Z">
              <w:rPr>
                <w:rFonts w:ascii="Arial" w:hAnsi="Arial" w:cs="Arial"/>
                <w:vertAlign w:val="superscript"/>
              </w:rPr>
            </w:rPrChange>
          </w:rPr>
          <w:delText>5–8</w:delText>
        </w:r>
      </w:del>
      <w:r w:rsidR="00E97300" w:rsidRPr="0005446F">
        <w:rPr>
          <w:rFonts w:ascii="Arial" w:hAnsi="Arial" w:cs="Arial"/>
        </w:rPr>
        <w:fldChar w:fldCharType="end"/>
      </w:r>
      <w:r w:rsidR="00E97300" w:rsidRPr="0005446F">
        <w:rPr>
          <w:rFonts w:ascii="Arial" w:hAnsi="Arial" w:cs="Arial"/>
        </w:rPr>
        <w:t xml:space="preserve">. Furthermore, the identity and diversity of species </w:t>
      </w:r>
      <w:del w:id="94" w:author="Simon Brandl" w:date="2020-05-30T17:28:00Z">
        <w:r w:rsidR="00E97300" w:rsidRPr="0005446F" w:rsidDel="00C351BE">
          <w:rPr>
            <w:rFonts w:ascii="Arial" w:hAnsi="Arial" w:cs="Arial"/>
          </w:rPr>
          <w:delText xml:space="preserve">affect </w:delText>
        </w:r>
      </w:del>
      <w:ins w:id="95" w:author="Simon Brandl" w:date="2020-05-30T17:28:00Z">
        <w:r w:rsidR="00C351BE">
          <w:rPr>
            <w:rFonts w:ascii="Arial" w:hAnsi="Arial" w:cs="Arial"/>
          </w:rPr>
          <w:t>impact</w:t>
        </w:r>
        <w:r w:rsidR="00C351BE" w:rsidRPr="0005446F">
          <w:rPr>
            <w:rFonts w:ascii="Arial" w:hAnsi="Arial" w:cs="Arial"/>
          </w:rPr>
          <w:t xml:space="preserve"> </w:t>
        </w:r>
      </w:ins>
      <w:r w:rsidR="00E97300" w:rsidRPr="0005446F">
        <w:rPr>
          <w:rFonts w:ascii="Arial" w:hAnsi="Arial" w:cs="Arial"/>
        </w:rPr>
        <w:t>rates of ecosystem functioning, including processes that are critical to human well-being</w:t>
      </w:r>
      <w:r w:rsidRPr="0005446F">
        <w:rPr>
          <w:rFonts w:ascii="Arial" w:hAnsi="Arial" w:cs="Arial"/>
        </w:rPr>
        <w:t>,</w:t>
      </w:r>
      <w:r w:rsidR="00E97300" w:rsidRPr="0005446F">
        <w:rPr>
          <w:rFonts w:ascii="Arial" w:hAnsi="Arial" w:cs="Arial"/>
        </w:rPr>
        <w:t xml:space="preserve"> such as primary or </w:t>
      </w:r>
      <w:r w:rsidR="00C956C3" w:rsidRPr="0005446F">
        <w:rPr>
          <w:rFonts w:ascii="Arial" w:hAnsi="Arial" w:cs="Arial"/>
        </w:rPr>
        <w:t xml:space="preserve">consumer </w:t>
      </w:r>
      <w:r w:rsidR="00E97300" w:rsidRPr="0005446F">
        <w:rPr>
          <w:rFonts w:ascii="Arial" w:hAnsi="Arial" w:cs="Arial"/>
        </w:rPr>
        <w:t>productivity</w:t>
      </w:r>
      <w:r w:rsidR="00E97300" w:rsidRPr="0005446F">
        <w:rPr>
          <w:rFonts w:ascii="Arial" w:hAnsi="Arial" w:cs="Arial"/>
        </w:rPr>
        <w:fldChar w:fldCharType="begin"/>
      </w:r>
      <w:ins w:id="96" w:author="Simon Brandl" w:date="2020-06-01T20:05:00Z">
        <w:r w:rsidR="002F5BC0">
          <w:rPr>
            <w:rFonts w:ascii="Arial" w:hAnsi="Arial" w:cs="Arial"/>
          </w:rPr>
          <w:instrText xml:space="preserve"> ADDIN ZOTERO_ITEM CSL_CITATION {"citationID":"a264nb0cn9o","properties":{"formattedCitation":"\\super 7,8\\nosupersub{}","plainCitation":"7,8","noteIndex":0},"citationItems":[{"id":688,"uris":["http://zotero.org/users/3131818/items/6BM4KJG5"],"uri":["http://zotero.org/users/3131818/items/6BM4KJG5"],"itemData":{"id":688,"type":"article-journal","container-title":"Nature","issue":"7671","page":"261","title":"Biodiversity effects in the wild are common and as strong as key drivers of productivity","volume":"549","author":[{"family":"Duffy","given":"J. Emmett"},{"family":"Godwin","given":"Casey M."},{"family":"Cardinale","given":"Bradley J."}],"issued":{"date-parts":[["2017"]]}}},{"id":2285,"uris":["http://zotero.org/users/3131818/items/SGWNLHLK"],"uri":["http://zotero.org/users/3131818/items/SGWNLHLK"],"itemData":{"id":2285,"type":"article-journal","container-title":"Nature ecology &amp; evolution","ISSN":"2397-334X","issue":"6","journalAbbreviation":"Nature ecology &amp; evolution","page":"976","title":"Plant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A"}],"issued":{"date-parts":[["2018"]]}}}],"schema":"https://github.com/citation-style-language/schema/raw/master/csl-citation.json"} </w:instrText>
        </w:r>
      </w:ins>
      <w:del w:id="97" w:author="Simon Brandl" w:date="2020-05-22T11:43:00Z">
        <w:r w:rsidR="00E15D02" w:rsidRPr="0005446F" w:rsidDel="007B6366">
          <w:rPr>
            <w:rFonts w:ascii="Arial" w:hAnsi="Arial" w:cs="Arial"/>
          </w:rPr>
          <w:delInstrText xml:space="preserve"> ADDIN ZOTERO_ITEM CSL_CITATION {"citationID":"iJDU66nU","properties":{"formattedCitation":"\\super 9\\uc0\\u8211{}11\\nosupersub{}","plainCitation":"9–11","noteIndex":0},"citationItems":[{"id":234,"uris":["http://zotero.org/users/3131818/items/D4DSIX8D"],"uri":["http://zotero.org/users/3131818/items/D4DSIX8D"],"itemData":{"id":234,"type":"article-journal","container-title":"Nature","ISSN":"0028-0836","issue":"7401","journalAbbreviation":"Nature","page":"59-67","title":"Biodiversity loss and its impact on humanity","volume":"486","author":[{"family":"Cardinale","given":"Bradley J"},{"family":"Duffy","given":"J Emmett"},{"family":"Gonzalez","given":"Andrew"},{"family":"Hooper","given":"David U"},{"family":"Perrings","given":"Charles"},{"family":"Venail","given":"Patrick"},{"family":"Narwani","given":"Anita"},{"family":"Mace","given":"Georgina M"},{"family":"Tilman","given":"David"},{"family":"Wardle","given":"David A"}],"issued":{"date-parts":[["2012"]]}}},{"id":688,"uris":["http://zotero.org/users/3131818/items/6BM4KJG5"],"uri":["http://zotero.org/users/3131818/items/6BM4KJG5"],"itemData":{"id":688,"type":"article-journal","container-title":"Nature","issue":"7671","page":"261","title":"Biodiversity effects in the wild are common and as strong as key drivers of productivity","volume":"549","author":[{"family":"Duffy","given":"J. Emmett"},{"family":"Godwin","given":"Casey M."},{"family":"Cardinale","given":"Bradley J."}],"issued":{"date-parts":[["2017"]]}}},{"id":2285,"uris":["http://zotero.org/users/3131818/items/SGWNLHLK"],"uri":["http://zotero.org/users/3131818/items/SGWNLHLK"],"itemData":{"id":2285,"type":"article-journal","container-title":"Nature ecology &amp; evolution","ISSN":"2397-334X","issue":"6","journalAbbreviation":"Nature ecology &amp; evolution","page":"976","title":"Plant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A"}],"issued":{"date-parts":[["2018"]]}}}],"schema":"https://github.com/citation-style-language/schema/raw/master/csl-citation.json"} </w:delInstrText>
        </w:r>
      </w:del>
      <w:r w:rsidR="00E97300" w:rsidRPr="0005446F">
        <w:rPr>
          <w:rFonts w:ascii="Arial" w:hAnsi="Arial" w:cs="Arial"/>
        </w:rPr>
        <w:fldChar w:fldCharType="separate"/>
      </w:r>
      <w:ins w:id="98" w:author="Simon Brandl" w:date="2020-06-01T20:05:00Z">
        <w:r w:rsidR="002F5BC0" w:rsidRPr="002F5BC0">
          <w:rPr>
            <w:rFonts w:ascii="Arial" w:hAnsi="Arial" w:cs="Arial"/>
            <w:vertAlign w:val="superscript"/>
            <w:rPrChange w:id="99" w:author="Simon Brandl" w:date="2020-06-01T20:05:00Z">
              <w:rPr>
                <w:rFonts w:ascii="Times New Roman" w:hAnsi="Times New Roman" w:cs="Times New Roman"/>
                <w:vertAlign w:val="superscript"/>
              </w:rPr>
            </w:rPrChange>
          </w:rPr>
          <w:t>7,8</w:t>
        </w:r>
      </w:ins>
      <w:del w:id="100" w:author="Simon Brandl" w:date="2020-05-22T11:43:00Z">
        <w:r w:rsidR="00ED5488" w:rsidRPr="002F5BC0" w:rsidDel="007B6366">
          <w:rPr>
            <w:rFonts w:ascii="Arial" w:hAnsi="Arial" w:cs="Arial"/>
            <w:vertAlign w:val="superscript"/>
            <w:rPrChange w:id="101" w:author="Simon Brandl" w:date="2020-06-01T20:05:00Z">
              <w:rPr>
                <w:rFonts w:ascii="Arial" w:hAnsi="Arial" w:cs="Arial"/>
                <w:vertAlign w:val="superscript"/>
              </w:rPr>
            </w:rPrChange>
          </w:rPr>
          <w:delText>9–11</w:delText>
        </w:r>
      </w:del>
      <w:r w:rsidR="00E97300" w:rsidRPr="0005446F">
        <w:rPr>
          <w:rFonts w:ascii="Arial" w:hAnsi="Arial" w:cs="Arial"/>
        </w:rPr>
        <w:fldChar w:fldCharType="end"/>
      </w:r>
      <w:r w:rsidR="00E97300" w:rsidRPr="0005446F">
        <w:rPr>
          <w:rFonts w:ascii="Arial" w:hAnsi="Arial" w:cs="Arial"/>
        </w:rPr>
        <w:t>.</w:t>
      </w:r>
      <w:r w:rsidR="006966F1" w:rsidRPr="0005446F">
        <w:rPr>
          <w:rFonts w:ascii="Arial" w:hAnsi="Arial" w:cs="Arial"/>
        </w:rPr>
        <w:t xml:space="preserve"> </w:t>
      </w:r>
      <w:r w:rsidR="00C62E35" w:rsidRPr="0005446F">
        <w:rPr>
          <w:rFonts w:ascii="Arial" w:hAnsi="Arial" w:cs="Arial"/>
        </w:rPr>
        <w:t>However, b</w:t>
      </w:r>
      <w:r w:rsidR="006966F1" w:rsidRPr="0005446F">
        <w:rPr>
          <w:rFonts w:ascii="Arial" w:hAnsi="Arial" w:cs="Arial"/>
        </w:rPr>
        <w:t>y modifying abiotic conditions, species’ niches,</w:t>
      </w:r>
      <w:r w:rsidR="005F49BE" w:rsidRPr="0005446F">
        <w:rPr>
          <w:rFonts w:ascii="Arial" w:hAnsi="Arial" w:cs="Arial"/>
        </w:rPr>
        <w:t xml:space="preserve"> and</w:t>
      </w:r>
      <w:r w:rsidR="00F01526" w:rsidRPr="0005446F">
        <w:rPr>
          <w:rFonts w:ascii="Arial" w:hAnsi="Arial" w:cs="Arial"/>
        </w:rPr>
        <w:t xml:space="preserve"> biotic interactions</w:t>
      </w:r>
      <w:r w:rsidR="005F49BE" w:rsidRPr="0005446F">
        <w:rPr>
          <w:rFonts w:ascii="Arial" w:hAnsi="Arial" w:cs="Arial"/>
        </w:rPr>
        <w:t xml:space="preserve">, </w:t>
      </w:r>
      <w:r w:rsidR="006966F1" w:rsidRPr="0005446F">
        <w:rPr>
          <w:rFonts w:ascii="Arial" w:hAnsi="Arial" w:cs="Arial"/>
        </w:rPr>
        <w:t xml:space="preserve">global stressors such as climate change </w:t>
      </w:r>
      <w:r w:rsidR="00C62E35" w:rsidRPr="0005446F">
        <w:rPr>
          <w:rFonts w:ascii="Arial" w:hAnsi="Arial" w:cs="Arial"/>
        </w:rPr>
        <w:t xml:space="preserve">can interfere with these dynamics through </w:t>
      </w:r>
      <w:r w:rsidR="00675E5C" w:rsidRPr="0005446F">
        <w:rPr>
          <w:rFonts w:ascii="Arial" w:hAnsi="Arial" w:cs="Arial"/>
        </w:rPr>
        <w:t>numerous</w:t>
      </w:r>
      <w:r w:rsidR="00C62E35" w:rsidRPr="0005446F">
        <w:rPr>
          <w:rFonts w:ascii="Arial" w:hAnsi="Arial" w:cs="Arial"/>
        </w:rPr>
        <w:t xml:space="preserve"> pathways</w:t>
      </w:r>
      <w:r w:rsidR="00F01526" w:rsidRPr="0005446F">
        <w:rPr>
          <w:rFonts w:ascii="Arial" w:hAnsi="Arial" w:cs="Arial"/>
        </w:rPr>
        <w:fldChar w:fldCharType="begin"/>
      </w:r>
      <w:ins w:id="102" w:author="Simon Brandl" w:date="2020-06-01T20:05:00Z">
        <w:r w:rsidR="002F5BC0">
          <w:rPr>
            <w:rFonts w:ascii="Arial" w:hAnsi="Arial" w:cs="Arial"/>
          </w:rPr>
          <w:instrText xml:space="preserve"> ADDIN ZOTERO_ITEM CSL_CITATION {"citationID":"2GJkF1O3","properties":{"formattedCitation":"\\super 9\\uc0\\u8211{}11\\nosupersub{}","plainCitation":"9–11","noteIndex":0},"citationItems":[{"id":2180,"uris":["http://zotero.org/users/3131818/items/HMBXSP6Z"],"uri":["http://zotero.org/users/3131818/items/HMBXSP6Z"],"itemData":{"id":2180,"type":"article-journal","container-title":"Science","ISSN":"0036-8075","issue":"6332","journalAbbreviation":"Science","page":"eaai9214","title":"Biodiversity redistribution under climate change: Impacts on ecosystems and human well-being","volume":"355","author":[{"family":"Pecl","given":"Gretta T"},{"family":"Araújo","given":"Miguel B"},{"family":"Bell","given":"Johann D"},{"family":"Blanchard","given":"Julia"},{"family":"Bonebrake","given":"Timothy C"},{"family":"Chen","given":"I-Ching"},{"family":"Clark","given":"Timothy D"},{"family":"Colwell","given":"Robert K"},{"family":"Danielsen","given":"Finn"},{"family":"Evengård","given":"Birgitta"}],"issued":{"date-parts":[["2017"]]}}},{"id":2290,"uris":["http://zotero.org/users/3131818/items/SUVGXE8S"],"uri":["http://zotero.org/users/3131818/items/SUVGXE8S"],"itemData":{"id":2290,"type":"article-journal","container-title":"Science","ISSN":"0036-8075","issue":"6313","journalAbbreviation":"Science","page":"aaf7671","title":"The broad footprint of climate change from genes to biomes to people","volume":"354","author":[{"family":"Scheffers","given":"Brett R"},{"family":"De Meester","given":"Luc"},{"family":"Bridge","given":"Tom CL"},{"family":"Hoffmann","given":"Ary A"},{"family":"Pandolfi","given":"John M"},{"family":"Corlett","given":"Richard T"},{"family":"Butchart","given":"Stuart HM"},{"family":"Pearce-Kelly","given":"Paul"},{"family":"Kovacs","given":"Kit M"},{"family":"Dudgeon","given":"David"}],"issued":{"date-parts":[["2016"]]}}},{"id":2199,"uris":["http://zotero.org/users/3131818/items/E3LK7IUE"],"uri":["http://zotero.org/users/3131818/items/E3LK7IUE"],"itemData":{"id":2199,"type":"article-journal","container-title":"Proceedings of the National Academy of Sciences","ISSN":"0027-8424","issue":"43","journalAbbreviation":"Proceedings of the National Academy of Sciences","page":"10989-10994","title":"Changes in temperature alter the relationship between biodiversity and ecosystem functioning","volume":"115","author":[{"family":"García","given":"Francisca C"},{"family":"Bestion","given":"Elvire"},{"family":"Warfield","given":"Ruth"},{"family":"Yvon-Durocher","given":"Gabriel"}],"issued":{"date-parts":[["2018"]]}}}],"schema":"https://github.com/citation-style-language/schema/raw/master/csl-citation.json"} </w:instrText>
        </w:r>
      </w:ins>
      <w:del w:id="103" w:author="Simon Brandl" w:date="2020-06-01T20:05:00Z">
        <w:r w:rsidR="00E15D02" w:rsidRPr="0005446F" w:rsidDel="002F5BC0">
          <w:rPr>
            <w:rFonts w:ascii="Arial" w:hAnsi="Arial" w:cs="Arial"/>
          </w:rPr>
          <w:delInstrText xml:space="preserve"> ADDIN ZOTERO_ITEM CSL_CITATION {"citationID":"2GJkF1O3","properties":{"formattedCitation":"\\super 12\\uc0\\u8211{}14\\nosupersub{}","plainCitation":"12–14","noteIndex":0},"citationItems":[{"id":2180,"uris":["http://zotero.org/users/3131818/items/HMBXSP6Z"],"uri":["http://zotero.org/users/3131818/items/HMBXSP6Z"],"itemData":{"id":2180,"type":"article-journal","container-title":"Science","ISSN":"0036-8075","issue":"6332","journalAbbreviation":"Science","page":"eaai9214","title":"Biodiversity redistribution under climate change: Impacts on ecosystems and human well-being","volume":"355","author":[{"family":"Pecl","given":"Gretta T"},{"family":"Araújo","given":"Miguel B"},{"family":"Bell","given":"Johann D"},{"family":"Blanchard","given":"Julia"},{"family":"Bonebrake","given":"Timothy C"},{"family":"Chen","given":"I-Ching"},{"family":"Clark","given":"Timothy D"},{"family":"Colwell","given":"Robert K"},{"family":"Danielsen","given":"Finn"},{"family":"Evengård","given":"Birgitta"}],"issued":{"date-parts":[["2017"]]}}},{"id":2290,"uris":["http://zotero.org/users/3131818/items/SUVGXE8S"],"uri":["http://zotero.org/users/3131818/items/SUVGXE8S"],"itemData":{"id":2290,"type":"article-journal","container-title":"Science","ISSN":"0036-8075","issue":"6313","journalAbbreviation":"Science","page":"aaf7671","title":"The broad footprint of climate change from genes to biomes to people","volume":"354","author":[{"family":"Scheffers","given":"Brett R"},{"family":"De Meester","given":"Luc"},{"family":"Bridge","given":"Tom CL"},{"family":"Hoffmann","given":"Ary A"},{"family":"Pandolfi","given":"John M"},{"family":"Corlett","given":"Richard T"},{"family":"Butchart","given":"Stuart HM"},{"family":"Pearce-Kelly","given":"Paul"},{"family":"Kovacs","given":"Kit M"},{"family":"Dudgeon","given":"David"}],"issued":{"date-parts":[["2016"]]}}},{"id":2199,"uris":["http://zotero.org/users/3131818/items/E3LK7IUE"],"uri":["http://zotero.org/users/3131818/items/E3LK7IUE"],"itemData":{"id":2199,"type":"article-journal","container-title":"Proceedings of the National Academy of Sciences","ISSN":"0027-8424","issue":"43","journalAbbreviation":"Proceedings of the National Academy of Sciences","page":"10989-10994","title":"Changes in temperature alter the relationship between biodiversity and ecosystem functioning","volume":"115","author":[{"family":"García","given":"Francisca C"},{"family":"Bestion","given":"Elvire"},{"family":"Warfield","given":"Ruth"},{"family":"Yvon-Durocher","given":"Gabriel"}],"issued":{"date-parts":[["2018"]]}}}],"schema":"https://github.com/citation-style-language/schema/raw/master/csl-citation.json"} </w:delInstrText>
        </w:r>
      </w:del>
      <w:r w:rsidR="00F01526" w:rsidRPr="0005446F">
        <w:rPr>
          <w:rFonts w:ascii="Arial" w:hAnsi="Arial" w:cs="Arial"/>
        </w:rPr>
        <w:fldChar w:fldCharType="separate"/>
      </w:r>
      <w:ins w:id="104" w:author="Simon Brandl" w:date="2020-06-01T20:05:00Z">
        <w:r w:rsidR="002F5BC0" w:rsidRPr="002F5BC0">
          <w:rPr>
            <w:rFonts w:ascii="Arial" w:hAnsi="Arial" w:cs="Arial"/>
            <w:vertAlign w:val="superscript"/>
            <w:rPrChange w:id="105" w:author="Simon Brandl" w:date="2020-06-01T20:05:00Z">
              <w:rPr>
                <w:rFonts w:ascii="Times New Roman" w:hAnsi="Times New Roman" w:cs="Times New Roman"/>
                <w:vertAlign w:val="superscript"/>
              </w:rPr>
            </w:rPrChange>
          </w:rPr>
          <w:t>9–11</w:t>
        </w:r>
      </w:ins>
      <w:del w:id="106" w:author="Simon Brandl" w:date="2020-06-01T20:05:00Z">
        <w:r w:rsidR="00ED5488" w:rsidRPr="002F5BC0" w:rsidDel="002F5BC0">
          <w:rPr>
            <w:rFonts w:ascii="Arial" w:hAnsi="Arial" w:cs="Arial"/>
            <w:vertAlign w:val="superscript"/>
            <w:rPrChange w:id="107" w:author="Simon Brandl" w:date="2020-06-01T20:05:00Z">
              <w:rPr>
                <w:rFonts w:ascii="Arial" w:hAnsi="Arial" w:cs="Arial"/>
                <w:vertAlign w:val="superscript"/>
              </w:rPr>
            </w:rPrChange>
          </w:rPr>
          <w:delText>12–14</w:delText>
        </w:r>
      </w:del>
      <w:r w:rsidR="00F01526" w:rsidRPr="0005446F">
        <w:rPr>
          <w:rFonts w:ascii="Arial" w:hAnsi="Arial" w:cs="Arial"/>
        </w:rPr>
        <w:fldChar w:fldCharType="end"/>
      </w:r>
      <w:r w:rsidR="00C62E35" w:rsidRPr="0005446F">
        <w:rPr>
          <w:rFonts w:ascii="Arial" w:hAnsi="Arial" w:cs="Arial"/>
        </w:rPr>
        <w:t>.</w:t>
      </w:r>
      <w:r w:rsidR="00F01526" w:rsidRPr="0005446F">
        <w:rPr>
          <w:rFonts w:ascii="Arial" w:hAnsi="Arial" w:cs="Arial"/>
        </w:rPr>
        <w:t xml:space="preserve"> </w:t>
      </w:r>
      <w:r w:rsidR="00E15D02" w:rsidRPr="0005446F">
        <w:rPr>
          <w:rFonts w:ascii="Arial" w:hAnsi="Arial" w:cs="Arial"/>
        </w:rPr>
        <w:t xml:space="preserve">At the organismal level, </w:t>
      </w:r>
      <w:r w:rsidR="00F01526" w:rsidRPr="0005446F">
        <w:rPr>
          <w:rFonts w:ascii="Arial" w:hAnsi="Arial" w:cs="Arial"/>
        </w:rPr>
        <w:t>changes in environmental factors</w:t>
      </w:r>
      <w:ins w:id="108" w:author="Simon Brandl" w:date="2020-05-20T14:49:00Z">
        <w:r w:rsidR="00F447E7">
          <w:rPr>
            <w:rFonts w:ascii="Arial" w:hAnsi="Arial" w:cs="Arial"/>
          </w:rPr>
          <w:t>,</w:t>
        </w:r>
      </w:ins>
      <w:del w:id="109" w:author="Simon Brandl" w:date="2020-05-20T14:49:00Z">
        <w:r w:rsidR="00CF0DB6" w:rsidRPr="0005446F" w:rsidDel="00F447E7">
          <w:rPr>
            <w:rFonts w:ascii="Arial" w:hAnsi="Arial" w:cs="Arial"/>
          </w:rPr>
          <w:delText>,</w:delText>
        </w:r>
        <w:r w:rsidR="00F01526" w:rsidRPr="0005446F" w:rsidDel="00F447E7">
          <w:rPr>
            <w:rFonts w:ascii="Arial" w:hAnsi="Arial" w:cs="Arial"/>
          </w:rPr>
          <w:delText xml:space="preserve"> </w:delText>
        </w:r>
        <w:r w:rsidR="005E1A02" w:rsidRPr="0005446F" w:rsidDel="00F447E7">
          <w:rPr>
            <w:rFonts w:ascii="Arial" w:hAnsi="Arial" w:cs="Arial"/>
          </w:rPr>
          <w:delText>particularly</w:delText>
        </w:r>
      </w:del>
      <w:ins w:id="110" w:author="Simon Brandl" w:date="2020-05-20T14:49:00Z">
        <w:r w:rsidR="00F447E7">
          <w:rPr>
            <w:rFonts w:ascii="Arial" w:hAnsi="Arial" w:cs="Arial"/>
          </w:rPr>
          <w:t xml:space="preserve"> such as</w:t>
        </w:r>
      </w:ins>
      <w:r w:rsidR="00F01526" w:rsidRPr="0005446F">
        <w:rPr>
          <w:rFonts w:ascii="Arial" w:hAnsi="Arial" w:cs="Arial"/>
        </w:rPr>
        <w:t xml:space="preserve"> temperature</w:t>
      </w:r>
      <w:r w:rsidR="00CF0DB6" w:rsidRPr="0005446F">
        <w:rPr>
          <w:rFonts w:ascii="Arial" w:hAnsi="Arial" w:cs="Arial"/>
        </w:rPr>
        <w:t>,</w:t>
      </w:r>
      <w:r w:rsidR="00F01526" w:rsidRPr="0005446F">
        <w:rPr>
          <w:rFonts w:ascii="Arial" w:hAnsi="Arial" w:cs="Arial"/>
        </w:rPr>
        <w:t xml:space="preserve"> affect internal physiological processes</w:t>
      </w:r>
      <w:r w:rsidR="006F2548">
        <w:rPr>
          <w:rFonts w:ascii="Arial" w:hAnsi="Arial" w:cs="Arial"/>
        </w:rPr>
        <w:t xml:space="preserve"> in ectotherms</w:t>
      </w:r>
      <w:ins w:id="111" w:author="Simon Brandl" w:date="2020-05-30T17:28:00Z">
        <w:r w:rsidR="00C351BE">
          <w:rPr>
            <w:rFonts w:ascii="Arial" w:hAnsi="Arial" w:cs="Arial"/>
          </w:rPr>
          <w:t xml:space="preserve"> (e.g.</w:t>
        </w:r>
      </w:ins>
      <w:ins w:id="112" w:author="Simon Brandl" w:date="2020-05-30T17:29:00Z">
        <w:r w:rsidR="00C351BE">
          <w:rPr>
            <w:rFonts w:ascii="Arial" w:hAnsi="Arial" w:cs="Arial"/>
          </w:rPr>
          <w:t>,</w:t>
        </w:r>
      </w:ins>
      <w:ins w:id="113" w:author="Simon Brandl" w:date="2020-05-30T17:28:00Z">
        <w:r w:rsidR="00C351BE">
          <w:rPr>
            <w:rFonts w:ascii="Arial" w:hAnsi="Arial" w:cs="Arial"/>
          </w:rPr>
          <w:t xml:space="preserve"> oxygen consumption)</w:t>
        </w:r>
      </w:ins>
      <w:r w:rsidR="00F01526" w:rsidRPr="0005446F">
        <w:rPr>
          <w:rFonts w:ascii="Arial" w:hAnsi="Arial" w:cs="Arial"/>
        </w:rPr>
        <w:fldChar w:fldCharType="begin"/>
      </w:r>
      <w:ins w:id="114" w:author="Simon Brandl" w:date="2020-06-01T20:05:00Z">
        <w:r w:rsidR="002F5BC0">
          <w:rPr>
            <w:rFonts w:ascii="Arial" w:hAnsi="Arial" w:cs="Arial"/>
          </w:rPr>
          <w:instrText xml:space="preserve"> ADDIN ZOTERO_ITEM CSL_CITATION {"citationID":"pynpd5Aq","properties":{"formattedCitation":"\\super 12\\nosupersub{}","plainCitation":"12","noteIndex":0},"citationItems":[{"id":2232,"uris":["http://zotero.org/users/3131818/items/6ECU6KCC"],"uri":["http://zotero.org/users/3131818/items/6ECU6KCC"],"itemData":{"id":2232,"type":"article-journal","container-title":"Science","ISSN":"0036-8075","issue":"5902","journalAbbreviation":"Science","page":"690-692","title":"Physiology and climate change","volume":"322","author":[{"family":"Pörtner","given":"Hans O"},{"family":"Farrell","given":"Anthony P"}],"issued":{"date-parts":[["2008"]]}}}],"schema":"https://github.com/citation-style-language/schema/raw/master/csl-citation.json"} </w:instrText>
        </w:r>
      </w:ins>
      <w:del w:id="115" w:author="Simon Brandl" w:date="2020-06-01T20:05:00Z">
        <w:r w:rsidR="00E15D02" w:rsidRPr="0005446F" w:rsidDel="002F5BC0">
          <w:rPr>
            <w:rFonts w:ascii="Arial" w:hAnsi="Arial" w:cs="Arial"/>
          </w:rPr>
          <w:delInstrText xml:space="preserve"> ADDIN ZOTERO_ITEM CSL_CITATION {"citationID":"pynpd5Aq","properties":{"formattedCitation":"\\super 15\\nosupersub{}","plainCitation":"15","noteIndex":0},"citationItems":[{"id":2232,"uris":["http://zotero.org/users/3131818/items/6ECU6KCC"],"uri":["http://zotero.org/users/3131818/items/6ECU6KCC"],"itemData":{"id":2232,"type":"article-journal","container-title":"Science","ISSN":"0036-8075","issue":"5902","journalAbbreviation":"Science","page":"690-692","title":"Physiology and climate change","volume":"322","author":[{"family":"Pörtner","given":"Hans O"},{"family":"Farrell","given":"Anthony P"}],"issued":{"date-parts":[["2008"]]}}}],"schema":"https://github.com/citation-style-language/schema/raw/master/csl-citation.json"} </w:delInstrText>
        </w:r>
      </w:del>
      <w:r w:rsidR="00F01526" w:rsidRPr="0005446F">
        <w:rPr>
          <w:rFonts w:ascii="Arial" w:hAnsi="Arial" w:cs="Arial"/>
        </w:rPr>
        <w:fldChar w:fldCharType="separate"/>
      </w:r>
      <w:ins w:id="116" w:author="Simon Brandl" w:date="2020-06-01T20:05:00Z">
        <w:r w:rsidR="002F5BC0" w:rsidRPr="002F5BC0">
          <w:rPr>
            <w:rFonts w:ascii="Arial" w:hAnsi="Arial" w:cs="Arial"/>
            <w:vertAlign w:val="superscript"/>
            <w:rPrChange w:id="117" w:author="Simon Brandl" w:date="2020-06-01T20:05:00Z">
              <w:rPr>
                <w:rFonts w:ascii="Times New Roman" w:hAnsi="Times New Roman" w:cs="Times New Roman"/>
                <w:vertAlign w:val="superscript"/>
              </w:rPr>
            </w:rPrChange>
          </w:rPr>
          <w:t>12</w:t>
        </w:r>
      </w:ins>
      <w:del w:id="118" w:author="Simon Brandl" w:date="2020-06-01T20:05:00Z">
        <w:r w:rsidR="00ED5488" w:rsidRPr="002F5BC0" w:rsidDel="002F5BC0">
          <w:rPr>
            <w:rFonts w:ascii="Arial" w:hAnsi="Arial" w:cs="Arial"/>
            <w:vertAlign w:val="superscript"/>
            <w:rPrChange w:id="119" w:author="Simon Brandl" w:date="2020-06-01T20:05:00Z">
              <w:rPr>
                <w:rFonts w:ascii="Arial" w:hAnsi="Arial" w:cs="Arial"/>
                <w:vertAlign w:val="superscript"/>
              </w:rPr>
            </w:rPrChange>
          </w:rPr>
          <w:delText>15</w:delText>
        </w:r>
      </w:del>
      <w:r w:rsidR="00F01526" w:rsidRPr="0005446F">
        <w:rPr>
          <w:rFonts w:ascii="Arial" w:hAnsi="Arial" w:cs="Arial"/>
        </w:rPr>
        <w:fldChar w:fldCharType="end"/>
      </w:r>
      <w:r w:rsidR="00E11B8E" w:rsidRPr="0005446F">
        <w:rPr>
          <w:rFonts w:ascii="Arial" w:hAnsi="Arial" w:cs="Arial"/>
        </w:rPr>
        <w:t>,</w:t>
      </w:r>
      <w:r w:rsidR="00830E76" w:rsidRPr="0005446F">
        <w:rPr>
          <w:rFonts w:ascii="Arial" w:hAnsi="Arial" w:cs="Arial"/>
        </w:rPr>
        <w:t xml:space="preserve"> which,</w:t>
      </w:r>
      <w:r w:rsidR="00E11B8E" w:rsidRPr="0005446F">
        <w:rPr>
          <w:rFonts w:ascii="Arial" w:hAnsi="Arial" w:cs="Arial"/>
        </w:rPr>
        <w:t xml:space="preserve"> if not lethal, will</w:t>
      </w:r>
      <w:r w:rsidR="002C02BC" w:rsidRPr="0005446F">
        <w:rPr>
          <w:rFonts w:ascii="Arial" w:hAnsi="Arial" w:cs="Arial"/>
        </w:rPr>
        <w:t xml:space="preserve"> alter organismal energy expenditure</w:t>
      </w:r>
      <w:r w:rsidR="002C02BC" w:rsidRPr="0005446F">
        <w:rPr>
          <w:rFonts w:ascii="Arial" w:hAnsi="Arial" w:cs="Arial"/>
        </w:rPr>
        <w:fldChar w:fldCharType="begin"/>
      </w:r>
      <w:ins w:id="120" w:author="Simon Brandl" w:date="2020-06-01T20:05:00Z">
        <w:r w:rsidR="002F5BC0">
          <w:rPr>
            <w:rFonts w:ascii="Arial" w:hAnsi="Arial" w:cs="Arial"/>
          </w:rPr>
          <w:instrText xml:space="preserve"> ADDIN ZOTERO_ITEM CSL_CITATION {"citationID":"a104rpt2eva","properties":{"formattedCitation":"\\super 13\\uc0\\u8211{}15\\nosupersub{}","plainCitation":"13–15","noteIndex":0},"citationItems":[{"id":2259,"uris":["http://zotero.org/users/3131818/items/Y6VF868J"],"uri":["http://zotero.org/users/3131818/items/Y6VF868J"],"itemData":{"id":2259,"type":"article-journal","container-title":"Science","ISSN":"0036-8075","issue":"6239","journalAbbreviation":"Science","page":"1132-1135","title":"Climate change tightens a metabolic constraint on marine habitats","volume":"348","author":[{"family":"Deutsch","given":"Curtis"},{"family":"Ferrel","given":"Aaron"},{"family":"Seibel","given":"Brad"},{"family":"Pörtner","given":"Hans-Otto"},{"family":"Huey","given":"Raymond B"}],"issued":{"date-parts":[["2015"]]}}},{"id":2293,"uris":["http://zotero.org/users/3131818/items/PBABX6N6"],"uri":["http://zotero.org/users/3131818/items/PBABX6N6"],"itemData":{"id":2293,"type":"article-journal","container-title":"Ecology and evolution","ISSN":"2045-7758","issue":"5","journalAbbreviation":"Ecology and evolution","page":"1025-1030","title":"Physiological ecology meets climate change","volume":"5","author":[{"family":"Bozinovic","given":"Francisco"},{"family":"Pörtner","given":"Hans</w:instrText>
        </w:r>
        <w:r w:rsidR="002F5BC0">
          <w:rPr>
            <w:rFonts w:ascii="Cambria Math" w:hAnsi="Cambria Math" w:cs="Cambria Math"/>
          </w:rPr>
          <w:instrText>‐</w:instrText>
        </w:r>
        <w:r w:rsidR="002F5BC0">
          <w:rPr>
            <w:rFonts w:ascii="Arial" w:hAnsi="Arial" w:cs="Arial"/>
          </w:rPr>
          <w:instrText xml:space="preserve">Otto"}],"issued":{"date-parts":[["2015"]]}}},{"id":2319,"uris":["http://zotero.org/users/3131818/items/KPVX72JH"],"uri":["http://zotero.org/users/3131818/items/KPVX72JH"],"itemData":{"id":2319,"type":"article-journal","container-title":"Functional Ecology","ISSN":"0269-8463","journalAbbreviation":"Functional Ecology","title":"Warming increases the cost of growth in a model vertebrate","author":[{"family":"Barneche","given":"Diego R"},{"family":"Jahn","given":"Miki"},{"family":"Seebacher","given":"Frank"}],"issued":{"date-parts":[["2019"]]}}}],"schema":"https://github.com/citation-style-language/schema/raw/master/csl-citation.json"} </w:instrText>
        </w:r>
      </w:ins>
      <w:del w:id="121" w:author="Simon Brandl" w:date="2020-06-01T20:05:00Z">
        <w:r w:rsidR="00E15D02" w:rsidRPr="0005446F" w:rsidDel="002F5BC0">
          <w:rPr>
            <w:rFonts w:ascii="Arial" w:hAnsi="Arial" w:cs="Arial"/>
          </w:rPr>
          <w:delInstrText xml:space="preserve"> ADDIN ZOTERO_ITEM CSL_CITATION {"citationID":"a104rpt2eva","properties":{"formattedCitation":"\\super 16\\uc0\\u8211{}18\\nosupersub{}","plainCitation":"16–18","noteIndex":0},"citationItems":[{"id":2259,"uris":["http://zotero.org/users/3131818/items/Y6VF868J"],"uri":["http://zotero.org/users/3131818/items/Y6VF868J"],"itemData":{"id":2259,"type":"article-journal","container-title":"Science","ISSN":"0036-8075","issue":"6239","journalAbbreviation":"Science","page":"1132-1135","title":"Climate change tightens a metabolic constraint on marine habitats","volume":"348","author":[{"family":"Deutsch","given":"Curtis"},{"family":"Ferrel","given":"Aaron"},{"family":"Seibel","given":"Brad"},{"family":"Pörtner","given":"Hans-Otto"},{"family":"Huey","given":"Raymond B"}],"issued":{"date-parts":[["2015"]]}}},{"id":2293,"uris":["http://zotero.org/users/3131818/items/PBABX6N6"],"uri":["http://zotero.org/users/3131818/items/PBABX6N6"],"itemData":{"id":2293,"type":"article-journal","container-title":"Ecology and evolution","ISSN":"2045-7758","issue":"5","journalAbbreviation":"Ecology and evolution","page":"1025-1030","title":"Physiological ecology meets climate change","volume":"5","author":[{"family":"Bozinovic","given":"Francisco"},{"family":"Pörtner","given":"Hans</w:delInstrText>
        </w:r>
        <w:r w:rsidR="00E15D02" w:rsidRPr="0005446F" w:rsidDel="002F5BC0">
          <w:rPr>
            <w:rFonts w:ascii="Cambria Math" w:hAnsi="Cambria Math" w:cs="Cambria Math"/>
          </w:rPr>
          <w:delInstrText>‐</w:delInstrText>
        </w:r>
        <w:r w:rsidR="00E15D02" w:rsidRPr="0005446F" w:rsidDel="002F5BC0">
          <w:rPr>
            <w:rFonts w:ascii="Arial" w:hAnsi="Arial" w:cs="Arial"/>
          </w:rPr>
          <w:delInstrText xml:space="preserve">Otto"}],"issued":{"date-parts":[["2015"]]}}},{"id":2319,"uris":["http://zotero.org/users/3131818/items/KPVX72JH"],"uri":["http://zotero.org/users/3131818/items/KPVX72JH"],"itemData":{"id":2319,"type":"article-journal","container-title":"Functional Ecology","ISSN":"0269-8463","journalAbbreviation":"Functional Ecology","title":"Warming increases the cost of growth in a model vertebrate","author":[{"family":"Barneche","given":"Diego R"},{"family":"Jahn","given":"Miki"},{"family":"Seebacher","given":"Frank"}]}}],"schema":"https://github.com/citation-style-language/schema/raw/master/csl-citation.json"} </w:delInstrText>
        </w:r>
      </w:del>
      <w:r w:rsidR="002C02BC" w:rsidRPr="0005446F">
        <w:rPr>
          <w:rFonts w:ascii="Arial" w:hAnsi="Arial" w:cs="Arial"/>
        </w:rPr>
        <w:fldChar w:fldCharType="separate"/>
      </w:r>
      <w:ins w:id="122" w:author="Simon Brandl" w:date="2020-06-01T20:05:00Z">
        <w:r w:rsidR="002F5BC0" w:rsidRPr="002F5BC0">
          <w:rPr>
            <w:rFonts w:ascii="Arial" w:hAnsi="Arial" w:cs="Arial"/>
            <w:vertAlign w:val="superscript"/>
            <w:rPrChange w:id="123" w:author="Simon Brandl" w:date="2020-06-01T20:05:00Z">
              <w:rPr>
                <w:rFonts w:ascii="Times New Roman" w:hAnsi="Times New Roman" w:cs="Times New Roman"/>
                <w:vertAlign w:val="superscript"/>
              </w:rPr>
            </w:rPrChange>
          </w:rPr>
          <w:t>13–15</w:t>
        </w:r>
      </w:ins>
      <w:del w:id="124" w:author="Simon Brandl" w:date="2020-06-01T20:05:00Z">
        <w:r w:rsidR="00ED5488" w:rsidRPr="002F5BC0" w:rsidDel="002F5BC0">
          <w:rPr>
            <w:rFonts w:ascii="Arial" w:hAnsi="Arial" w:cs="Arial"/>
            <w:vertAlign w:val="superscript"/>
            <w:rPrChange w:id="125" w:author="Simon Brandl" w:date="2020-06-01T20:05:00Z">
              <w:rPr>
                <w:rFonts w:ascii="Arial" w:hAnsi="Arial" w:cs="Arial"/>
                <w:vertAlign w:val="superscript"/>
              </w:rPr>
            </w:rPrChange>
          </w:rPr>
          <w:delText>16–18</w:delText>
        </w:r>
      </w:del>
      <w:r w:rsidR="002C02BC" w:rsidRPr="0005446F">
        <w:rPr>
          <w:rFonts w:ascii="Arial" w:hAnsi="Arial" w:cs="Arial"/>
        </w:rPr>
        <w:fldChar w:fldCharType="end"/>
      </w:r>
      <w:r w:rsidR="002C02BC" w:rsidRPr="0005446F">
        <w:rPr>
          <w:rFonts w:ascii="Arial" w:hAnsi="Arial" w:cs="Arial"/>
        </w:rPr>
        <w:t>.</w:t>
      </w:r>
      <w:r w:rsidR="007D5BE7" w:rsidRPr="0005446F">
        <w:rPr>
          <w:rFonts w:ascii="Arial" w:hAnsi="Arial" w:cs="Arial"/>
        </w:rPr>
        <w:t xml:space="preserve"> Changes in organismal energy </w:t>
      </w:r>
      <w:r w:rsidR="006F2548">
        <w:rPr>
          <w:rFonts w:ascii="Arial" w:hAnsi="Arial" w:cs="Arial"/>
        </w:rPr>
        <w:t>demands</w:t>
      </w:r>
      <w:r w:rsidR="007D5BE7" w:rsidRPr="0005446F">
        <w:rPr>
          <w:rFonts w:ascii="Arial" w:hAnsi="Arial" w:cs="Arial"/>
        </w:rPr>
        <w:t xml:space="preserve"> </w:t>
      </w:r>
      <w:r w:rsidR="00CF0DB6" w:rsidRPr="0005446F">
        <w:rPr>
          <w:rFonts w:ascii="Arial" w:hAnsi="Arial" w:cs="Arial"/>
        </w:rPr>
        <w:t xml:space="preserve">subsequently drive </w:t>
      </w:r>
      <w:r w:rsidR="007D5BE7" w:rsidRPr="0005446F">
        <w:rPr>
          <w:rFonts w:ascii="Arial" w:hAnsi="Arial" w:cs="Arial"/>
        </w:rPr>
        <w:t xml:space="preserve">resource acquisition (e.g. feeding rates, prey species) and how resulting energy </w:t>
      </w:r>
      <w:r w:rsidR="00CF0DB6" w:rsidRPr="0005446F">
        <w:rPr>
          <w:rFonts w:ascii="Arial" w:hAnsi="Arial" w:cs="Arial"/>
        </w:rPr>
        <w:t>is</w:t>
      </w:r>
      <w:r w:rsidR="007D5BE7" w:rsidRPr="0005446F">
        <w:rPr>
          <w:rFonts w:ascii="Arial" w:hAnsi="Arial" w:cs="Arial"/>
        </w:rPr>
        <w:t xml:space="preserve"> allocated to life-supporting processes</w:t>
      </w:r>
      <w:r w:rsidR="0014178C" w:rsidRPr="0005446F">
        <w:rPr>
          <w:rFonts w:ascii="Arial" w:hAnsi="Arial" w:cs="Arial"/>
        </w:rPr>
        <w:t xml:space="preserve"> (homeostasis)</w:t>
      </w:r>
      <w:r w:rsidR="007D5BE7" w:rsidRPr="0005446F">
        <w:rPr>
          <w:rFonts w:ascii="Arial" w:hAnsi="Arial" w:cs="Arial"/>
        </w:rPr>
        <w:t>, growth, and reproduction</w:t>
      </w:r>
      <w:r w:rsidR="007D5BE7" w:rsidRPr="0005446F">
        <w:rPr>
          <w:rFonts w:ascii="Arial" w:hAnsi="Arial" w:cs="Arial"/>
        </w:rPr>
        <w:fldChar w:fldCharType="begin"/>
      </w:r>
      <w:ins w:id="126" w:author="Simon Brandl" w:date="2020-06-01T20:05:00Z">
        <w:r w:rsidR="002F5BC0">
          <w:rPr>
            <w:rFonts w:ascii="Arial" w:hAnsi="Arial" w:cs="Arial"/>
          </w:rPr>
          <w:instrText xml:space="preserve"> ADDIN ZOTERO_ITEM CSL_CITATION {"citationID":"a2guncil6tk","properties":{"formattedCitation":"\\super 16\\uc0\\u8211{}18\\nosupersub{}","plainCitation":"16–18","noteIndex":0},"citationItems":[{"id":2200,"uris":["http://zotero.org/users/3131818/items/D6WIWDQM"],"uri":["http://zotero.org/users/3131818/items/D6WIWDQM"],"itemData":{"id":2200,"type":"article-journal","container-title":"Nature ecology &amp; evolution","ISSN":"2397-334X","issue":"2","journalAbbreviation":"Nature ecology &amp; evolution","page":"262","title":"Equal fitness paradigm explained by a trade-off between generation time and energy production rate","volume":"2","author":[{"family":"Brown","given":"James H"},{"family":"Hall","given":"Charles AS"},{"family":"Sibly","given":"Richard M"}],"issued":{"date-parts":[["2018"]]}}},{"id":2291,"uris":["http://zotero.org/users/3131818/items/UEZFD9UL"],"uri":["http://zotero.org/users/3131818/items/UEZFD9UL"],"itemData":{"id":2291,"type":"article-journal","container-title":"Nature Climate Change","ISSN":"1758-6798","issue":"11","journalAbbreviation":"Nature Climate Change","page":"979","title":"The impact of temperature on marine phytoplankton resource allocation and metabolism","volume":"3","author":[{"family":"Toseland","given":"ADSJ"},{"family":"Daines","given":"Stuart J"},{"family":"Clark","given":"James R"},{"family":"Kirkham","given":"Amy"},{"family":"Strauss","given":"Jan"},{"family":"Uhlig","given":"Christiane"},{"family":"Lenton","given":"Timothy M"},{"family":"Valentin","given":"Klaus"},{"family":"Pearson","given":"Gareth A"},{"family":"Moulton","given":"Vincent"}],"issued":{"date-parts":[["2013"]]}}},{"id":2196,"uris":["http://zotero.org/users/3131818/items/F3J4L8XH"],"uri":["http://zotero.org/users/3131818/items/F3J4L8XH"],"itemData":{"id":2196,"type":"article-journal","container-title":"Ecology letters","ISSN":"1461-023X","issue":"6","journalAbbreviation":"Ecology letters","page":"836-844","title":"The energetics of fish growth and how it constrains food</w:instrText>
        </w:r>
        <w:r w:rsidR="002F5BC0">
          <w:rPr>
            <w:rFonts w:ascii="Cambria Math" w:hAnsi="Cambria Math" w:cs="Cambria Math"/>
          </w:rPr>
          <w:instrText>‐</w:instrText>
        </w:r>
        <w:r w:rsidR="002F5BC0">
          <w:rPr>
            <w:rFonts w:ascii="Arial" w:hAnsi="Arial" w:cs="Arial"/>
          </w:rPr>
          <w:instrText xml:space="preserve">web trophic structure","volume":"21","author":[{"family":"Barneche","given":"Diego R"},{"family":"Allen","given":"Andrew P"}],"issued":{"date-parts":[["2018"]]}}}],"schema":"https://github.com/citation-style-language/schema/raw/master/csl-citation.json"} </w:instrText>
        </w:r>
      </w:ins>
      <w:del w:id="127" w:author="Simon Brandl" w:date="2020-05-22T11:44:00Z">
        <w:r w:rsidR="00ED5488" w:rsidRPr="0005446F" w:rsidDel="007B6366">
          <w:rPr>
            <w:rFonts w:ascii="Arial" w:hAnsi="Arial" w:cs="Arial"/>
          </w:rPr>
          <w:delInstrText xml:space="preserve"> ADDIN ZOTERO_ITEM CSL_CITATION {"citationID":"a2koc4k3nqb","properties":{"formattedCitation":"\\super 19\\uc0\\u8211{}22\\nosupersub{}","plainCitation":"19–22","noteIndex":0},"citationItems":[{"id":2200,"uris":["http://zotero.org/users/3131818/items/D6WIWDQM"],"uri":["http://zotero.org/users/3131818/items/D6WIWDQM"],"itemData":{"id":2200,"type":"article-journal","container-title":"Nature ecology &amp; evolution","ISSN":"2397-334X","issue":"2","journalAbbreviation":"Nature ecology &amp; evolution","page":"262","title":"Equal fitness paradigm explained by a trade-off between generation time and energy production rate","volume":"2","author":[{"family":"Brown","given":"James H"},{"family":"Hall","given":"Charles AS"},{"family":"Sibly","given":"Richard M"}],"issued":{"date-parts":[["2018"]]}}},{"id":2291,"uris":["http://zotero.org/users/3131818/items/UEZFD9UL"],"uri":["http://zotero.org/users/3131818/items/UEZFD9UL"],"itemData":{"id":2291,"type":"article-journal","container-title":"Nature Climate Change","ISSN":"1758-6798","issue":"11","journalAbbreviation":"Nature Climate Change","page":"979","title":"The impact of temperature on marine phytoplankton resource allocation and metabolism","volume":"3","author":[{"family":"Toseland","given":"ADSJ"},{"family":"Daines","given":"Stuart J"},{"family":"Clark","given":"James R"},{"family":"Kirkham","given":"Amy"},{"family":"Strauss","given":"Jan"},{"family":"Uhlig","given":"Christiane"},{"family":"Lenton","given":"Timothy M"},{"family":"Valentin","given":"Klaus"},{"family":"Pearson","given":"Gareth A"},{"family":"Moulton","given":"Vincent"}],"issued":{"date-parts":[["2013"]]}}},{"id":2196,"uris":["http://zotero.org/users/3131818/items/F3J4L8XH"],"uri":["http://zotero.org/users/3131818/items/F3J4L8XH"],"itemData":{"id":2196,"type":"article-journal","container-title":"Ecology letters","ISSN":"1461-023X","issue":"6","journalAbbreviation":"Ecology letters","page":"836-844","title":"The energetics of fish growth and how it constrains food</w:delInstrText>
        </w:r>
        <w:r w:rsidR="00ED5488" w:rsidRPr="0005446F" w:rsidDel="007B6366">
          <w:rPr>
            <w:rFonts w:ascii="Cambria Math" w:hAnsi="Cambria Math" w:cs="Cambria Math"/>
          </w:rPr>
          <w:delInstrText>‐</w:delInstrText>
        </w:r>
        <w:r w:rsidR="00ED5488" w:rsidRPr="0005446F" w:rsidDel="007B6366">
          <w:rPr>
            <w:rFonts w:ascii="Arial" w:hAnsi="Arial" w:cs="Arial"/>
          </w:rPr>
          <w:delInstrText xml:space="preserve">web trophic structure","volume":"21","author":[{"family":"Barneche","given":"Diego R"},{"family":"Allen","given":"Andrew P"}],"issued":{"date-parts":[["2018"]]}}},{"id":2248,"uris":["http://zotero.org/users/3131818/items/IYMQIF8I"],"uri":["http://zotero.org/users/3131818/items/IYMQIF8I"],"itemData":{"id":2248,"type":"article-journal","container-title":"Trends in ecology &amp; evolution","ISSN":"0169-5347","issue":"6","journalAbbreviation":"Trends in ecology &amp; evolution","page":"285-291","title":"Declining body size: a third universal response to warming?","volume":"26","author":[{"family":"Gardner","given":"Janet L"},{"family":"Peters","given":"Anne"},{"family":"Kearney","given":"Michael R"},{"family":"Joseph","given":"Leo"},{"family":"Heinsohn","given":"Robert"}],"issued":{"date-parts":[["2011"]]}}}],"schema":"https://github.com/citation-style-language/schema/raw/master/csl-citation.json"} </w:delInstrText>
        </w:r>
      </w:del>
      <w:r w:rsidR="007D5BE7" w:rsidRPr="0005446F">
        <w:rPr>
          <w:rFonts w:ascii="Arial" w:hAnsi="Arial" w:cs="Arial"/>
        </w:rPr>
        <w:fldChar w:fldCharType="separate"/>
      </w:r>
      <w:ins w:id="128" w:author="Simon Brandl" w:date="2020-06-01T20:05:00Z">
        <w:r w:rsidR="002F5BC0" w:rsidRPr="002F5BC0">
          <w:rPr>
            <w:rFonts w:ascii="Arial" w:hAnsi="Arial" w:cs="Arial"/>
            <w:vertAlign w:val="superscript"/>
            <w:rPrChange w:id="129" w:author="Simon Brandl" w:date="2020-06-01T20:05:00Z">
              <w:rPr>
                <w:rFonts w:ascii="Times New Roman" w:hAnsi="Times New Roman" w:cs="Times New Roman"/>
                <w:vertAlign w:val="superscript"/>
              </w:rPr>
            </w:rPrChange>
          </w:rPr>
          <w:t>16–18</w:t>
        </w:r>
      </w:ins>
      <w:del w:id="130" w:author="Simon Brandl" w:date="2020-05-22T11:44:00Z">
        <w:r w:rsidR="00ED5488" w:rsidRPr="002F5BC0" w:rsidDel="007B6366">
          <w:rPr>
            <w:rFonts w:ascii="Arial" w:hAnsi="Arial" w:cs="Arial"/>
            <w:vertAlign w:val="superscript"/>
            <w:rPrChange w:id="131" w:author="Simon Brandl" w:date="2020-06-01T20:05:00Z">
              <w:rPr>
                <w:rFonts w:ascii="Arial" w:hAnsi="Arial" w:cs="Arial"/>
                <w:vertAlign w:val="superscript"/>
              </w:rPr>
            </w:rPrChange>
          </w:rPr>
          <w:delText>19–22</w:delText>
        </w:r>
      </w:del>
      <w:r w:rsidR="007D5BE7" w:rsidRPr="0005446F">
        <w:rPr>
          <w:rFonts w:ascii="Arial" w:hAnsi="Arial" w:cs="Arial"/>
        </w:rPr>
        <w:fldChar w:fldCharType="end"/>
      </w:r>
      <w:r w:rsidR="007D5BE7" w:rsidRPr="0005446F">
        <w:rPr>
          <w:rFonts w:ascii="Arial" w:hAnsi="Arial" w:cs="Arial"/>
        </w:rPr>
        <w:t xml:space="preserve">. </w:t>
      </w:r>
      <w:r w:rsidR="002B00B5" w:rsidRPr="0005446F">
        <w:rPr>
          <w:rFonts w:ascii="Arial" w:hAnsi="Arial" w:cs="Arial"/>
        </w:rPr>
        <w:t xml:space="preserve">Dynamics of energy acquisition and investment, which </w:t>
      </w:r>
      <w:r w:rsidR="009D0F6B" w:rsidRPr="0005446F">
        <w:rPr>
          <w:rFonts w:ascii="Arial" w:hAnsi="Arial" w:cs="Arial"/>
        </w:rPr>
        <w:t>are often investigated through the lens of ecological niche</w:t>
      </w:r>
      <w:ins w:id="132" w:author="Simon Brandl" w:date="2020-06-01T20:12:00Z">
        <w:r w:rsidR="002F5BC0">
          <w:rPr>
            <w:rFonts w:ascii="Arial" w:hAnsi="Arial" w:cs="Arial"/>
          </w:rPr>
          <w:t>s</w:t>
        </w:r>
      </w:ins>
      <w:r w:rsidR="009D0F6B" w:rsidRPr="0005446F">
        <w:rPr>
          <w:rFonts w:ascii="Arial" w:hAnsi="Arial" w:cs="Arial"/>
        </w:rPr>
        <w:t xml:space="preserve"> and fitness, are the basis of modern coexistence theory</w:t>
      </w:r>
      <w:r w:rsidR="009D3551" w:rsidRPr="0005446F">
        <w:rPr>
          <w:rFonts w:ascii="Arial" w:hAnsi="Arial" w:cs="Arial"/>
        </w:rPr>
        <w:t xml:space="preserve"> and </w:t>
      </w:r>
      <w:r w:rsidR="009D0F6B" w:rsidRPr="0005446F">
        <w:rPr>
          <w:rFonts w:ascii="Arial" w:hAnsi="Arial" w:cs="Arial"/>
        </w:rPr>
        <w:t xml:space="preserve">critical for our understanding of </w:t>
      </w:r>
      <w:r w:rsidR="00E15D02" w:rsidRPr="0005446F">
        <w:rPr>
          <w:rFonts w:ascii="Arial" w:hAnsi="Arial" w:cs="Arial"/>
        </w:rPr>
        <w:t>community assembly dynamics</w:t>
      </w:r>
      <w:r w:rsidR="009D0F6B" w:rsidRPr="0005446F">
        <w:rPr>
          <w:rFonts w:ascii="Arial" w:hAnsi="Arial" w:cs="Arial"/>
        </w:rPr>
        <w:fldChar w:fldCharType="begin"/>
      </w:r>
      <w:ins w:id="133" w:author="Simon Brandl" w:date="2020-06-01T20:05:00Z">
        <w:r w:rsidR="002F5BC0">
          <w:rPr>
            <w:rFonts w:ascii="Arial" w:hAnsi="Arial" w:cs="Arial"/>
          </w:rPr>
          <w:instrText xml:space="preserve"> ADDIN ZOTERO_ITEM CSL_CITATION {"citationID":"ml4JzujI","properties":{"formattedCitation":"\\super 19\\nosupersub{}","plainCitation":"19","noteIndex":0},"citationItems":[{"id":1769,"uris":["http://zotero.org/users/3131818/items/L24GSIDY"],"uri":["http://zotero.org/users/3131818/items/L24GSIDY"],"itemData":{"id":1769,"type":"article-journal","container-title":"Annual review of Ecology and Systematics","ISSN":"0066-4162","issue":"1","journalAbbreviation":"Annual review of Ecology and Systematics","page":"343-366","title":"Mechanisms of maintenance of species diversity","volume":"31","author":[{"family":"Chesson","given":"Peter"}],"issued":{"date-parts":[["2000"]]}}}],"schema":"https://github.com/citation-style-language/schema/raw/master/csl-citation.json"} </w:instrText>
        </w:r>
      </w:ins>
      <w:del w:id="134" w:author="Simon Brandl" w:date="2020-06-01T20:05:00Z">
        <w:r w:rsidR="00ED5488" w:rsidRPr="0005446F" w:rsidDel="002F5BC0">
          <w:rPr>
            <w:rFonts w:ascii="Arial" w:hAnsi="Arial" w:cs="Arial"/>
          </w:rPr>
          <w:delInstrText xml:space="preserve"> ADDIN ZOTERO_ITEM CSL_CITATION {"citationID":"ml4JzujI","properties":{"formattedCitation":"\\super 23\\nosupersub{}","plainCitation":"23","noteIndex":0},"citationItems":[{"id":1769,"uris":["http://zotero.org/users/3131818/items/L24GSIDY"],"uri":["http://zotero.org/users/3131818/items/L24GSIDY"],"itemData":{"id":1769,"type":"article-journal","container-title":"Annual review of Ecology and Systematics","ISSN":"0066-4162","issue":"1","journalAbbreviation":"Annual review of Ecology and Systematics","page":"343-366","title":"Mechanisms of maintenance of species diversity","volume":"31","author":[{"family":"Chesson","given":"Peter"}],"issued":{"date-parts":[["2000"]]}}}],"schema":"https://github.com/citation-style-language/schema/raw/master/csl-citation.json"} </w:delInstrText>
        </w:r>
      </w:del>
      <w:r w:rsidR="009D0F6B" w:rsidRPr="0005446F">
        <w:rPr>
          <w:rFonts w:ascii="Arial" w:hAnsi="Arial" w:cs="Arial"/>
        </w:rPr>
        <w:fldChar w:fldCharType="separate"/>
      </w:r>
      <w:ins w:id="135" w:author="Simon Brandl" w:date="2020-06-01T20:05:00Z">
        <w:r w:rsidR="002F5BC0" w:rsidRPr="002F5BC0">
          <w:rPr>
            <w:rFonts w:ascii="Arial" w:hAnsi="Arial" w:cs="Arial"/>
            <w:vertAlign w:val="superscript"/>
            <w:rPrChange w:id="136" w:author="Simon Brandl" w:date="2020-06-01T20:05:00Z">
              <w:rPr>
                <w:rFonts w:ascii="Times New Roman" w:hAnsi="Times New Roman" w:cs="Times New Roman"/>
                <w:vertAlign w:val="superscript"/>
              </w:rPr>
            </w:rPrChange>
          </w:rPr>
          <w:t>19</w:t>
        </w:r>
      </w:ins>
      <w:del w:id="137" w:author="Simon Brandl" w:date="2020-06-01T20:05:00Z">
        <w:r w:rsidR="00ED5488" w:rsidRPr="002F5BC0" w:rsidDel="002F5BC0">
          <w:rPr>
            <w:rFonts w:ascii="Arial" w:hAnsi="Arial" w:cs="Arial"/>
            <w:vertAlign w:val="superscript"/>
            <w:rPrChange w:id="138" w:author="Simon Brandl" w:date="2020-06-01T20:05:00Z">
              <w:rPr>
                <w:rFonts w:ascii="Arial" w:hAnsi="Arial" w:cs="Arial"/>
                <w:vertAlign w:val="superscript"/>
              </w:rPr>
            </w:rPrChange>
          </w:rPr>
          <w:delText>23</w:delText>
        </w:r>
      </w:del>
      <w:r w:rsidR="009D0F6B" w:rsidRPr="0005446F">
        <w:rPr>
          <w:rFonts w:ascii="Arial" w:hAnsi="Arial" w:cs="Arial"/>
        </w:rPr>
        <w:fldChar w:fldCharType="end"/>
      </w:r>
      <w:r w:rsidR="009D0F6B" w:rsidRPr="0005446F">
        <w:rPr>
          <w:rFonts w:ascii="Arial" w:hAnsi="Arial" w:cs="Arial"/>
        </w:rPr>
        <w:t xml:space="preserve"> and the rate of ecological processes that underpin</w:t>
      </w:r>
      <w:r w:rsidR="00CF0DB6" w:rsidRPr="0005446F">
        <w:rPr>
          <w:rFonts w:ascii="Arial" w:hAnsi="Arial" w:cs="Arial"/>
        </w:rPr>
        <w:t xml:space="preserve"> energy and nutrient</w:t>
      </w:r>
      <w:r w:rsidR="009D0F6B" w:rsidRPr="0005446F">
        <w:rPr>
          <w:rFonts w:ascii="Arial" w:hAnsi="Arial" w:cs="Arial"/>
        </w:rPr>
        <w:t xml:space="preserve"> fluxes through ecosystems</w:t>
      </w:r>
      <w:r w:rsidR="009D0F6B" w:rsidRPr="0005446F">
        <w:rPr>
          <w:rFonts w:ascii="Arial" w:hAnsi="Arial" w:cs="Arial"/>
        </w:rPr>
        <w:fldChar w:fldCharType="begin"/>
      </w:r>
      <w:ins w:id="139" w:author="Simon Brandl" w:date="2020-06-01T20:05:00Z">
        <w:r w:rsidR="002F5BC0">
          <w:rPr>
            <w:rFonts w:ascii="Arial" w:hAnsi="Arial" w:cs="Arial"/>
          </w:rPr>
          <w:instrText xml:space="preserve"> ADDIN ZOTERO_ITEM CSL_CITATION {"citationID":"v0vpgirz","properties":{"formattedCitation":"\\super 20\\nosupersub{}","plainCitation":"20","noteIndex":0},"citationItems":[{"id":1924,"uris":["http://zotero.org/users/3131818/items/7FUGPI38"],"uri":["http://zotero.org/users/3131818/items/7FUGPI38"],"itemData":{"id":1924,"type":"article-journal","container-title":"Trends in ecology &amp; evolution","ISSN":"0169-5347","issue":"3","journalAbbreviation":"Trends in ecology &amp; evolution","page":"186-197","title":"Energy flux: the link between multitrophic biodiversity and ecosystem functioning","volume":"33","author":[{"family":"Barnes","given":"Andrew D"},{"family":"Jochum","given":"Malte"},{"family":"Lefcheck","given":"Jonathan S"},{"family":"Eisenhauer","given":"Nico"},{"family":"Scherber","given":"Christoph"},{"family":"O’Connor","given":"Mary I"},{"family":"Ruiter","given":"Peter","non-dropping-particle":"de"},{"family":"Brose","given":"Ulrich"}],"issued":{"date-parts":[["2018"]]}}}],"schema":"https://github.com/citation-style-language/schema/raw/master/csl-citation.json"} </w:instrText>
        </w:r>
      </w:ins>
      <w:del w:id="140" w:author="Simon Brandl" w:date="2020-06-01T20:05:00Z">
        <w:r w:rsidR="00ED5488" w:rsidRPr="0005446F" w:rsidDel="002F5BC0">
          <w:rPr>
            <w:rFonts w:ascii="Arial" w:hAnsi="Arial" w:cs="Arial"/>
          </w:rPr>
          <w:delInstrText xml:space="preserve"> ADDIN ZOTERO_ITEM CSL_CITATION {"citationID":"v0vpgirz","properties":{"formattedCitation":"\\super 24\\nosupersub{}","plainCitation":"24","noteIndex":0},"citationItems":[{"id":1924,"uris":["http://zotero.org/users/3131818/items/7FUGPI38"],"uri":["http://zotero.org/users/3131818/items/7FUGPI38"],"itemData":{"id":1924,"type":"article-journal","container-title":"Trends in ecology &amp; evolution","ISSN":"0169-5347","issue":"3","journalAbbreviation":"Trends in ecology &amp; evolution","page":"186-197","title":"Energy flux: the link between multitrophic biodiversity and ecosystem functioning","volume":"33","author":[{"family":"Barnes","given":"Andrew D"},{"family":"Jochum","given":"Malte"},{"family":"Lefcheck","given":"Jonathan S"},{"family":"Eisenhauer","given":"Nico"},{"family":"Scherber","given":"Christoph"},{"family":"O’Connor","given":"Mary I"},{"family":"Ruiter","given":"Peter","non-dropping-particle":"de"},{"family":"Brose","given":"Ulrich"}],"issued":{"date-parts":[["2018"]]}}}],"schema":"https://github.com/citation-style-language/schema/raw/master/csl-citation.json"} </w:delInstrText>
        </w:r>
      </w:del>
      <w:r w:rsidR="009D0F6B" w:rsidRPr="0005446F">
        <w:rPr>
          <w:rFonts w:ascii="Arial" w:hAnsi="Arial" w:cs="Arial"/>
        </w:rPr>
        <w:fldChar w:fldCharType="separate"/>
      </w:r>
      <w:ins w:id="141" w:author="Simon Brandl" w:date="2020-06-01T20:05:00Z">
        <w:r w:rsidR="002F5BC0" w:rsidRPr="002F5BC0">
          <w:rPr>
            <w:rFonts w:ascii="Arial" w:hAnsi="Arial" w:cs="Arial"/>
            <w:vertAlign w:val="superscript"/>
            <w:rPrChange w:id="142" w:author="Simon Brandl" w:date="2020-06-01T20:05:00Z">
              <w:rPr>
                <w:rFonts w:ascii="Times New Roman" w:hAnsi="Times New Roman" w:cs="Times New Roman"/>
                <w:vertAlign w:val="superscript"/>
              </w:rPr>
            </w:rPrChange>
          </w:rPr>
          <w:t>20</w:t>
        </w:r>
      </w:ins>
      <w:del w:id="143" w:author="Simon Brandl" w:date="2020-06-01T20:05:00Z">
        <w:r w:rsidR="00ED5488" w:rsidRPr="002F5BC0" w:rsidDel="002F5BC0">
          <w:rPr>
            <w:rFonts w:ascii="Arial" w:hAnsi="Arial" w:cs="Arial"/>
            <w:vertAlign w:val="superscript"/>
            <w:rPrChange w:id="144" w:author="Simon Brandl" w:date="2020-06-01T20:05:00Z">
              <w:rPr>
                <w:rFonts w:ascii="Arial" w:hAnsi="Arial" w:cs="Arial"/>
                <w:vertAlign w:val="superscript"/>
              </w:rPr>
            </w:rPrChange>
          </w:rPr>
          <w:delText>24</w:delText>
        </w:r>
      </w:del>
      <w:r w:rsidR="009D0F6B" w:rsidRPr="0005446F">
        <w:rPr>
          <w:rFonts w:ascii="Arial" w:hAnsi="Arial" w:cs="Arial"/>
        </w:rPr>
        <w:fldChar w:fldCharType="end"/>
      </w:r>
      <w:r w:rsidR="009D0F6B" w:rsidRPr="0005446F">
        <w:rPr>
          <w:rFonts w:ascii="Arial" w:hAnsi="Arial" w:cs="Arial"/>
        </w:rPr>
        <w:t xml:space="preserve">. </w:t>
      </w:r>
      <w:r w:rsidR="00E36993" w:rsidRPr="0005446F">
        <w:rPr>
          <w:rFonts w:ascii="Arial" w:hAnsi="Arial" w:cs="Arial"/>
        </w:rPr>
        <w:t>I</w:t>
      </w:r>
      <w:r w:rsidR="009D0F6B" w:rsidRPr="0005446F">
        <w:rPr>
          <w:rFonts w:ascii="Arial" w:hAnsi="Arial" w:cs="Arial"/>
        </w:rPr>
        <w:t>ntegration across levels of biological organization is</w:t>
      </w:r>
      <w:r w:rsidR="009D3551" w:rsidRPr="0005446F">
        <w:rPr>
          <w:rFonts w:ascii="Arial" w:hAnsi="Arial" w:cs="Arial"/>
        </w:rPr>
        <w:t>, therefore,</w:t>
      </w:r>
      <w:r w:rsidR="009D0F6B" w:rsidRPr="0005446F">
        <w:rPr>
          <w:rFonts w:ascii="Arial" w:hAnsi="Arial" w:cs="Arial"/>
        </w:rPr>
        <w:t xml:space="preserve"> </w:t>
      </w:r>
      <w:r w:rsidR="00490C3B" w:rsidRPr="0005446F">
        <w:rPr>
          <w:rFonts w:ascii="Arial" w:hAnsi="Arial" w:cs="Arial"/>
        </w:rPr>
        <w:t xml:space="preserve">crucial </w:t>
      </w:r>
      <w:r w:rsidR="000847D8" w:rsidRPr="0005446F">
        <w:rPr>
          <w:rFonts w:ascii="Arial" w:hAnsi="Arial" w:cs="Arial"/>
        </w:rPr>
        <w:t xml:space="preserve">to understand the effects </w:t>
      </w:r>
      <w:r w:rsidR="00106E69" w:rsidRPr="0005446F">
        <w:rPr>
          <w:rFonts w:ascii="Arial" w:hAnsi="Arial" w:cs="Arial"/>
        </w:rPr>
        <w:t xml:space="preserve">of </w:t>
      </w:r>
      <w:r w:rsidR="000847D8" w:rsidRPr="0005446F">
        <w:rPr>
          <w:rFonts w:ascii="Arial" w:hAnsi="Arial" w:cs="Arial"/>
        </w:rPr>
        <w:t>global environmental change on our planet’s ecosystems</w:t>
      </w:r>
      <w:r w:rsidR="00830E76" w:rsidRPr="0005446F">
        <w:rPr>
          <w:rFonts w:ascii="Arial" w:hAnsi="Arial" w:cs="Arial"/>
        </w:rPr>
        <w:fldChar w:fldCharType="begin"/>
      </w:r>
      <w:ins w:id="145" w:author="Simon Brandl" w:date="2020-06-01T20:05:00Z">
        <w:r w:rsidR="002F5BC0">
          <w:rPr>
            <w:rFonts w:ascii="Arial" w:hAnsi="Arial" w:cs="Arial"/>
          </w:rPr>
          <w:instrText xml:space="preserve"> ADDIN ZOTERO_ITEM CSL_CITATION {"citationID":"a2ifnkpmr9v","properties":{"formattedCitation":"\\super 21\\nosupersub{}","plainCitation":"21","noteIndex":0},"citationItems":[{"id":1945,"uris":["http://zotero.org/users/3131818/items/Y76HPR5E"],"uri":["http://zotero.org/users/3131818/items/Y76HPR5E"],"itemData":{"id":1945,"type":"article-journal","container-title":"Frontiers in Ecology and the Environment","ISSN":"1540-9295","journalAbbreviation":"Frontiers in Ecology and the Environment","title":"Coral reef ecosystem functioning: eight core processes and the role of biodiversity","author":[{"family":"Brandl","given":"Simon J"},{"family":"Rasher","given":"Douglas B"},{"family":"Côté","given":"Isabelle M"},{"family":"Casey","given":"Jordan M"},{"family":"Darling","given":"Emily S"},{"family":"Lefcheck","given":"Jonathan S"},{"family":"Duffy","given":"J Emmett"}],"issued":{"date-parts":[["2019"]]}}}],"schema":"https://github.com/citation-style-language/schema/raw/master/csl-citation.json"} </w:instrText>
        </w:r>
      </w:ins>
      <w:del w:id="146" w:author="Simon Brandl" w:date="2020-06-01T20:05:00Z">
        <w:r w:rsidR="00ED5488" w:rsidRPr="0005446F" w:rsidDel="002F5BC0">
          <w:rPr>
            <w:rFonts w:ascii="Arial" w:hAnsi="Arial" w:cs="Arial"/>
          </w:rPr>
          <w:delInstrText xml:space="preserve"> ADDIN ZOTERO_ITEM CSL_CITATION {"citationID":"a2ifnkpmr9v","properties":{"formattedCitation":"\\super 25\\nosupersub{}","plainCitation":"25","noteIndex":0},"citationItems":[{"id":1945,"uris":["http://zotero.org/users/3131818/items/Y76HPR5E"],"uri":["http://zotero.org/users/3131818/items/Y76HPR5E"],"itemData":{"id":1945,"type":"article-journal","container-title":"Frontiers in Ecology and the Environment","ISSN":"1540-9295","journalAbbreviation":"Frontiers in Ecology and the Environment","title":"Coral reef ecosystem functioning: eight core processes and the role of biodiversity","author":[{"family":"Brandl","given":"Simon J"},{"family":"Rasher","given":"Douglas B"},{"family":"Côté","given":"Isabelle M"},{"family":"Casey","given":"Jordan M"},{"family":"Darling","given":"Emily S"},{"family":"Lefcheck","given":"Jonathan S"},{"family":"Duffy","given":"J Emmett"}],"issued":{"date-parts":[["2019"]]}}}],"schema":"https://github.com/citation-style-language/schema/raw/master/csl-citation.json"} </w:delInstrText>
        </w:r>
      </w:del>
      <w:r w:rsidR="00830E76" w:rsidRPr="0005446F">
        <w:rPr>
          <w:rFonts w:ascii="Arial" w:hAnsi="Arial" w:cs="Arial"/>
        </w:rPr>
        <w:fldChar w:fldCharType="separate"/>
      </w:r>
      <w:ins w:id="147" w:author="Simon Brandl" w:date="2020-06-01T20:05:00Z">
        <w:r w:rsidR="002F5BC0" w:rsidRPr="002F5BC0">
          <w:rPr>
            <w:rFonts w:ascii="Arial" w:hAnsi="Arial" w:cs="Arial"/>
            <w:vertAlign w:val="superscript"/>
            <w:rPrChange w:id="148" w:author="Simon Brandl" w:date="2020-06-01T20:05:00Z">
              <w:rPr>
                <w:rFonts w:ascii="Times New Roman" w:hAnsi="Times New Roman" w:cs="Times New Roman"/>
                <w:vertAlign w:val="superscript"/>
              </w:rPr>
            </w:rPrChange>
          </w:rPr>
          <w:t>21</w:t>
        </w:r>
      </w:ins>
      <w:del w:id="149" w:author="Simon Brandl" w:date="2020-06-01T20:05:00Z">
        <w:r w:rsidR="00ED5488" w:rsidRPr="002F5BC0" w:rsidDel="002F5BC0">
          <w:rPr>
            <w:rFonts w:ascii="Arial" w:hAnsi="Arial" w:cs="Arial"/>
            <w:vertAlign w:val="superscript"/>
            <w:rPrChange w:id="150" w:author="Simon Brandl" w:date="2020-06-01T20:05:00Z">
              <w:rPr>
                <w:rFonts w:ascii="Arial" w:hAnsi="Arial" w:cs="Arial"/>
                <w:vertAlign w:val="superscript"/>
              </w:rPr>
            </w:rPrChange>
          </w:rPr>
          <w:delText>25</w:delText>
        </w:r>
      </w:del>
      <w:r w:rsidR="00830E76" w:rsidRPr="0005446F">
        <w:rPr>
          <w:rFonts w:ascii="Arial" w:hAnsi="Arial" w:cs="Arial"/>
        </w:rPr>
        <w:fldChar w:fldCharType="end"/>
      </w:r>
      <w:r w:rsidR="009D0F6B" w:rsidRPr="0005446F">
        <w:rPr>
          <w:rFonts w:ascii="Arial" w:hAnsi="Arial" w:cs="Arial"/>
        </w:rPr>
        <w:t>.</w:t>
      </w:r>
    </w:p>
    <w:p w14:paraId="066768B8" w14:textId="38A99263" w:rsidR="000847D8" w:rsidRPr="0005446F" w:rsidRDefault="000F5450">
      <w:pPr>
        <w:spacing w:line="480" w:lineRule="auto"/>
        <w:ind w:firstLine="720"/>
        <w:rPr>
          <w:rFonts w:ascii="Arial" w:hAnsi="Arial" w:cs="Arial"/>
        </w:rPr>
      </w:pPr>
      <w:r w:rsidRPr="0005446F">
        <w:rPr>
          <w:rFonts w:ascii="Arial" w:hAnsi="Arial" w:cs="Arial"/>
        </w:rPr>
        <w:lastRenderedPageBreak/>
        <w:t>C</w:t>
      </w:r>
      <w:r w:rsidR="009D0F6B" w:rsidRPr="0005446F">
        <w:rPr>
          <w:rFonts w:ascii="Arial" w:hAnsi="Arial" w:cs="Arial"/>
        </w:rPr>
        <w:t xml:space="preserve">oral reefs are the most </w:t>
      </w:r>
      <w:r w:rsidRPr="0005446F">
        <w:rPr>
          <w:rFonts w:ascii="Arial" w:hAnsi="Arial" w:cs="Arial"/>
        </w:rPr>
        <w:t>diverse marine ecosystem</w:t>
      </w:r>
      <w:r w:rsidR="00CF0DB6" w:rsidRPr="0005446F">
        <w:rPr>
          <w:rFonts w:ascii="Arial" w:hAnsi="Arial" w:cs="Arial"/>
        </w:rPr>
        <w:t>,</w:t>
      </w:r>
      <w:r w:rsidRPr="0005446F">
        <w:rPr>
          <w:rFonts w:ascii="Arial" w:hAnsi="Arial" w:cs="Arial"/>
        </w:rPr>
        <w:t xml:space="preserve"> and their productivity provides </w:t>
      </w:r>
      <w:r w:rsidR="00490C3B" w:rsidRPr="0005446F">
        <w:rPr>
          <w:rFonts w:ascii="Arial" w:hAnsi="Arial" w:cs="Arial"/>
        </w:rPr>
        <w:t xml:space="preserve">vital </w:t>
      </w:r>
      <w:r w:rsidRPr="0005446F">
        <w:rPr>
          <w:rFonts w:ascii="Arial" w:hAnsi="Arial" w:cs="Arial"/>
        </w:rPr>
        <w:t>services for more than 500 million people worldwide</w:t>
      </w:r>
      <w:r w:rsidRPr="0005446F">
        <w:rPr>
          <w:rFonts w:ascii="Arial" w:hAnsi="Arial" w:cs="Arial"/>
        </w:rPr>
        <w:fldChar w:fldCharType="begin"/>
      </w:r>
      <w:ins w:id="151" w:author="Simon Brandl" w:date="2020-06-01T20:05:00Z">
        <w:r w:rsidR="002F5BC0">
          <w:rPr>
            <w:rFonts w:ascii="Arial" w:hAnsi="Arial" w:cs="Arial"/>
          </w:rPr>
          <w:instrText xml:space="preserve"> ADDIN ZOTERO_ITEM CSL_CITATION {"citationID":"l5KnpJhF","properties":{"formattedCitation":"\\super 22\\nosupersub{}","plainCitation":"22","noteIndex":0},"citationItems":[{"id":1898,"uris":["http://zotero.org/users/3131818/items/VS5DD2UU"],"uri":["http://zotero.org/users/3131818/items/VS5DD2UU"],"itemData":{"id":1898,"type":"article-journal","container-title":"Marine Policy","ISSN":"0308-597X","journalAbbreviation":"Marine Policy","page":"104-113","title":"Mapping the global value and distribution of coral reef tourism","volume":"82","author":[{"family":"Spalding","given":"Mark"},{"family":"Burke","given":"Lauretta"},{"family":"Wood","given":"Spencer A"},{"family":"Ashpole","given":"Joscelyne"},{"family":"Hutchison","given":"James"},{"family":"Ermgassen","given":"Philine","non-dropping-particle":"zu"}],"issued":{"date-parts":[["2017"]]}}}],"schema":"https://github.com/citation-style-language/schema/raw/master/csl-citation.json"} </w:instrText>
        </w:r>
      </w:ins>
      <w:del w:id="152" w:author="Simon Brandl" w:date="2020-06-01T20:05:00Z">
        <w:r w:rsidR="00ED5488" w:rsidRPr="0005446F" w:rsidDel="002F5BC0">
          <w:rPr>
            <w:rFonts w:ascii="Arial" w:hAnsi="Arial" w:cs="Arial"/>
          </w:rPr>
          <w:delInstrText xml:space="preserve"> ADDIN ZOTERO_ITEM CSL_CITATION {"citationID":"l5KnpJhF","properties":{"formattedCitation":"\\super 26\\nosupersub{}","plainCitation":"26","noteIndex":0},"citationItems":[{"id":1898,"uris":["http://zotero.org/users/3131818/items/VS5DD2UU"],"uri":["http://zotero.org/users/3131818/items/VS5DD2UU"],"itemData":{"id":1898,"type":"article-journal","container-title":"Marine Policy","ISSN":"0308-597X","journalAbbreviation":"Marine Policy","page":"104-113","title":"Mapping the global value and distribution of coral reef tourism","volume":"82","author":[{"family":"Spalding","given":"Mark"},{"family":"Burke","given":"Lauretta"},{"family":"Wood","given":"Spencer A"},{"family":"Ashpole","given":"Joscelyne"},{"family":"Hutchison","given":"James"},{"family":"Ermgassen","given":"Philine","non-dropping-particle":"zu"}],"issued":{"date-parts":[["2017"]]}}}],"schema":"https://github.com/citation-style-language/schema/raw/master/csl-citation.json"} </w:delInstrText>
        </w:r>
      </w:del>
      <w:r w:rsidRPr="0005446F">
        <w:rPr>
          <w:rFonts w:ascii="Arial" w:hAnsi="Arial" w:cs="Arial"/>
        </w:rPr>
        <w:fldChar w:fldCharType="separate"/>
      </w:r>
      <w:ins w:id="153" w:author="Simon Brandl" w:date="2020-06-01T20:05:00Z">
        <w:r w:rsidR="002F5BC0" w:rsidRPr="002F5BC0">
          <w:rPr>
            <w:rFonts w:ascii="Arial" w:hAnsi="Arial" w:cs="Arial"/>
            <w:vertAlign w:val="superscript"/>
            <w:rPrChange w:id="154" w:author="Simon Brandl" w:date="2020-06-01T20:05:00Z">
              <w:rPr>
                <w:rFonts w:ascii="Times New Roman" w:hAnsi="Times New Roman" w:cs="Times New Roman"/>
                <w:vertAlign w:val="superscript"/>
              </w:rPr>
            </w:rPrChange>
          </w:rPr>
          <w:t>22</w:t>
        </w:r>
      </w:ins>
      <w:del w:id="155" w:author="Simon Brandl" w:date="2020-06-01T20:05:00Z">
        <w:r w:rsidR="00ED5488" w:rsidRPr="002F5BC0" w:rsidDel="002F5BC0">
          <w:rPr>
            <w:rFonts w:ascii="Arial" w:hAnsi="Arial" w:cs="Arial"/>
            <w:vertAlign w:val="superscript"/>
            <w:rPrChange w:id="156" w:author="Simon Brandl" w:date="2020-06-01T20:05:00Z">
              <w:rPr>
                <w:rFonts w:ascii="Arial" w:hAnsi="Arial" w:cs="Arial"/>
                <w:vertAlign w:val="superscript"/>
              </w:rPr>
            </w:rPrChange>
          </w:rPr>
          <w:delText>26</w:delText>
        </w:r>
      </w:del>
      <w:r w:rsidRPr="0005446F">
        <w:rPr>
          <w:rFonts w:ascii="Arial" w:hAnsi="Arial" w:cs="Arial"/>
        </w:rPr>
        <w:fldChar w:fldCharType="end"/>
      </w:r>
      <w:r w:rsidRPr="0005446F">
        <w:rPr>
          <w:rFonts w:ascii="Arial" w:hAnsi="Arial" w:cs="Arial"/>
        </w:rPr>
        <w:t xml:space="preserve">. </w:t>
      </w:r>
      <w:proofErr w:type="spellStart"/>
      <w:r w:rsidRPr="0005446F">
        <w:rPr>
          <w:rFonts w:ascii="Arial" w:hAnsi="Arial" w:cs="Arial"/>
        </w:rPr>
        <w:t>Scleractinian</w:t>
      </w:r>
      <w:proofErr w:type="spellEnd"/>
      <w:r w:rsidRPr="0005446F">
        <w:rPr>
          <w:rFonts w:ascii="Arial" w:hAnsi="Arial" w:cs="Arial"/>
        </w:rPr>
        <w:t xml:space="preserve"> corals, the foundation species of tropical reefs, show high </w:t>
      </w:r>
      <w:del w:id="157" w:author="Simon Brandl" w:date="2020-05-20T17:25:00Z">
        <w:r w:rsidRPr="0005446F" w:rsidDel="006C0454">
          <w:rPr>
            <w:rFonts w:ascii="Arial" w:hAnsi="Arial" w:cs="Arial"/>
          </w:rPr>
          <w:delText xml:space="preserve">thermal </w:delText>
        </w:r>
      </w:del>
      <w:r w:rsidRPr="0005446F">
        <w:rPr>
          <w:rFonts w:ascii="Arial" w:hAnsi="Arial" w:cs="Arial"/>
        </w:rPr>
        <w:t>sensitivity</w:t>
      </w:r>
      <w:ins w:id="158" w:author="Simon Brandl" w:date="2020-05-20T17:25:00Z">
        <w:r w:rsidR="006C0454">
          <w:rPr>
            <w:rFonts w:ascii="Arial" w:hAnsi="Arial" w:cs="Arial"/>
          </w:rPr>
          <w:t xml:space="preserve"> to thermal extremes,</w:t>
        </w:r>
      </w:ins>
      <w:del w:id="159" w:author="Simon Brandl" w:date="2020-05-20T17:25:00Z">
        <w:r w:rsidRPr="0005446F" w:rsidDel="006C0454">
          <w:rPr>
            <w:rFonts w:ascii="Arial" w:hAnsi="Arial" w:cs="Arial"/>
          </w:rPr>
          <w:delText xml:space="preserve"> </w:delText>
        </w:r>
        <w:r w:rsidR="005F49BE" w:rsidRPr="0005446F" w:rsidDel="006C0454">
          <w:rPr>
            <w:rFonts w:ascii="Arial" w:hAnsi="Arial" w:cs="Arial"/>
          </w:rPr>
          <w:delText>that</w:delText>
        </w:r>
      </w:del>
      <w:ins w:id="160" w:author="Simon Brandl" w:date="2020-05-20T17:25:00Z">
        <w:r w:rsidR="006C0454">
          <w:rPr>
            <w:rFonts w:ascii="Arial" w:hAnsi="Arial" w:cs="Arial"/>
          </w:rPr>
          <w:t xml:space="preserve"> which</w:t>
        </w:r>
      </w:ins>
      <w:r w:rsidR="00490C3B" w:rsidRPr="0005446F">
        <w:rPr>
          <w:rFonts w:ascii="Arial" w:hAnsi="Arial" w:cs="Arial"/>
        </w:rPr>
        <w:t xml:space="preserve"> </w:t>
      </w:r>
      <w:r w:rsidRPr="0005446F">
        <w:rPr>
          <w:rFonts w:ascii="Arial" w:hAnsi="Arial" w:cs="Arial"/>
        </w:rPr>
        <w:t xml:space="preserve">has led to the </w:t>
      </w:r>
      <w:r w:rsidR="005F49BE" w:rsidRPr="0005446F">
        <w:rPr>
          <w:rFonts w:ascii="Arial" w:hAnsi="Arial" w:cs="Arial"/>
        </w:rPr>
        <w:t>rapid</w:t>
      </w:r>
      <w:r w:rsidRPr="0005446F">
        <w:rPr>
          <w:rFonts w:ascii="Arial" w:hAnsi="Arial" w:cs="Arial"/>
        </w:rPr>
        <w:t xml:space="preserve"> global decline of coral reef ecosystems</w:t>
      </w:r>
      <w:r w:rsidRPr="0005446F">
        <w:rPr>
          <w:rFonts w:ascii="Arial" w:hAnsi="Arial" w:cs="Arial"/>
        </w:rPr>
        <w:fldChar w:fldCharType="begin"/>
      </w:r>
      <w:ins w:id="161" w:author="Simon Brandl" w:date="2020-06-01T20:05:00Z">
        <w:r w:rsidR="002F5BC0">
          <w:rPr>
            <w:rFonts w:ascii="Arial" w:hAnsi="Arial" w:cs="Arial"/>
          </w:rPr>
          <w:instrText xml:space="preserve"> ADDIN ZOTERO_ITEM CSL_CITATION {"citationID":"k9iED9fm","properties":{"formattedCitation":"\\super 23\\nosupersub{}","plainCitation":"23","noteIndex":0},"citationItems":[{"id":2322,"uris":["http://zotero.org/users/3131818/items/FYG2I3MX"],"uri":["http://zotero.org/users/3131818/items/FYG2I3MX"],"itemData":{"id":2322,"type":"article-journal","container-title":"Science","ISSN":"0036-8075","issue":"6371","journalAbbreviation":"Science","page":"80-83","title":"Spatial and temporal patterns of mass bleaching of corals in the Anthropocene","volume":"359","author":[{"family":"Hughes","given":"Terry P"},{"family":"Anderson","given":"Kristen D"},{"family":"Connolly","given":"Sean R"},{"family":"Heron","given":"Scott F"},{"family":"Kerry","given":"James T"},{"family":"Lough","given":"Janice M"},{"family":"Baird","given":"Andrew H"},{"family":"Baum","given":"Julia K"},{"family":"Berumen","given":"Michael L"},{"family":"Bridge","given":"Tom C"}],"issued":{"date-parts":[["2018"]]}}}],"schema":"https://github.com/citation-style-language/schema/raw/master/csl-citation.json"} </w:instrText>
        </w:r>
      </w:ins>
      <w:del w:id="162" w:author="Simon Brandl" w:date="2020-06-01T20:05:00Z">
        <w:r w:rsidR="00ED5488" w:rsidRPr="0005446F" w:rsidDel="002F5BC0">
          <w:rPr>
            <w:rFonts w:ascii="Arial" w:hAnsi="Arial" w:cs="Arial"/>
          </w:rPr>
          <w:delInstrText xml:space="preserve"> ADDIN ZOTERO_ITEM CSL_CITATION {"citationID":"k9iED9fm","properties":{"formattedCitation":"\\super 27\\nosupersub{}","plainCitation":"27","noteIndex":0},"citationItems":[{"id":2322,"uris":["http://zotero.org/users/3131818/items/FYG2I3MX"],"uri":["http://zotero.org/users/3131818/items/FYG2I3MX"],"itemData":{"id":2322,"type":"article-journal","container-title":"Science","ISSN":"0036-8075","issue":"6371","journalAbbreviation":"Science","page":"80-83","title":"Spatial and temporal patterns of mass bleaching of corals in the Anthropocene","volume":"359","author":[{"family":"Hughes","given":"Terry P"},{"family":"Anderson","given":"Kristen D"},{"family":"Connolly","given":"Sean R"},{"family":"Heron","given":"Scott F"},{"family":"Kerry","given":"James T"},{"family":"Lough","given":"Janice M"},{"family":"Baird","given":"Andrew H"},{"family":"Baum","given":"Julia K"},{"family":"Berumen","given":"Michael L"},{"family":"Bridge","given":"Tom C"}],"issued":{"date-parts":[["2018"]]}}}],"schema":"https://github.com/citation-style-language/schema/raw/master/csl-citation.json"} </w:delInstrText>
        </w:r>
      </w:del>
      <w:r w:rsidRPr="0005446F">
        <w:rPr>
          <w:rFonts w:ascii="Arial" w:hAnsi="Arial" w:cs="Arial"/>
        </w:rPr>
        <w:fldChar w:fldCharType="separate"/>
      </w:r>
      <w:ins w:id="163" w:author="Simon Brandl" w:date="2020-06-01T20:05:00Z">
        <w:r w:rsidR="002F5BC0" w:rsidRPr="002F5BC0">
          <w:rPr>
            <w:rFonts w:ascii="Arial" w:hAnsi="Arial" w:cs="Arial"/>
            <w:vertAlign w:val="superscript"/>
            <w:rPrChange w:id="164" w:author="Simon Brandl" w:date="2020-06-01T20:05:00Z">
              <w:rPr>
                <w:rFonts w:ascii="Times New Roman" w:hAnsi="Times New Roman" w:cs="Times New Roman"/>
                <w:vertAlign w:val="superscript"/>
              </w:rPr>
            </w:rPrChange>
          </w:rPr>
          <w:t>23</w:t>
        </w:r>
      </w:ins>
      <w:del w:id="165" w:author="Simon Brandl" w:date="2020-06-01T20:05:00Z">
        <w:r w:rsidR="00ED5488" w:rsidRPr="002F5BC0" w:rsidDel="002F5BC0">
          <w:rPr>
            <w:rFonts w:ascii="Arial" w:hAnsi="Arial" w:cs="Arial"/>
            <w:vertAlign w:val="superscript"/>
            <w:rPrChange w:id="166" w:author="Simon Brandl" w:date="2020-06-01T20:05:00Z">
              <w:rPr>
                <w:rFonts w:ascii="Arial" w:hAnsi="Arial" w:cs="Arial"/>
                <w:vertAlign w:val="superscript"/>
              </w:rPr>
            </w:rPrChange>
          </w:rPr>
          <w:delText>27</w:delText>
        </w:r>
      </w:del>
      <w:r w:rsidRPr="0005446F">
        <w:rPr>
          <w:rFonts w:ascii="Arial" w:hAnsi="Arial" w:cs="Arial"/>
        </w:rPr>
        <w:fldChar w:fldCharType="end"/>
      </w:r>
      <w:r w:rsidRPr="0005446F">
        <w:rPr>
          <w:rFonts w:ascii="Arial" w:hAnsi="Arial" w:cs="Arial"/>
        </w:rPr>
        <w:t xml:space="preserve">. In </w:t>
      </w:r>
      <w:ins w:id="167" w:author="Simon Brandl" w:date="2020-05-20T17:25:00Z">
        <w:r w:rsidR="006C0454">
          <w:rPr>
            <w:rFonts w:ascii="Arial" w:hAnsi="Arial" w:cs="Arial"/>
          </w:rPr>
          <w:t xml:space="preserve">the </w:t>
        </w:r>
      </w:ins>
      <w:r w:rsidRPr="0005446F">
        <w:rPr>
          <w:rFonts w:ascii="Arial" w:hAnsi="Arial" w:cs="Arial"/>
        </w:rPr>
        <w:t xml:space="preserve">wake of losing coral habitat, communities of the most prominent reef consumers, teleost fishes, </w:t>
      </w:r>
      <w:del w:id="168" w:author="Simon Brandl" w:date="2020-05-30T17:29:00Z">
        <w:r w:rsidR="00036A8A" w:rsidRPr="0005446F" w:rsidDel="00C351BE">
          <w:rPr>
            <w:rFonts w:ascii="Arial" w:hAnsi="Arial" w:cs="Arial"/>
          </w:rPr>
          <w:delText xml:space="preserve">can </w:delText>
        </w:r>
      </w:del>
      <w:ins w:id="169" w:author="Simon Brandl" w:date="2020-05-30T17:29:00Z">
        <w:r w:rsidR="00C351BE">
          <w:rPr>
            <w:rFonts w:ascii="Arial" w:hAnsi="Arial" w:cs="Arial"/>
          </w:rPr>
          <w:t>also</w:t>
        </w:r>
        <w:r w:rsidR="00C351BE" w:rsidRPr="0005446F">
          <w:rPr>
            <w:rFonts w:ascii="Arial" w:hAnsi="Arial" w:cs="Arial"/>
          </w:rPr>
          <w:t xml:space="preserve"> </w:t>
        </w:r>
      </w:ins>
      <w:r w:rsidRPr="0005446F">
        <w:rPr>
          <w:rFonts w:ascii="Arial" w:hAnsi="Arial" w:cs="Arial"/>
        </w:rPr>
        <w:t>decline or shift in composition</w:t>
      </w:r>
      <w:r w:rsidRPr="0005446F">
        <w:rPr>
          <w:rFonts w:ascii="Arial" w:hAnsi="Arial" w:cs="Arial"/>
        </w:rPr>
        <w:fldChar w:fldCharType="begin"/>
      </w:r>
      <w:ins w:id="170" w:author="Simon Brandl" w:date="2020-06-01T20:05:00Z">
        <w:r w:rsidR="002F5BC0">
          <w:rPr>
            <w:rFonts w:ascii="Arial" w:hAnsi="Arial" w:cs="Arial"/>
          </w:rPr>
          <w:instrText xml:space="preserve"> ADDIN ZOTERO_ITEM CSL_CITATION {"citationID":"a3ef24bbeu","properties":{"formattedCitation":"\\super 24\\uc0\\u8211{}27\\nosupersub{}","plainCitation":"24–27","noteIndex":0},"citationItems":[{"id":2275,"uris":["http://zotero.org/users/3131818/items/LWJ4NTKV"],"uri":["http://zotero.org/users/3131818/items/LWJ4NTKV"],"itemData":{"id":2275,"type":"article-journal","container-title":"Diversity","issue":"3","journalAbbreviation":"Diversity","page":"424-452","title":"Changes in biodiversity and functioning of reef fish assemblages following coral bleaching and coral loss","volume":"3","author":[{"family":"Pratchett","given":"Morgan S"},{"family":"Hoey","given":"Andrew S"},{"family":"Wilson","given":"Shaun K"},{"family":"Messmer","given":"Vanessa"},{"family":"Graham","given":"Nicholas AJ"}],"issued":{"date-parts":[["2011"]]}}},{"id":811,"uris":["http://zotero.org/users/3131818/items/3ZFKBTJE"],"uri":["http://zotero.org/users/3131818/items/3ZFKBTJE"],"itemData":{"id":811,"type":"article-journal","container-title":"Ecosphere","ISSN":"2150-8925","issue":"11","journalAbbreviation":"Ecosphere","title":"Habitat degradation increases functional originality in highly diverse coral reef fish assemblages","volume":"7","author":[{"family":"Brandl","given":"Simon J"},{"family":"Emslie","given":"Michael J"},{"family":"Ceccarelli","given":"Daniela M"}],"issued":{"date-parts":[["2016"]]}}},{"id":2268,"uris":["http://zotero.org/users/3131818/items/GKHU6UKM"],"uri":["http://zotero.org/users/3131818/items/GKHU6UKM"],"itemData":{"id":2268,"type":"article-journal","container-title":"Global change biology","ISSN":"1365-2486","journalAbbreviation":"Global change biology","title":"Climate</w:instrText>
        </w:r>
        <w:r w:rsidR="002F5BC0">
          <w:rPr>
            <w:rFonts w:ascii="Cambria Math" w:hAnsi="Cambria Math" w:cs="Cambria Math"/>
          </w:rPr>
          <w:instrText>‐</w:instrText>
        </w:r>
        <w:r w:rsidR="002F5BC0">
          <w:rPr>
            <w:rFonts w:ascii="Arial" w:hAnsi="Arial" w:cs="Arial"/>
          </w:rPr>
          <w:instrText>driven shift in coral morphological structure predicts decline of juvenile reef fishes","author":[{"family":"Fontoura","given":"Luisa"},{"family":"Zawada","given":"Kyle JA"},{"family":"D’agata","given":"Stephanie"},{"family":"Baird","given":"Andrew H"},{"family":"Álvarez</w:instrText>
        </w:r>
        <w:r w:rsidR="002F5BC0">
          <w:rPr>
            <w:rFonts w:ascii="Cambria Math" w:hAnsi="Cambria Math" w:cs="Cambria Math"/>
          </w:rPr>
          <w:instrText>‐</w:instrText>
        </w:r>
        <w:r w:rsidR="002F5BC0">
          <w:rPr>
            <w:rFonts w:ascii="Arial" w:hAnsi="Arial" w:cs="Arial"/>
          </w:rPr>
          <w:instrText xml:space="preserve">Noriega","given":"Mariana"},{"family":"Woods","given":"Rachael M"},{"family":"Luiz","given":"Osmar J"},{"family":"Dornelas","given":"Maria"},{"family":"Madin","given":"Joshua S"},{"family":"Maina","given":"Joseph M"}],"issued":{"date-parts":[["2019"]]}}},{"id":230,"uris":["http://zotero.org/users/3131818/items/VU8J9E38"],"uri":["http://zotero.org/users/3131818/items/VU8J9E38"],"itemData":{"id":230,"type":"article-journal","container-title":"Global Change Biology","ISSN":"1365-2486","issue":"9","journalAbbreviation":"Global Change Biology","page":"1587-1594","title":"Coral bleaching, reef fish community phase shifts and the resilience of coral reefs","volume":"12","author":[{"family":"Bellwood","given":"David R"},{"family":"Hoey","given":"Andrew S"},{"family":"Ackerman","given":"John L"},{"family":"Depczynski","given":"Martial"}],"issued":{"date-parts":[["2006"]]}}}],"schema":"https://github.com/citation-style-language/schema/raw/master/csl-citation.json"} </w:instrText>
        </w:r>
      </w:ins>
      <w:del w:id="171" w:author="Simon Brandl" w:date="2020-05-22T11:44:00Z">
        <w:r w:rsidR="00ED5488" w:rsidRPr="0005446F" w:rsidDel="007B6366">
          <w:rPr>
            <w:rFonts w:ascii="Arial" w:hAnsi="Arial" w:cs="Arial"/>
          </w:rPr>
          <w:delInstrText xml:space="preserve"> ADDIN ZOTERO_ITEM CSL_CITATION {"citationID":"a2159s0s19k","properties":{"formattedCitation":"\\super 28\\uc0\\u8211{}31\\nosupersub{}","plainCitation":"28–31","noteIndex":0},"citationItems":[{"id":2275,"uris":["http://zotero.org/users/3131818/items/LWJ4NTKV"],"uri":["http://zotero.org/users/3131818/items/LWJ4NTKV"],"itemData":{"id":2275,"type":"article-journal","container-title":"Diversity","issue":"3","journalAbbreviation":"Diversity","page":"424-452","title":"Changes in biodiversity and functioning of reef fish assemblages following coral bleaching and coral loss","volume":"3","author":[{"family":"Pratchett","given":"Morgan S"},{"family":"Hoey","given":"Andrew S"},{"family":"Wilson","given":"Shaun K"},{"family":"Messmer","given":"Vanessa"},{"family":"Graham","given":"Nicholas AJ"}],"issued":{"date-parts":[["2011"]]}}},{"id":811,"uris":["http://zotero.org/users/3131818/items/3ZFKBTJE"],"uri":["http://zotero.org/users/3131818/items/3ZFKBTJE"],"itemData":{"id":811,"type":"article-journal","container-title":"Ecosphere","ISSN":"2150-8925","issue":"11","journalAbbreviation":"Ecosphere","title":"Habitat degradation increases functional originality in highly diverse coral reef fish assemblages","volume":"7","author":[{"family":"Brandl","given":"Simon J"},{"family":"Emslie","given":"Michael J"},{"family":"Ceccarelli","given":"Daniela M"}],"issued":{"date-parts":[["2016"]]}}},{"id":2268,"uris":["http://zotero.org/users/3131818/items/GKHU6UKM"],"uri":["http://zotero.org/users/3131818/items/GKHU6UKM"],"itemData":{"id":2268,"type":"article-journal","container-title":"Global change biology","ISSN":"1365-2486","journalAbbreviation":"Global change biology","title":"Climate</w:delInstrText>
        </w:r>
        <w:r w:rsidR="00ED5488" w:rsidRPr="0005446F" w:rsidDel="007B6366">
          <w:rPr>
            <w:rFonts w:ascii="Cambria Math" w:hAnsi="Cambria Math" w:cs="Cambria Math"/>
          </w:rPr>
          <w:delInstrText>‐</w:delInstrText>
        </w:r>
        <w:r w:rsidR="00ED5488" w:rsidRPr="0005446F" w:rsidDel="007B6366">
          <w:rPr>
            <w:rFonts w:ascii="Arial" w:hAnsi="Arial" w:cs="Arial"/>
          </w:rPr>
          <w:delInstrText>driven shift in coral morphological structure predicts decline of juvenile reef fishes","author":[{"family":"Fontoura","given":"Luisa"},{"family":"Zawada","given":"Kyle JA"},{"family":"D’agata","given":"Stephanie"},{"family":"Baird","given":"Andrew H"},{"family":"Álvarez</w:delInstrText>
        </w:r>
        <w:r w:rsidR="00ED5488" w:rsidRPr="0005446F" w:rsidDel="007B6366">
          <w:rPr>
            <w:rFonts w:ascii="Cambria Math" w:hAnsi="Cambria Math" w:cs="Cambria Math"/>
          </w:rPr>
          <w:delInstrText>‐</w:delInstrText>
        </w:r>
        <w:r w:rsidR="00ED5488" w:rsidRPr="0005446F" w:rsidDel="007B6366">
          <w:rPr>
            <w:rFonts w:ascii="Arial" w:hAnsi="Arial" w:cs="Arial"/>
          </w:rPr>
          <w:delInstrText xml:space="preserve">Noriega","given":"Mariana"},{"family":"Woods","given":"Rachael M"},{"family":"Luiz","given":"Osmar J"},{"family":"Dornelas","given":"Maria"},{"family":"Madin","given":"Joshua S"},{"family":"Maina","given":"Joseph M"}],"issued":{"date-parts":[["2019"]]}}},{"id":230,"uris":["http://zotero.org/users/3131818/items/VU8J9E38"],"uri":["http://zotero.org/users/3131818/items/VU8J9E38"],"itemData":{"id":230,"type":"article-journal","container-title":"Global Change Biology","ISSN":"1365-2486","issue":"9","journalAbbreviation":"Global Change Biology","page":"1587-1594","title":"Coral bleaching, reef fish community phase shifts and the resilience of coral reefs","volume":"12","author":[{"family":"Bellwood","given":"David R"},{"family":"Hoey","given":"Andrew S"},{"family":"Ackerman","given":"John L"},{"family":"Depczynski","given":"Martial"}],"issued":{"date-parts":[["2006"]]}}}],"schema":"https://github.com/citation-style-language/schema/raw/master/csl-citation.json"} </w:delInstrText>
        </w:r>
      </w:del>
      <w:r w:rsidRPr="0005446F">
        <w:rPr>
          <w:rFonts w:ascii="Arial" w:hAnsi="Arial" w:cs="Arial"/>
        </w:rPr>
        <w:fldChar w:fldCharType="separate"/>
      </w:r>
      <w:ins w:id="172" w:author="Simon Brandl" w:date="2020-06-01T20:05:00Z">
        <w:r w:rsidR="002F5BC0" w:rsidRPr="002F5BC0">
          <w:rPr>
            <w:rFonts w:ascii="Arial" w:hAnsi="Arial" w:cs="Arial"/>
            <w:vertAlign w:val="superscript"/>
            <w:rPrChange w:id="173" w:author="Simon Brandl" w:date="2020-06-01T20:05:00Z">
              <w:rPr>
                <w:rFonts w:ascii="Times New Roman" w:hAnsi="Times New Roman" w:cs="Times New Roman"/>
                <w:vertAlign w:val="superscript"/>
              </w:rPr>
            </w:rPrChange>
          </w:rPr>
          <w:t>24–27</w:t>
        </w:r>
      </w:ins>
      <w:del w:id="174" w:author="Simon Brandl" w:date="2020-05-22T11:44:00Z">
        <w:r w:rsidR="00ED5488" w:rsidRPr="002F5BC0" w:rsidDel="007B6366">
          <w:rPr>
            <w:rFonts w:ascii="Arial" w:hAnsi="Arial" w:cs="Arial"/>
            <w:vertAlign w:val="superscript"/>
            <w:rPrChange w:id="175" w:author="Simon Brandl" w:date="2020-06-01T20:05:00Z">
              <w:rPr>
                <w:rFonts w:ascii="Arial" w:hAnsi="Arial" w:cs="Arial"/>
                <w:vertAlign w:val="superscript"/>
              </w:rPr>
            </w:rPrChange>
          </w:rPr>
          <w:delText>28–31</w:delText>
        </w:r>
      </w:del>
      <w:r w:rsidRPr="0005446F">
        <w:rPr>
          <w:rFonts w:ascii="Arial" w:hAnsi="Arial" w:cs="Arial"/>
        </w:rPr>
        <w:fldChar w:fldCharType="end"/>
      </w:r>
      <w:r w:rsidR="00EF4D3C" w:rsidRPr="0005446F">
        <w:rPr>
          <w:rFonts w:ascii="Arial" w:hAnsi="Arial" w:cs="Arial"/>
        </w:rPr>
        <w:t xml:space="preserve">, which </w:t>
      </w:r>
      <w:r w:rsidR="005E1A02" w:rsidRPr="0005446F">
        <w:rPr>
          <w:rFonts w:ascii="Arial" w:hAnsi="Arial" w:cs="Arial"/>
        </w:rPr>
        <w:t xml:space="preserve">directly </w:t>
      </w:r>
      <w:r w:rsidR="00EF4D3C" w:rsidRPr="0005446F">
        <w:rPr>
          <w:rFonts w:ascii="Arial" w:hAnsi="Arial" w:cs="Arial"/>
        </w:rPr>
        <w:t>affect</w:t>
      </w:r>
      <w:r w:rsidR="009D3551" w:rsidRPr="0005446F">
        <w:rPr>
          <w:rFonts w:ascii="Arial" w:hAnsi="Arial" w:cs="Arial"/>
        </w:rPr>
        <w:t>s</w:t>
      </w:r>
      <w:r w:rsidR="00EF4D3C" w:rsidRPr="0005446F">
        <w:rPr>
          <w:rFonts w:ascii="Arial" w:hAnsi="Arial" w:cs="Arial"/>
        </w:rPr>
        <w:t xml:space="preserve"> the provision of resources to people dependent on reef fisheries</w:t>
      </w:r>
      <w:r w:rsidR="00EF4D3C" w:rsidRPr="0005446F">
        <w:rPr>
          <w:rFonts w:ascii="Arial" w:hAnsi="Arial" w:cs="Arial"/>
        </w:rPr>
        <w:fldChar w:fldCharType="begin"/>
      </w:r>
      <w:ins w:id="176" w:author="Simon Brandl" w:date="2020-06-01T20:05:00Z">
        <w:r w:rsidR="002F5BC0">
          <w:rPr>
            <w:rFonts w:ascii="Arial" w:hAnsi="Arial" w:cs="Arial"/>
          </w:rPr>
          <w:instrText xml:space="preserve"> ADDIN ZOTERO_ITEM CSL_CITATION {"citationID":"a6fdfjdim8","properties":{"formattedCitation":"\\super 28\\nosupersub{}","plainCitation":"28","noteIndex":0},"citationItems":[{"id":1917,"uris":["http://zotero.org/users/3131818/items/GXIIJAAY"],"uri":["http://zotero.org/users/3131818/items/GXIIJAAY"],"itemData":{"id":1917,"type":"article-journal","container-title":"Nature ecology &amp; evolution","ISSN":"2397-334X","issue":"2","journalAbbreviation":"Nature ecology &amp; evolution","page":"183","title":"Productive instability of coral reef fisheries after climate-driven regime shifts","volume":"3","author":[{"family":"Robinson","given":"James PW"},{"family":"Wilson","given":"Shaun K"},{"family":"Robinson","given":"Jan"},{"family":"Gerry","given":"Calvin"},{"family":"Lucas","given":"Juliette"},{"family":"Assan","given":"Cindy"},{"family":"Govinden","given":"Rodney"},{"family":"Jennings","given":"Simon"},{"family":"Graham","given":"Nicholas AJ"}],"issued":{"date-parts":[["2019"]]}}}],"schema":"https://github.com/citation-style-language/schema/raw/master/csl-citation.json"} </w:instrText>
        </w:r>
      </w:ins>
      <w:del w:id="177" w:author="Simon Brandl" w:date="2020-06-01T20:05:00Z">
        <w:r w:rsidR="00ED5488" w:rsidRPr="0005446F" w:rsidDel="002F5BC0">
          <w:rPr>
            <w:rFonts w:ascii="Arial" w:hAnsi="Arial" w:cs="Arial"/>
          </w:rPr>
          <w:delInstrText xml:space="preserve"> ADDIN ZOTERO_ITEM CSL_CITATION {"citationID":"a6fdfjdim8","properties":{"formattedCitation":"\\super 32\\nosupersub{}","plainCitation":"32","noteIndex":0},"citationItems":[{"id":1917,"uris":["http://zotero.org/users/3131818/items/GXIIJAAY"],"uri":["http://zotero.org/users/3131818/items/GXIIJAAY"],"itemData":{"id":1917,"type":"article-journal","container-title":"Nature ecology &amp; evolution","ISSN":"2397-334X","issue":"2","journalAbbreviation":"Nature ecology &amp; evolution","page":"183","title":"Productive instability of coral reef fisheries after climate-driven regime shifts","volume":"3","author":[{"family":"Robinson","given":"James PW"},{"family":"Wilson","given":"Shaun K"},{"family":"Robinson","given":"Jan"},{"family":"Gerry","given":"Calvin"},{"family":"Lucas","given":"Juliette"},{"family":"Assan","given":"Cindy"},{"family":"Govinden","given":"Rodney"},{"family":"Jennings","given":"Simon"},{"family":"Graham","given":"Nicholas AJ"}],"issued":{"date-parts":[["2019"]]}}}],"schema":"https://github.com/citation-style-language/schema/raw/master/csl-citation.json"} </w:delInstrText>
        </w:r>
      </w:del>
      <w:r w:rsidR="00EF4D3C" w:rsidRPr="0005446F">
        <w:rPr>
          <w:rFonts w:ascii="Arial" w:hAnsi="Arial" w:cs="Arial"/>
        </w:rPr>
        <w:fldChar w:fldCharType="separate"/>
      </w:r>
      <w:ins w:id="178" w:author="Simon Brandl" w:date="2020-06-01T20:05:00Z">
        <w:r w:rsidR="002F5BC0" w:rsidRPr="002F5BC0">
          <w:rPr>
            <w:rFonts w:ascii="Arial" w:hAnsi="Arial" w:cs="Arial"/>
            <w:vertAlign w:val="superscript"/>
            <w:rPrChange w:id="179" w:author="Simon Brandl" w:date="2020-06-01T20:05:00Z">
              <w:rPr>
                <w:rFonts w:ascii="Times New Roman" w:hAnsi="Times New Roman" w:cs="Times New Roman"/>
                <w:vertAlign w:val="superscript"/>
              </w:rPr>
            </w:rPrChange>
          </w:rPr>
          <w:t>28</w:t>
        </w:r>
      </w:ins>
      <w:del w:id="180" w:author="Simon Brandl" w:date="2020-06-01T20:05:00Z">
        <w:r w:rsidR="00ED5488" w:rsidRPr="002F5BC0" w:rsidDel="002F5BC0">
          <w:rPr>
            <w:rFonts w:ascii="Arial" w:hAnsi="Arial" w:cs="Arial"/>
            <w:vertAlign w:val="superscript"/>
            <w:rPrChange w:id="181" w:author="Simon Brandl" w:date="2020-06-01T20:05:00Z">
              <w:rPr>
                <w:rFonts w:ascii="Arial" w:hAnsi="Arial" w:cs="Arial"/>
                <w:vertAlign w:val="superscript"/>
              </w:rPr>
            </w:rPrChange>
          </w:rPr>
          <w:delText>32</w:delText>
        </w:r>
      </w:del>
      <w:r w:rsidR="00EF4D3C" w:rsidRPr="0005446F">
        <w:rPr>
          <w:rFonts w:ascii="Arial" w:hAnsi="Arial" w:cs="Arial"/>
        </w:rPr>
        <w:fldChar w:fldCharType="end"/>
      </w:r>
      <w:r w:rsidR="00EF4D3C" w:rsidRPr="0005446F">
        <w:rPr>
          <w:rFonts w:ascii="Arial" w:hAnsi="Arial" w:cs="Arial"/>
        </w:rPr>
        <w:t xml:space="preserve">. </w:t>
      </w:r>
      <w:del w:id="182" w:author="Simon Brandl" w:date="2020-05-30T17:30:00Z">
        <w:r w:rsidR="00830E76" w:rsidRPr="0005446F" w:rsidDel="00C351BE">
          <w:rPr>
            <w:rFonts w:ascii="Arial" w:hAnsi="Arial" w:cs="Arial"/>
          </w:rPr>
          <w:delText>Nevertheless</w:delText>
        </w:r>
      </w:del>
      <w:ins w:id="183" w:author="Simon Brandl" w:date="2020-05-30T17:30:00Z">
        <w:r w:rsidR="00C351BE">
          <w:rPr>
            <w:rFonts w:ascii="Arial" w:hAnsi="Arial" w:cs="Arial"/>
          </w:rPr>
          <w:t>Although</w:t>
        </w:r>
      </w:ins>
      <w:del w:id="184" w:author="Simon Brandl" w:date="2020-05-30T17:30:00Z">
        <w:r w:rsidR="00830E76" w:rsidRPr="0005446F" w:rsidDel="00C351BE">
          <w:rPr>
            <w:rFonts w:ascii="Arial" w:hAnsi="Arial" w:cs="Arial"/>
          </w:rPr>
          <w:delText>,</w:delText>
        </w:r>
      </w:del>
      <w:r w:rsidR="00830E76" w:rsidRPr="0005446F">
        <w:rPr>
          <w:rFonts w:ascii="Arial" w:hAnsi="Arial" w:cs="Arial"/>
        </w:rPr>
        <w:t xml:space="preserve"> </w:t>
      </w:r>
      <w:r w:rsidR="002B00B5" w:rsidRPr="0005446F">
        <w:rPr>
          <w:rFonts w:ascii="Arial" w:hAnsi="Arial" w:cs="Arial"/>
        </w:rPr>
        <w:t xml:space="preserve">recent evidence suggests that </w:t>
      </w:r>
      <w:del w:id="185" w:author="Simon Brandl" w:date="2020-05-30T17:30:00Z">
        <w:r w:rsidR="002B00B5" w:rsidRPr="0005446F" w:rsidDel="00C351BE">
          <w:rPr>
            <w:rFonts w:ascii="Arial" w:hAnsi="Arial" w:cs="Arial"/>
          </w:rPr>
          <w:delText xml:space="preserve">many </w:delText>
        </w:r>
      </w:del>
      <w:ins w:id="186" w:author="Simon Brandl" w:date="2020-05-30T17:30:00Z">
        <w:r w:rsidR="00C351BE">
          <w:rPr>
            <w:rFonts w:ascii="Arial" w:hAnsi="Arial" w:cs="Arial"/>
          </w:rPr>
          <w:t>some</w:t>
        </w:r>
        <w:r w:rsidR="00C351BE" w:rsidRPr="0005446F">
          <w:rPr>
            <w:rFonts w:ascii="Arial" w:hAnsi="Arial" w:cs="Arial"/>
          </w:rPr>
          <w:t xml:space="preserve"> </w:t>
        </w:r>
      </w:ins>
      <w:r w:rsidR="00333B08" w:rsidRPr="0005446F">
        <w:rPr>
          <w:rFonts w:ascii="Arial" w:hAnsi="Arial" w:cs="Arial"/>
        </w:rPr>
        <w:t xml:space="preserve">fish </w:t>
      </w:r>
      <w:r w:rsidR="002B00B5" w:rsidRPr="0005446F">
        <w:rPr>
          <w:rFonts w:ascii="Arial" w:hAnsi="Arial" w:cs="Arial"/>
        </w:rPr>
        <w:t xml:space="preserve">species will be able to cope with </w:t>
      </w:r>
      <w:r w:rsidR="00333B08" w:rsidRPr="0005446F">
        <w:rPr>
          <w:rFonts w:ascii="Arial" w:hAnsi="Arial" w:cs="Arial"/>
        </w:rPr>
        <w:t>(</w:t>
      </w:r>
      <w:r w:rsidR="002B00B5" w:rsidRPr="0005446F">
        <w:rPr>
          <w:rFonts w:ascii="Arial" w:hAnsi="Arial" w:cs="Arial"/>
        </w:rPr>
        <w:t>or even benefit from</w:t>
      </w:r>
      <w:r w:rsidR="00333B08" w:rsidRPr="0005446F">
        <w:rPr>
          <w:rFonts w:ascii="Arial" w:hAnsi="Arial" w:cs="Arial"/>
        </w:rPr>
        <w:t>)</w:t>
      </w:r>
      <w:r w:rsidR="002B00B5" w:rsidRPr="0005446F">
        <w:rPr>
          <w:rFonts w:ascii="Arial" w:hAnsi="Arial" w:cs="Arial"/>
        </w:rPr>
        <w:t xml:space="preserve"> live coral</w:t>
      </w:r>
      <w:r w:rsidR="00333B08" w:rsidRPr="0005446F">
        <w:rPr>
          <w:rFonts w:ascii="Arial" w:hAnsi="Arial" w:cs="Arial"/>
        </w:rPr>
        <w:t xml:space="preserve"> loss</w:t>
      </w:r>
      <w:r w:rsidR="002B00B5" w:rsidRPr="0005446F">
        <w:rPr>
          <w:rFonts w:ascii="Arial" w:hAnsi="Arial" w:cs="Arial"/>
        </w:rPr>
        <w:t>, at least in the short-term</w:t>
      </w:r>
      <w:r w:rsidR="000356ED" w:rsidRPr="0005446F">
        <w:rPr>
          <w:rFonts w:ascii="Arial" w:hAnsi="Arial" w:cs="Arial"/>
        </w:rPr>
        <w:fldChar w:fldCharType="begin"/>
      </w:r>
      <w:ins w:id="187" w:author="Simon Brandl" w:date="2020-06-01T20:06:00Z">
        <w:r w:rsidR="002F5BC0">
          <w:rPr>
            <w:rFonts w:ascii="Arial" w:hAnsi="Arial" w:cs="Arial"/>
          </w:rPr>
          <w:instrText xml:space="preserve"> ADDIN ZOTERO_ITEM CSL_CITATION {"citationID":"a2abpc8eusn","properties":{"formattedCitation":"\\super 28\\uc0\\u8211{}31\\nosupersub{}","plainCitation":"28–31","noteIndex":0},"citationItems":[{"id":2299,"uris":["http://zotero.org/users/3131818/items/XGB8W7FK"],"uri":["http://zotero.org/users/3131818/items/XGB8W7FK"],"itemData":{"id":2299,"type":"article-journal","abstract":"Unprecedented global bleaching events have led to extensive loss of corals. This is expected to lead to extensive losses of obligate coral-dependent fishes. Here, we use a novel, spatially-matched census approach to examine the nature of fish-coral dependency across two mass coral bleaching events. Despite a &gt;40% loss of coral cover, and the ecological extinction of functionally important habitat-providing Acropora corals, we show that populations of obligate coral-dependent fishes, including Pomacentrus moluccensis, persisted and – critically – recruitment was maintained. Fishes used a wide range of alternate reef habitats, including other coral genera and dead coral substrata. Labile habitat associations of ‘obligate’ coral-dependent fishes suggest that recruitment may be sustained on future reefs that lack Acropora, following devastating climatic disturbances. This persistence without Acropora corals offers grounds for cautious optimism; for coral-dwelling fishes, corals may be a preferred habitat, not an obligate requirement.","container-title":"Communications Biology","DOI":"10.1038/s42003-019-0703-0","ISSN":"2399-3642","issue":"1","journalAbbreviation":"Communications Biology","page":"456","title":"Young fishes persist despite coral loss on the Great Barrier Reef","volume":"2","author":[{"family":"Wismer","given":"Sharon"},{"family":"Tebbett","given":"Sterling B."},{"family":"Streit","given":"Robert P."},{"family":"Bellwood","given":"David R."}],"issued":{"date-parts":[["2019",12,6]]}}},{"id":2323,"uris":["http://zotero.org/users/3131818/items/3ACLMJFN"],"uri":["http://zotero.org/users/3131818/items/3ACLMJFN"],"itemData":{"id":2323,"type":"article-journal","container-title":"Global Change Biology","ISSN":"1365-2486","journalAbbreviation":"Global Change Biology","title":"Synchronous biological feedbacks in parrotfishes associated with pantropical coral bleaching","author":[{"family":"Taylor","given":"Brett M"},{"family":"Benkwitt","given":"Cassandra E"},{"family":"Choat","given":"Howard"},{"family":"Clements","given":"Kendall D"},{"family":"Graham","given":"Nicholas AJ"},{"family":"Meekan","given":"Mark G"}],"issued":{"date-parts":[["2019"]]}}},{"id":1917,"uris":["http://zotero.org/users/3131818/items/GXIIJAAY"],"uri":["http://zotero.org/users/3131818/items/GXIIJAAY"],"itemData":{"id":1917,"type":"article-journal","container-title":"Nature ecology &amp; evolution","ISSN":"2397-334X","issue":"2","journalAbbreviation":"Nature ecology &amp; evolution","page":"183","title":"Productive instability of coral reef fisheries after climate-driven regime shifts","volume":"3","author":[{"family":"Robinson","given":"James PW"},{"family":"Wilson","given":"Shaun K"},{"family":"Robinson","given":"Jan"},{"family":"Gerry","given":"Calvin"},{"family":"Lucas","given":"Juliette"},{"family":"Assan","given":"Cindy"},{"family":"Govinden","given":"Rodney"},{"family":"Jennings","given":"Simon"},{"family":"Graham","given":"Nicholas AJ"}],"issued":{"date-parts":[["2019"]]}}},{"id":2463,"uris":["http://zotero.org/users/3131818/items/W6W3TKVJ"],"uri":["http://zotero.org/users/3131818/items/W6W3TKVJ"],"itemData":{"id":2463,"type":"article-journal","container-title":"Functional Ecology","ISSN":"0269-8463","journalAbbreviation":"Functional Ecology","note":"publisher: Wiley Online Library","title":"Severe coral loss shifts energetic dynamics on a coral reef","author":[{"family":"Morais","given":"Renato A"},{"family":"Depczynski","given":"Martial"},{"family":"Fulton","given":"Christopher"},{"family":"Marnane","given":"Michael"},{"family":"Narvaez","given":"Pauline"},{"family":"Huertas","given":"Victor"},{"family":"Brandl","given":"Simon J"},{"family":"Bellwood","given":"David R"}],"issued":{"date-parts":[["2020"]]}}}],"schema":"https://github.com/citation-style-language/schema/raw/master/csl-citation.json"} </w:instrText>
        </w:r>
      </w:ins>
      <w:del w:id="188" w:author="Simon Brandl" w:date="2020-05-30T17:31:00Z">
        <w:r w:rsidR="00ED5488" w:rsidRPr="0005446F" w:rsidDel="00C351BE">
          <w:rPr>
            <w:rFonts w:ascii="Arial" w:hAnsi="Arial" w:cs="Arial"/>
          </w:rPr>
          <w:delInstrText xml:space="preserve"> ADDIN ZOTERO_ITEM CSL_CITATION {"citationID":"eIsENn6Y","properties":{"formattedCitation":"\\super 32\\uc0\\u8211{}34\\nosupersub{}","plainCitation":"32–34","noteIndex":0},"citationItems":[{"id":2299,"uris":["http://zotero.org/users/3131818/items/XGB8W7FK"],"uri":["http://zotero.org/users/3131818/items/XGB8W7FK"],"itemData":{"id":2299,"type":"article-journal","abstract":"Unprecedented global bleaching events have led to extensive loss of corals. This is expected to lead to extensive losses of obligate coral-dependent fishes. Here, we use a novel, spatially-matched census approach to examine the nature of fish-coral dependency across two mass coral bleaching events. Despite a &gt;40% loss of coral cover, and the ecological extinction of functionally important habitat-providing Acropora corals, we show that populations of obligate coral-dependent fishes, including Pomacentrus moluccensis, persisted and – critically – recruitment was maintained. Fishes used a wide range of alternate reef habitats, including other coral genera and dead coral substrata. Labile habitat associations of ‘obligate’ coral-dependent fishes suggest that recruitment may be sustained on future reefs that lack Acropora, following devastating climatic disturbances. This persistence without Acropora corals offers grounds for cautious optimism; for coral-dwelling fishes, corals may be a preferred habitat, not an obligate requirement.","container-title":"Communications Biology","DOI":"10.1038/s42003-019-0703-0","ISSN":"2399-3642","issue":"1","journalAbbreviation":"Communications Biology","page":"456","title":"Young fishes persist despite coral loss on the Great Barrier Reef","volume":"2","author":[{"family":"Wismer","given":"Sharon"},{"family":"Tebbett","given":"Sterling B."},{"family":"Streit","given":"Robert P."},{"family":"Bellwood","given":"David R."}],"issued":{"date-parts":[["2019",12,6]]}}},{"id":2323,"uris":["http://zotero.org/users/3131818/items/3ACLMJFN"],"uri":["http://zotero.org/users/3131818/items/3ACLMJFN"],"itemData":{"id":2323,"type":"article-journal","container-title":"Global Change Biology","ISSN":"1365-2486","journalAbbreviation":"Global Change Biology","title":"Synchronous biological feedbacks in parrotfishes associated with pantropical coral bleaching","author":[{"family":"Taylor","given":"Brett M"},{"family":"Benkwitt","given":"Cassandra E"},{"family":"Choat","given":"Howard"},{"family":"Clements","given":"Kendall D"},{"family":"Graham","given":"Nicholas AJ"},{"family":"Meekan","given":"Mark G"}],"issued":{"date-parts":[["2019"]]}}},{"id":1917,"uris":["http://zotero.org/users/3131818/items/GXIIJAAY"],"uri":["http://zotero.org/users/3131818/items/GXIIJAAY"],"itemData":{"id":1917,"type":"article-journal","container-title":"Nature ecology &amp; evolution","ISSN":"2397-334X","issue":"2","journalAbbreviation":"Nature ecology &amp; evolution","page":"183","title":"Productive instability of coral reef fisheries after climate-driven regime shifts","volume":"3","author":[{"family":"Robinson","given":"James PW"},{"family":"Wilson","given":"Shaun K"},{"family":"Robinson","given":"Jan"},{"family":"Gerry","given":"Calvin"},{"family":"Lucas","given":"Juliette"},{"family":"Assan","given":"Cindy"},{"family":"Govinden","given":"Rodney"},{"family":"Jennings","given":"Simon"},{"family":"Graham","given":"Nicholas AJ"}],"issued":{"date-parts":[["2019"]]}}}],"schema":"https://github.com/citation-style-language/schema/raw/master/csl-citation.json"} </w:delInstrText>
        </w:r>
      </w:del>
      <w:r w:rsidR="000356ED" w:rsidRPr="0005446F">
        <w:rPr>
          <w:rFonts w:ascii="Arial" w:hAnsi="Arial" w:cs="Arial"/>
        </w:rPr>
        <w:fldChar w:fldCharType="separate"/>
      </w:r>
      <w:ins w:id="189" w:author="Simon Brandl" w:date="2020-06-01T20:05:00Z">
        <w:r w:rsidR="002F5BC0" w:rsidRPr="002F5BC0">
          <w:rPr>
            <w:rFonts w:ascii="Arial" w:hAnsi="Arial" w:cs="Arial"/>
            <w:vertAlign w:val="superscript"/>
            <w:rPrChange w:id="190" w:author="Simon Brandl" w:date="2020-06-01T20:05:00Z">
              <w:rPr>
                <w:rFonts w:ascii="Times New Roman" w:hAnsi="Times New Roman" w:cs="Times New Roman"/>
                <w:vertAlign w:val="superscript"/>
              </w:rPr>
            </w:rPrChange>
          </w:rPr>
          <w:t>28–31</w:t>
        </w:r>
      </w:ins>
      <w:del w:id="191" w:author="Simon Brandl" w:date="2020-05-30T17:31:00Z">
        <w:r w:rsidR="00ED5488" w:rsidRPr="002F5BC0" w:rsidDel="00C351BE">
          <w:rPr>
            <w:rFonts w:ascii="Arial" w:hAnsi="Arial" w:cs="Arial"/>
            <w:vertAlign w:val="superscript"/>
            <w:rPrChange w:id="192" w:author="Simon Brandl" w:date="2020-06-01T20:05:00Z">
              <w:rPr>
                <w:rFonts w:ascii="Arial" w:hAnsi="Arial" w:cs="Arial"/>
                <w:vertAlign w:val="superscript"/>
              </w:rPr>
            </w:rPrChange>
          </w:rPr>
          <w:delText>32–34</w:delText>
        </w:r>
      </w:del>
      <w:r w:rsidR="000356ED" w:rsidRPr="0005446F">
        <w:rPr>
          <w:rFonts w:ascii="Arial" w:hAnsi="Arial" w:cs="Arial"/>
        </w:rPr>
        <w:fldChar w:fldCharType="end"/>
      </w:r>
      <w:del w:id="193" w:author="Simon Brandl" w:date="2020-05-30T17:31:00Z">
        <w:r w:rsidR="000356ED" w:rsidRPr="0005446F" w:rsidDel="00C351BE">
          <w:rPr>
            <w:rFonts w:ascii="Arial" w:hAnsi="Arial" w:cs="Arial"/>
          </w:rPr>
          <w:delText>.</w:delText>
        </w:r>
        <w:r w:rsidR="00E15D02" w:rsidRPr="0005446F" w:rsidDel="00C351BE">
          <w:rPr>
            <w:rFonts w:ascii="Arial" w:hAnsi="Arial" w:cs="Arial"/>
          </w:rPr>
          <w:delText xml:space="preserve"> </w:delText>
        </w:r>
        <w:r w:rsidR="00F63458" w:rsidRPr="0005446F" w:rsidDel="00C351BE">
          <w:rPr>
            <w:rFonts w:ascii="Arial" w:hAnsi="Arial" w:cs="Arial"/>
          </w:rPr>
          <w:delText>However</w:delText>
        </w:r>
      </w:del>
      <w:r w:rsidR="000356ED" w:rsidRPr="0005446F">
        <w:rPr>
          <w:rFonts w:ascii="Arial" w:hAnsi="Arial" w:cs="Arial"/>
        </w:rPr>
        <w:t>,</w:t>
      </w:r>
      <w:r w:rsidR="00EF4D3C" w:rsidRPr="0005446F">
        <w:rPr>
          <w:rFonts w:ascii="Arial" w:hAnsi="Arial" w:cs="Arial"/>
        </w:rPr>
        <w:t xml:space="preserve"> tropical </w:t>
      </w:r>
      <w:del w:id="194" w:author="Simon Brandl" w:date="2020-05-30T17:31:00Z">
        <w:r w:rsidR="00EF4D3C" w:rsidRPr="0005446F" w:rsidDel="00C351BE">
          <w:rPr>
            <w:rFonts w:ascii="Arial" w:hAnsi="Arial" w:cs="Arial"/>
          </w:rPr>
          <w:delText>marine ectotherms</w:delText>
        </w:r>
      </w:del>
      <w:ins w:id="195" w:author="Simon Brandl" w:date="2020-05-30T17:31:00Z">
        <w:r w:rsidR="00C351BE">
          <w:rPr>
            <w:rFonts w:ascii="Arial" w:hAnsi="Arial" w:cs="Arial"/>
          </w:rPr>
          <w:t>reef fishes</w:t>
        </w:r>
      </w:ins>
      <w:r w:rsidR="0014178C" w:rsidRPr="0005446F">
        <w:rPr>
          <w:rFonts w:ascii="Arial" w:hAnsi="Arial" w:cs="Arial"/>
        </w:rPr>
        <w:t xml:space="preserve"> </w:t>
      </w:r>
      <w:r w:rsidR="00E36993" w:rsidRPr="0005446F">
        <w:rPr>
          <w:rFonts w:ascii="Arial" w:hAnsi="Arial" w:cs="Arial"/>
        </w:rPr>
        <w:t xml:space="preserve">are typically </w:t>
      </w:r>
      <w:r w:rsidR="0014178C" w:rsidRPr="0005446F">
        <w:rPr>
          <w:rFonts w:ascii="Arial" w:hAnsi="Arial" w:cs="Arial"/>
        </w:rPr>
        <w:t xml:space="preserve">adapted to a relatively narrow </w:t>
      </w:r>
      <w:ins w:id="196" w:author="Simon Brandl" w:date="2020-05-22T11:38:00Z">
        <w:r w:rsidR="006D09A2">
          <w:rPr>
            <w:rFonts w:ascii="Arial" w:hAnsi="Arial" w:cs="Arial"/>
          </w:rPr>
          <w:t xml:space="preserve">suite of </w:t>
        </w:r>
      </w:ins>
      <w:del w:id="197" w:author="Simon Brandl" w:date="2020-05-22T11:38:00Z">
        <w:r w:rsidR="0014178C" w:rsidRPr="0005446F" w:rsidDel="006D09A2">
          <w:rPr>
            <w:rFonts w:ascii="Arial" w:hAnsi="Arial" w:cs="Arial"/>
          </w:rPr>
          <w:delText xml:space="preserve">thermal </w:delText>
        </w:r>
      </w:del>
      <w:r w:rsidR="0014178C" w:rsidRPr="0005446F">
        <w:rPr>
          <w:rFonts w:ascii="Arial" w:hAnsi="Arial" w:cs="Arial"/>
        </w:rPr>
        <w:t>environment</w:t>
      </w:r>
      <w:ins w:id="198" w:author="Simon Brandl" w:date="2020-05-22T11:38:00Z">
        <w:r w:rsidR="006D09A2">
          <w:rPr>
            <w:rFonts w:ascii="Arial" w:hAnsi="Arial" w:cs="Arial"/>
          </w:rPr>
          <w:t>al conditions</w:t>
        </w:r>
      </w:ins>
      <w:ins w:id="199" w:author="Simon Brandl" w:date="2020-06-01T20:17:00Z">
        <w:r w:rsidR="001A739E">
          <w:rPr>
            <w:rFonts w:ascii="Arial" w:hAnsi="Arial" w:cs="Arial"/>
          </w:rPr>
          <w:t>.</w:t>
        </w:r>
      </w:ins>
      <w:del w:id="200" w:author="Simon Brandl" w:date="2020-06-01T20:16:00Z">
        <w:r w:rsidR="00EF4D3C" w:rsidRPr="0005446F" w:rsidDel="001A739E">
          <w:rPr>
            <w:rFonts w:ascii="Arial" w:hAnsi="Arial" w:cs="Arial"/>
          </w:rPr>
          <w:delText>,</w:delText>
        </w:r>
      </w:del>
      <w:r w:rsidR="00EF4D3C" w:rsidRPr="0005446F">
        <w:rPr>
          <w:rFonts w:ascii="Arial" w:hAnsi="Arial" w:cs="Arial"/>
        </w:rPr>
        <w:t xml:space="preserve"> </w:t>
      </w:r>
      <w:del w:id="201" w:author="Simon Brandl" w:date="2020-06-01T20:17:00Z">
        <w:r w:rsidR="00333B08" w:rsidRPr="0005446F" w:rsidDel="001A739E">
          <w:rPr>
            <w:rFonts w:ascii="Arial" w:hAnsi="Arial" w:cs="Arial"/>
          </w:rPr>
          <w:delText xml:space="preserve">so </w:delText>
        </w:r>
      </w:del>
      <w:ins w:id="202" w:author="Simon Brandl" w:date="2020-06-01T20:17:00Z">
        <w:r w:rsidR="001A739E">
          <w:rPr>
            <w:rFonts w:ascii="Arial" w:hAnsi="Arial" w:cs="Arial"/>
          </w:rPr>
          <w:t xml:space="preserve">Thus, </w:t>
        </w:r>
      </w:ins>
      <w:r w:rsidR="000356ED" w:rsidRPr="0005446F">
        <w:rPr>
          <w:rFonts w:ascii="Arial" w:hAnsi="Arial" w:cs="Arial"/>
        </w:rPr>
        <w:t xml:space="preserve">reef </w:t>
      </w:r>
      <w:r w:rsidR="00EF4D3C" w:rsidRPr="0005446F">
        <w:rPr>
          <w:rFonts w:ascii="Arial" w:hAnsi="Arial" w:cs="Arial"/>
        </w:rPr>
        <w:t>fish</w:t>
      </w:r>
      <w:r w:rsidR="000356ED" w:rsidRPr="0005446F">
        <w:rPr>
          <w:rFonts w:ascii="Arial" w:hAnsi="Arial" w:cs="Arial"/>
        </w:rPr>
        <w:t>es</w:t>
      </w:r>
      <w:r w:rsidR="00EF4D3C" w:rsidRPr="0005446F">
        <w:rPr>
          <w:rFonts w:ascii="Arial" w:hAnsi="Arial" w:cs="Arial"/>
        </w:rPr>
        <w:t xml:space="preserve"> </w:t>
      </w:r>
      <w:r w:rsidR="00CF0DB6" w:rsidRPr="0005446F">
        <w:rPr>
          <w:rFonts w:ascii="Arial" w:hAnsi="Arial" w:cs="Arial"/>
        </w:rPr>
        <w:t>may</w:t>
      </w:r>
      <w:r w:rsidR="00EF4D3C" w:rsidRPr="0005446F">
        <w:rPr>
          <w:rFonts w:ascii="Arial" w:hAnsi="Arial" w:cs="Arial"/>
        </w:rPr>
        <w:t xml:space="preserve"> also </w:t>
      </w:r>
      <w:r w:rsidR="000356ED" w:rsidRPr="0005446F">
        <w:rPr>
          <w:rFonts w:ascii="Arial" w:hAnsi="Arial" w:cs="Arial"/>
        </w:rPr>
        <w:t>be</w:t>
      </w:r>
      <w:r w:rsidR="00EF4D3C" w:rsidRPr="0005446F">
        <w:rPr>
          <w:rFonts w:ascii="Arial" w:hAnsi="Arial" w:cs="Arial"/>
        </w:rPr>
        <w:t xml:space="preserve"> vulnerable to</w:t>
      </w:r>
      <w:r w:rsidR="00CF0DB6" w:rsidRPr="0005446F">
        <w:rPr>
          <w:rFonts w:ascii="Arial" w:hAnsi="Arial" w:cs="Arial"/>
        </w:rPr>
        <w:t xml:space="preserve"> the</w:t>
      </w:r>
      <w:r w:rsidR="00EF4D3C" w:rsidRPr="0005446F">
        <w:rPr>
          <w:rFonts w:ascii="Arial" w:hAnsi="Arial" w:cs="Arial"/>
        </w:rPr>
        <w:t xml:space="preserve"> direct effects of c</w:t>
      </w:r>
      <w:ins w:id="203" w:author="Simon Brandl" w:date="2020-05-22T11:39:00Z">
        <w:r w:rsidR="006D09A2">
          <w:rPr>
            <w:rFonts w:ascii="Arial" w:hAnsi="Arial" w:cs="Arial"/>
          </w:rPr>
          <w:t>limate change on, for instance,</w:t>
        </w:r>
      </w:ins>
      <w:del w:id="204" w:author="Simon Brandl" w:date="2020-05-22T11:39:00Z">
        <w:r w:rsidR="00EF4D3C" w:rsidRPr="0005446F" w:rsidDel="006D09A2">
          <w:rPr>
            <w:rFonts w:ascii="Arial" w:hAnsi="Arial" w:cs="Arial"/>
          </w:rPr>
          <w:delText xml:space="preserve">hanging </w:delText>
        </w:r>
      </w:del>
      <w:ins w:id="205" w:author="Simon Brandl" w:date="2020-05-20T17:42:00Z">
        <w:r w:rsidR="00E9131D">
          <w:rPr>
            <w:rFonts w:ascii="Arial" w:hAnsi="Arial" w:cs="Arial"/>
          </w:rPr>
          <w:t xml:space="preserve"> </w:t>
        </w:r>
      </w:ins>
      <w:del w:id="206" w:author="Simon Brandl" w:date="2020-05-30T17:32:00Z">
        <w:r w:rsidR="00EF4D3C" w:rsidRPr="0005446F" w:rsidDel="00C351BE">
          <w:rPr>
            <w:rFonts w:ascii="Arial" w:hAnsi="Arial" w:cs="Arial"/>
          </w:rPr>
          <w:delText xml:space="preserve">water </w:delText>
        </w:r>
      </w:del>
      <w:ins w:id="207" w:author="Simon Brandl" w:date="2020-05-30T17:32:00Z">
        <w:r w:rsidR="00C351BE">
          <w:rPr>
            <w:rFonts w:ascii="Arial" w:hAnsi="Arial" w:cs="Arial"/>
          </w:rPr>
          <w:t>sea surface</w:t>
        </w:r>
        <w:r w:rsidR="00C351BE" w:rsidRPr="0005446F">
          <w:rPr>
            <w:rFonts w:ascii="Arial" w:hAnsi="Arial" w:cs="Arial"/>
          </w:rPr>
          <w:t xml:space="preserve"> </w:t>
        </w:r>
      </w:ins>
      <w:r w:rsidR="00EF4D3C" w:rsidRPr="0005446F">
        <w:rPr>
          <w:rFonts w:ascii="Arial" w:hAnsi="Arial" w:cs="Arial"/>
        </w:rPr>
        <w:t>temperatures</w:t>
      </w:r>
      <w:r w:rsidR="00EF4D3C" w:rsidRPr="0005446F">
        <w:rPr>
          <w:rFonts w:ascii="Arial" w:hAnsi="Arial" w:cs="Arial"/>
        </w:rPr>
        <w:fldChar w:fldCharType="begin"/>
      </w:r>
      <w:ins w:id="208" w:author="Simon Brandl" w:date="2020-06-01T20:06:00Z">
        <w:r w:rsidR="002F5BC0">
          <w:rPr>
            <w:rFonts w:ascii="Arial" w:hAnsi="Arial" w:cs="Arial"/>
          </w:rPr>
          <w:instrText xml:space="preserve"> ADDIN ZOTERO_ITEM CSL_CITATION {"citationID":"ahoqnn3nbi","properties":{"formattedCitation":"\\super 13,32,33\\nosupersub{}","plainCitation":"13,32,33","noteIndex":0},"citationItems":[{"id":2259,"uris":["http://zotero.org/users/3131818/items/Y6VF868J"],"uri":["http://zotero.org/users/3131818/items/Y6VF868J"],"itemData":{"id":2259,"type":"article-journal","container-title":"Science","ISSN":"0036-8075","issue":"6239","journalAbbreviation":"Science","page":"1132-1135","title":"Climate change tightens a metabolic constraint on marine habitats","volume":"348","author":[{"family":"Deutsch","given":"Curtis"},{"family":"Ferrel","given":"Aaron"},{"family":"Seibel","given":"Brad"},{"family":"Pörtner","given":"Hans-Otto"},{"family":"Huey","given":"Raymond B"}],"issued":{"date-parts":[["2015"]]}}},{"id":2224,"uris":["http://zotero.org/users/3131818/items/9UVTPT4L"],"uri":["http://zotero.org/users/3131818/items/9UVTPT4L"],"itemData":{"id":2224,"type":"article-journal","container-title":"science","ISSN":"0036-8075","issue":"5808","journalAbbreviation":"science","page":"95-97","title":"Climate change affects marine fishes through the oxygen limitation of thermal tolerance","volume":"315","author":[{"family":"Pörtner","given":"Hans O"},{"family":"Knust","given":"Rainer"}],"issued":{"date-parts":[["2007"]]}}},{"id":2296,"uris":["http://zotero.org/users/3131818/items/3YT3ZQM8"],"uri":["http://zotero.org/users/3131818/items/3YT3ZQM8"],"itemData":{"id":2296,"type":"article-journal","container-title":"Nature Climate Change","ISSN":"1758-6798","issue":"10","journalAbbreviation":"Nature Climate Change","page":"718","title":"Climatic vulnerability of the world’s freshwater and marine fishes","volume":"7","author":[{"family":"Comte","given":"Lise"},{"family":"Olden","given":"Julian D"}],"issued":{"date-parts":[["2017"]]}}}],"schema":"https://github.com/citation-style-language/schema/raw/master/csl-citation.json"} </w:instrText>
        </w:r>
      </w:ins>
      <w:del w:id="209" w:author="Simon Brandl" w:date="2020-06-01T20:06:00Z">
        <w:r w:rsidR="00ED5488" w:rsidRPr="0005446F" w:rsidDel="002F5BC0">
          <w:rPr>
            <w:rFonts w:ascii="Arial" w:hAnsi="Arial" w:cs="Arial"/>
          </w:rPr>
          <w:delInstrText xml:space="preserve"> ADDIN ZOTERO_ITEM CSL_CITATION {"citationID":"ahoqnn3nbi","properties":{"formattedCitation":"\\super 16,35,36\\nosupersub{}","plainCitation":"16,35,36","noteIndex":0},"citationItems":[{"id":2259,"uris":["http://zotero.org/users/3131818/items/Y6VF868J"],"uri":["http://zotero.org/users/3131818/items/Y6VF868J"],"itemData":{"id":2259,"type":"article-journal","container-title":"Science","ISSN":"0036-8075","issue":"6239","journalAbbreviation":"Science","page":"1132-1135","title":"Climate change tightens a metabolic constraint on marine habitats","volume":"348","author":[{"family":"Deutsch","given":"Curtis"},{"family":"Ferrel","given":"Aaron"},{"family":"Seibel","given":"Brad"},{"family":"Pörtner","given":"Hans-Otto"},{"family":"Huey","given":"Raymond B"}],"issued":{"date-parts":[["2015"]]}}},{"id":2224,"uris":["http://zotero.org/users/3131818/items/9UVTPT4L"],"uri":["http://zotero.org/users/3131818/items/9UVTPT4L"],"itemData":{"id":2224,"type":"article-journal","container-title":"science","ISSN":"0036-8075","issue":"5808","journalAbbreviation":"science","page":"95-97","title":"Climate change affects marine fishes through the oxygen limitation of thermal tolerance","volume":"315","author":[{"family":"Pörtner","given":"Hans O"},{"family":"Knust","given":"Rainer"}],"issued":{"date-parts":[["2007"]]}}},{"id":2296,"uris":["http://zotero.org/users/3131818/items/3YT3ZQM8"],"uri":["http://zotero.org/users/3131818/items/3YT3ZQM8"],"itemData":{"id":2296,"type":"article-journal","container-title":"Nature Climate Change","ISSN":"1758-6798","issue":"10","journalAbbreviation":"Nature Climate Change","page":"718","title":"Climatic vulnerability of the world’s freshwater and marine fishes","volume":"7","author":[{"family":"Comte","given":"Lise"},{"family":"Olden","given":"Julian D"}],"issued":{"date-parts":[["2017"]]}}}],"schema":"https://github.com/citation-style-language/schema/raw/master/csl-citation.json"} </w:delInstrText>
        </w:r>
      </w:del>
      <w:r w:rsidR="00EF4D3C" w:rsidRPr="0005446F">
        <w:rPr>
          <w:rFonts w:ascii="Arial" w:hAnsi="Arial" w:cs="Arial"/>
        </w:rPr>
        <w:fldChar w:fldCharType="separate"/>
      </w:r>
      <w:ins w:id="210" w:author="Simon Brandl" w:date="2020-06-01T20:06:00Z">
        <w:r w:rsidR="002F5BC0" w:rsidRPr="002F5BC0">
          <w:rPr>
            <w:rFonts w:ascii="Arial" w:hAnsi="Arial" w:cs="Arial"/>
            <w:vertAlign w:val="superscript"/>
            <w:rPrChange w:id="211" w:author="Simon Brandl" w:date="2020-06-01T20:06:00Z">
              <w:rPr>
                <w:rFonts w:ascii="Times New Roman" w:hAnsi="Times New Roman" w:cs="Times New Roman"/>
                <w:vertAlign w:val="superscript"/>
              </w:rPr>
            </w:rPrChange>
          </w:rPr>
          <w:t>13,32,33</w:t>
        </w:r>
      </w:ins>
      <w:del w:id="212" w:author="Simon Brandl" w:date="2020-06-01T20:06:00Z">
        <w:r w:rsidR="00ED5488" w:rsidRPr="002F5BC0" w:rsidDel="002F5BC0">
          <w:rPr>
            <w:rFonts w:ascii="Arial" w:hAnsi="Arial" w:cs="Arial"/>
            <w:vertAlign w:val="superscript"/>
            <w:rPrChange w:id="213" w:author="Simon Brandl" w:date="2020-06-01T20:06:00Z">
              <w:rPr>
                <w:rFonts w:ascii="Arial" w:hAnsi="Arial" w:cs="Arial"/>
                <w:vertAlign w:val="superscript"/>
              </w:rPr>
            </w:rPrChange>
          </w:rPr>
          <w:delText>16,35,36</w:delText>
        </w:r>
      </w:del>
      <w:r w:rsidR="00EF4D3C" w:rsidRPr="0005446F">
        <w:rPr>
          <w:rFonts w:ascii="Arial" w:hAnsi="Arial" w:cs="Arial"/>
        </w:rPr>
        <w:fldChar w:fldCharType="end"/>
      </w:r>
      <w:r w:rsidR="00EF4D3C" w:rsidRPr="0005446F">
        <w:rPr>
          <w:rFonts w:ascii="Arial" w:hAnsi="Arial" w:cs="Arial"/>
        </w:rPr>
        <w:t xml:space="preserve">. Consequently, the </w:t>
      </w:r>
      <w:del w:id="214" w:author="Simon Brandl" w:date="2020-06-01T20:17:00Z">
        <w:r w:rsidR="009752FC" w:rsidRPr="0005446F" w:rsidDel="001A739E">
          <w:rPr>
            <w:rFonts w:ascii="Arial" w:hAnsi="Arial" w:cs="Arial"/>
          </w:rPr>
          <w:delText xml:space="preserve">direct </w:delText>
        </w:r>
      </w:del>
      <w:r w:rsidR="00EF4D3C" w:rsidRPr="0005446F">
        <w:rPr>
          <w:rFonts w:ascii="Arial" w:hAnsi="Arial" w:cs="Arial"/>
        </w:rPr>
        <w:t xml:space="preserve">responses of reef fishes to </w:t>
      </w:r>
      <w:del w:id="215" w:author="Simon Brandl" w:date="2020-05-20T17:42:00Z">
        <w:r w:rsidR="00EF4D3C" w:rsidRPr="0005446F" w:rsidDel="00E9131D">
          <w:rPr>
            <w:rFonts w:ascii="Arial" w:hAnsi="Arial" w:cs="Arial"/>
          </w:rPr>
          <w:delText xml:space="preserve">climate change and their potential to adapt to different thermal regimes </w:delText>
        </w:r>
      </w:del>
      <w:ins w:id="216" w:author="Simon Brandl" w:date="2020-05-20T17:42:00Z">
        <w:r w:rsidR="00E9131D">
          <w:rPr>
            <w:rFonts w:ascii="Arial" w:hAnsi="Arial" w:cs="Arial"/>
          </w:rPr>
          <w:t xml:space="preserve">ongoing changes in their environment </w:t>
        </w:r>
      </w:ins>
      <w:r w:rsidR="009752FC" w:rsidRPr="0005446F">
        <w:rPr>
          <w:rFonts w:ascii="Arial" w:hAnsi="Arial" w:cs="Arial"/>
        </w:rPr>
        <w:t>might be as important as indirect, habitat-mediated responses</w:t>
      </w:r>
      <w:r w:rsidR="00EF4D3C" w:rsidRPr="0005446F">
        <w:rPr>
          <w:rFonts w:ascii="Arial" w:hAnsi="Arial" w:cs="Arial"/>
        </w:rPr>
        <w:fldChar w:fldCharType="begin"/>
      </w:r>
      <w:ins w:id="217" w:author="Simon Brandl" w:date="2020-06-01T20:06:00Z">
        <w:r w:rsidR="002F5BC0">
          <w:rPr>
            <w:rFonts w:ascii="Arial" w:hAnsi="Arial" w:cs="Arial"/>
          </w:rPr>
          <w:instrText xml:space="preserve"> ADDIN ZOTERO_ITEM CSL_CITATION {"citationID":"a2kk7hnai0j","properties":{"formattedCitation":"\\super 34\\uc0\\u8211{}36\\nosupersub{}","plainCitation":"34–36","noteIndex":0},"citationItems":[{"id":2228,"uris":["http://zotero.org/users/3131818/items/WP3ULP5C"],"uri":["http://zotero.org/users/3131818/items/WP3ULP5C"],"itemData":{"id":2228,"type":"article-journal","container-title":"Journal of Experimental Biology","ISSN":"0022-0949","issue":"22","journalAbbreviation":"Journal of Experimental Biology","page":"3865-3873","title":"Impact of global warming and rising CO2 levels on coral reef fishes: what hope for the future?","volume":"215","author":[{"family":"Munday","given":"Philip L"},{"family":"McCormick","given":"Mark I"},{"family":"Nilsson","given":"Göran E"}],"issued":{"date-parts":[["2012"]]}}},{"id":2229,"uris":["http://zotero.org/users/3131818/items/WQYY2CES"],"uri":["http://zotero.org/users/3131818/items/WQYY2CES"],"itemData":{"id":2229,"type":"article-journal","container-title":"Fish and Fisheries","ISSN":"1467-2960","issue":"3","journalAbbreviation":"Fish and Fisheries","page":"261-285","title":"Climate change and the future for coral reef fishes","volume":"9","author":[{"family":"Munday","given":"Philip L"},{"family":"Jones","given":"Geoffrey P"},{"family":"Pratchett","given":"Morgan S"},{"family":"Williams","given":"Ashley J"}],"issued":{"date-parts":[["2008"]]}}},{"id":2239,"uris":["http://zotero.org/users/3131818/items/GIJKWEUQ"],"uri":["http://zotero.org/users/3131818/items/GIJKWEUQ"],"itemData":{"id":2239,"type":"article-journal","container-title":"Nature Climate Change","ISSN":"1758-6798","issue":"1","journalAbbreviation":"Nature Climate Change","page":"30","title":"Rapid transgenerational acclimation of a tropical reef fish to climate change","volume":"2","author":[{"family":"Donelson","given":"JM"},{"family":"Munday","given":"PL"},{"family":"McCormick","given":"MI"},{"family":"Pitcher","given":"CR"}],"issued":{"date-parts":[["2012"]]}}}],"schema":"https://github.com/citation-style-language/schema/raw/master/csl-citation.json"} </w:instrText>
        </w:r>
      </w:ins>
      <w:del w:id="218" w:author="Simon Brandl" w:date="2020-06-01T20:06:00Z">
        <w:r w:rsidR="00ED5488" w:rsidRPr="0005446F" w:rsidDel="002F5BC0">
          <w:rPr>
            <w:rFonts w:ascii="Arial" w:hAnsi="Arial" w:cs="Arial"/>
          </w:rPr>
          <w:delInstrText xml:space="preserve"> ADDIN ZOTERO_ITEM CSL_CITATION {"citationID":"a2kk7hnai0j","properties":{"formattedCitation":"\\super 37\\uc0\\u8211{}39\\nosupersub{}","plainCitation":"37–39","noteIndex":0},"citationItems":[{"id":2228,"uris":["http://zotero.org/users/3131818/items/WP3ULP5C"],"uri":["http://zotero.org/users/3131818/items/WP3ULP5C"],"itemData":{"id":2228,"type":"article-journal","container-title":"Journal of Experimental Biology","ISSN":"0022-0949","issue":"22","journalAbbreviation":"Journal of Experimental Biology","page":"3865-3873","title":"Impact of global warming and rising CO2 levels on coral reef fishes: what hope for the future?","volume":"215","author":[{"family":"Munday","given":"Philip L"},{"family":"McCormick","given":"Mark I"},{"family":"Nilsson","given":"Göran E"}],"issued":{"date-parts":[["2012"]]}}},{"id":2229,"uris":["http://zotero.org/users/3131818/items/WQYY2CES"],"uri":["http://zotero.org/users/3131818/items/WQYY2CES"],"itemData":{"id":2229,"type":"article-journal","container-title":"Fish and Fisheries","ISSN":"1467-2960","issue":"3","journalAbbreviation":"Fish and Fisheries","page":"261-285","title":"Climate change and the future for coral reef fishes","volume":"9","author":[{"family":"Munday","given":"Philip L"},{"family":"Jones","given":"Geoffrey P"},{"family":"Pratchett","given":"Morgan S"},{"family":"Williams","given":"Ashley J"}],"issued":{"date-parts":[["2008"]]}}},{"id":2239,"uris":["http://zotero.org/users/3131818/items/GIJKWEUQ"],"uri":["http://zotero.org/users/3131818/items/GIJKWEUQ"],"itemData":{"id":2239,"type":"article-journal","container-title":"Nature Climate Change","ISSN":"1758-6798","issue":"1","journalAbbreviation":"Nature Climate Change","page":"30","title":"Rapid transgenerational acclimation of a tropical reef fish to climate change","volume":"2","author":[{"family":"Donelson","given":"JM"},{"family":"Munday","given":"PL"},{"family":"McCormick","given":"MI"},{"family":"Pitcher","given":"CR"}],"issued":{"date-parts":[["2012"]]}}}],"schema":"https://github.com/citation-style-language/schema/raw/master/csl-citation.json"} </w:delInstrText>
        </w:r>
      </w:del>
      <w:r w:rsidR="00EF4D3C" w:rsidRPr="0005446F">
        <w:rPr>
          <w:rFonts w:ascii="Arial" w:hAnsi="Arial" w:cs="Arial"/>
        </w:rPr>
        <w:fldChar w:fldCharType="separate"/>
      </w:r>
      <w:ins w:id="219" w:author="Simon Brandl" w:date="2020-06-01T20:06:00Z">
        <w:r w:rsidR="002F5BC0" w:rsidRPr="002F5BC0">
          <w:rPr>
            <w:rFonts w:ascii="Arial" w:hAnsi="Arial" w:cs="Arial"/>
            <w:vertAlign w:val="superscript"/>
            <w:rPrChange w:id="220" w:author="Simon Brandl" w:date="2020-06-01T20:06:00Z">
              <w:rPr>
                <w:rFonts w:ascii="Times New Roman" w:hAnsi="Times New Roman" w:cs="Times New Roman"/>
                <w:vertAlign w:val="superscript"/>
              </w:rPr>
            </w:rPrChange>
          </w:rPr>
          <w:t>34–36</w:t>
        </w:r>
      </w:ins>
      <w:del w:id="221" w:author="Simon Brandl" w:date="2020-06-01T20:06:00Z">
        <w:r w:rsidR="00ED5488" w:rsidRPr="002F5BC0" w:rsidDel="002F5BC0">
          <w:rPr>
            <w:rFonts w:ascii="Arial" w:hAnsi="Arial" w:cs="Arial"/>
            <w:vertAlign w:val="superscript"/>
            <w:rPrChange w:id="222" w:author="Simon Brandl" w:date="2020-06-01T20:06:00Z">
              <w:rPr>
                <w:rFonts w:ascii="Arial" w:hAnsi="Arial" w:cs="Arial"/>
                <w:vertAlign w:val="superscript"/>
              </w:rPr>
            </w:rPrChange>
          </w:rPr>
          <w:delText>37–39</w:delText>
        </w:r>
      </w:del>
      <w:r w:rsidR="00EF4D3C" w:rsidRPr="0005446F">
        <w:rPr>
          <w:rFonts w:ascii="Arial" w:hAnsi="Arial" w:cs="Arial"/>
        </w:rPr>
        <w:fldChar w:fldCharType="end"/>
      </w:r>
      <w:r w:rsidR="00EF4D3C" w:rsidRPr="0005446F">
        <w:rPr>
          <w:rFonts w:ascii="Arial" w:hAnsi="Arial" w:cs="Arial"/>
        </w:rPr>
        <w:t xml:space="preserve">. </w:t>
      </w:r>
    </w:p>
    <w:p w14:paraId="19956DD8" w14:textId="62EFEE1C" w:rsidR="009D0F6B" w:rsidRPr="0005446F" w:rsidRDefault="00E9131D">
      <w:pPr>
        <w:spacing w:line="480" w:lineRule="auto"/>
        <w:ind w:firstLine="720"/>
        <w:rPr>
          <w:rFonts w:ascii="Arial" w:hAnsi="Arial" w:cs="Arial"/>
        </w:rPr>
      </w:pPr>
      <w:ins w:id="223" w:author="Simon Brandl" w:date="2020-05-20T17:44:00Z">
        <w:r>
          <w:rPr>
            <w:rFonts w:ascii="Arial" w:hAnsi="Arial" w:cs="Arial"/>
          </w:rPr>
          <w:t xml:space="preserve">While other environmental factors (such as salinity or oxygen </w:t>
        </w:r>
      </w:ins>
      <w:ins w:id="224" w:author="Simon Brandl" w:date="2020-05-20T17:45:00Z">
        <w:r>
          <w:rPr>
            <w:rFonts w:ascii="Arial" w:hAnsi="Arial" w:cs="Arial"/>
          </w:rPr>
          <w:t>saturation</w:t>
        </w:r>
      </w:ins>
      <w:ins w:id="225" w:author="Simon Brandl" w:date="2020-05-20T17:44:00Z">
        <w:r>
          <w:rPr>
            <w:rFonts w:ascii="Arial" w:hAnsi="Arial" w:cs="Arial"/>
          </w:rPr>
          <w:t xml:space="preserve">) </w:t>
        </w:r>
      </w:ins>
      <w:ins w:id="226" w:author="Simon Brandl" w:date="2020-05-20T17:45:00Z">
        <w:r>
          <w:rPr>
            <w:rFonts w:ascii="Arial" w:hAnsi="Arial" w:cs="Arial"/>
          </w:rPr>
          <w:t xml:space="preserve">have considerable effects on </w:t>
        </w:r>
      </w:ins>
      <w:ins w:id="227" w:author="Simon Brandl" w:date="2020-05-20T17:46:00Z">
        <w:r>
          <w:rPr>
            <w:rFonts w:ascii="Arial" w:hAnsi="Arial" w:cs="Arial"/>
          </w:rPr>
          <w:t>reef fish physiology</w:t>
        </w:r>
      </w:ins>
      <w:ins w:id="228" w:author="Simon Brandl" w:date="2020-05-20T17:47:00Z">
        <w:r>
          <w:rPr>
            <w:rFonts w:ascii="Arial" w:hAnsi="Arial" w:cs="Arial"/>
          </w:rPr>
          <w:fldChar w:fldCharType="begin"/>
        </w:r>
      </w:ins>
      <w:ins w:id="229" w:author="Simon Brandl" w:date="2020-06-01T20:06:00Z">
        <w:r w:rsidR="002F5BC0">
          <w:rPr>
            <w:rFonts w:ascii="Arial" w:hAnsi="Arial" w:cs="Arial"/>
          </w:rPr>
          <w:instrText xml:space="preserve"> ADDIN ZOTERO_ITEM CSL_CITATION {"citationID":"a1jolehidrm","properties":{"formattedCitation":"\\super 37\\nosupersub{}","plainCitation":"37","noteIndex":0},"citationItems":[{"id":2457,"uris":["http://zotero.org/users/3131818/items/2LW4FK6R"],"uri":["http://zotero.org/users/3131818/items/2LW4FK6R"],"itemData":{"id":2457,"type":"article-journal","container-title":"Journal of Fish Biology","ISSN":"0022-1112","issue":"4","journalAbbreviation":"Journal of Fish Biology","note":"publisher: Wiley Online Library","page":"1210-1220","title":"Effect of salinity on oxygen consumption in fishes: a review","volume":"84","author":[{"family":"Ern","given":"R"},{"family":"Huong","given":"DTT"},{"family":"Cong","given":"NV"},{"family":"Bayley","given":"M"},{"family":"Wang","given":"T"}],"issued":{"date-parts":[["2014"]]}}}],"schema":"https://github.com/citation-style-language/schema/raw/master/csl-citation.json"} </w:instrText>
        </w:r>
      </w:ins>
      <w:r>
        <w:rPr>
          <w:rFonts w:ascii="Arial" w:hAnsi="Arial" w:cs="Arial"/>
        </w:rPr>
        <w:fldChar w:fldCharType="separate"/>
      </w:r>
      <w:ins w:id="230" w:author="Simon Brandl" w:date="2020-06-01T20:06:00Z">
        <w:r w:rsidR="002F5BC0" w:rsidRPr="002F5BC0">
          <w:rPr>
            <w:rFonts w:ascii="Arial" w:hAnsi="Arial" w:cs="Arial"/>
            <w:vertAlign w:val="superscript"/>
            <w:rPrChange w:id="231" w:author="Simon Brandl" w:date="2020-06-01T20:06:00Z">
              <w:rPr>
                <w:rFonts w:ascii="Times New Roman" w:hAnsi="Times New Roman" w:cs="Times New Roman"/>
                <w:vertAlign w:val="superscript"/>
              </w:rPr>
            </w:rPrChange>
          </w:rPr>
          <w:t>37</w:t>
        </w:r>
      </w:ins>
      <w:ins w:id="232" w:author="Simon Brandl" w:date="2020-05-20T17:47:00Z">
        <w:r>
          <w:rPr>
            <w:rFonts w:ascii="Arial" w:hAnsi="Arial" w:cs="Arial"/>
          </w:rPr>
          <w:fldChar w:fldCharType="end"/>
        </w:r>
      </w:ins>
      <w:ins w:id="233" w:author="Simon Brandl" w:date="2020-05-20T17:46:00Z">
        <w:r>
          <w:rPr>
            <w:rFonts w:ascii="Arial" w:hAnsi="Arial" w:cs="Arial"/>
          </w:rPr>
          <w:t>, temperature</w:t>
        </w:r>
      </w:ins>
      <w:ins w:id="234" w:author="Simon Brandl" w:date="2020-05-20T17:47:00Z">
        <w:r>
          <w:rPr>
            <w:rFonts w:ascii="Arial" w:hAnsi="Arial" w:cs="Arial"/>
          </w:rPr>
          <w:t xml:space="preserve"> is by </w:t>
        </w:r>
      </w:ins>
      <w:ins w:id="235" w:author="Simon Brandl" w:date="2020-05-20T17:46:00Z">
        <w:r>
          <w:rPr>
            <w:rFonts w:ascii="Arial" w:hAnsi="Arial" w:cs="Arial"/>
          </w:rPr>
          <w:t>far the most commonly investigated</w:t>
        </w:r>
      </w:ins>
      <w:ins w:id="236" w:author="Simon Brandl" w:date="2020-05-20T17:48:00Z">
        <w:r>
          <w:rPr>
            <w:rFonts w:ascii="Arial" w:hAnsi="Arial" w:cs="Arial"/>
          </w:rPr>
          <w:t xml:space="preserve"> environmental stressor for reef fishes.</w:t>
        </w:r>
      </w:ins>
      <w:ins w:id="237" w:author="Simon Brandl" w:date="2020-05-20T17:46:00Z">
        <w:r>
          <w:rPr>
            <w:rFonts w:ascii="Arial" w:hAnsi="Arial" w:cs="Arial"/>
          </w:rPr>
          <w:t xml:space="preserve"> </w:t>
        </w:r>
      </w:ins>
      <w:r w:rsidR="00BD46D7" w:rsidRPr="0005446F">
        <w:rPr>
          <w:rFonts w:ascii="Arial" w:hAnsi="Arial" w:cs="Arial"/>
        </w:rPr>
        <w:t xml:space="preserve">Despite </w:t>
      </w:r>
      <w:r w:rsidR="000356ED" w:rsidRPr="0005446F">
        <w:rPr>
          <w:rFonts w:ascii="Arial" w:hAnsi="Arial" w:cs="Arial"/>
        </w:rPr>
        <w:t>marked</w:t>
      </w:r>
      <w:r w:rsidR="00BD46D7" w:rsidRPr="0005446F">
        <w:rPr>
          <w:rFonts w:ascii="Arial" w:hAnsi="Arial" w:cs="Arial"/>
        </w:rPr>
        <w:t xml:space="preserve"> differences in species-specific tolerances to higher temperatures</w:t>
      </w:r>
      <w:r w:rsidR="00BD46D7" w:rsidRPr="0005446F">
        <w:rPr>
          <w:rFonts w:ascii="Arial" w:hAnsi="Arial" w:cs="Arial"/>
        </w:rPr>
        <w:fldChar w:fldCharType="begin"/>
      </w:r>
      <w:ins w:id="238" w:author="Simon Brandl" w:date="2020-06-01T20:06:00Z">
        <w:r w:rsidR="002F5BC0">
          <w:rPr>
            <w:rFonts w:ascii="Arial" w:hAnsi="Arial" w:cs="Arial"/>
          </w:rPr>
          <w:instrText xml:space="preserve"> ADDIN ZOTERO_ITEM CSL_CITATION {"citationID":"a1cr9vfi1o2","properties":{"formattedCitation":"\\super 38\\uc0\\u8211{}43\\nosupersub{}","plainCitation":"38–43","noteIndex":0},"citationItems":[{"id":2236,"uris":["http://zotero.org/users/3131818/items/77UXNWA7"],"uri":["http://zotero.org/users/3131818/items/77UXNWA7"],"itemData":{"id":2236,"type":"article-journal","container-title":"Global Change Biology","ISSN":"1354-1013","issue":"9","journalAbbreviation":"Global Change Biology","page":"2971-2979","title":"Increasing ocean temperature reduces the metabolic performance and swimming ability of coral reef damselfishes","volume":"17","author":[{"family":"Johansen","given":"JL"},{"family":"Jones","given":"GP"}],"issued":{"date-parts":[["2011"]]}}},{"id":1281,"uris":["http://zotero.org/users/3131818/items/8EJQRT7A"],"uri":["http://zotero.org/users/3131818/items/8EJQRT7A"],"itemData":{"id":1281,"type":"article-journal","container-title":"Global change biology","ISSN":"1365-2486","issue":"4","journalAbbreviation":"Global change biology","page":"1055-1066","title":"Life on the edge: thermal optima for aerobic scope of equatorial reef fishes are close to current day temperatures","volume":"20","author":[{"family":"Rummer","given":"Jodie L"},{"family":"Couturier","given":"Christine S"},{"family":"Stecyk","given":"Jonathan AW"},{"family":"Gardiner","given":"Naomi M"},{"family":"Kinch","given":"Jeff P"},{"family":"Nilsson","given":"Göran E"},{"family":"Munday","given":"Philip L"}],"issued":{"date-parts":[["2014"]]}}},{"id":1279,"uris":["http://zotero.org/users/3131818/items/KSEGBU6S"],"uri":["http://zotero.org/users/3131818/items/KSEGBU6S"],"itemData":{"id":1279,"type":"article-journal","container-title":"Global Change Biology","ISSN":"1365-2486","issue":"6","journalAbbreviation":"Global Change Biology","page":"1405-1412","title":"Elevated temperature reduces the respiratory scope of coral reef fishes","volume":"15","author":[{"family":"Nilsson","given":"Göran E"},{"family":"Crawley","given":"Natalie"},{"family":"Lunde","given":"Ida G"},{"family":"Munday","given":"Philip L"}],"issued":{"date-parts":[["2009"]]}}},{"id":2237,"uris":["http://zotero.org/users/3131818/items/SWSUPJAN"],"uri":["http://zotero.org/users/3131818/items/SWSUPJAN"],"itemData":{"id":2237,"type":"article-journal","container-title":"Journal of Thermal Biology","ISSN":"0306-4565","issue":"5","journalAbbreviation":"Journal of Thermal Biology","page":"220-225","title":"Critical thermal tolerance polygons of tropical marine fishes from Sulawesi, Indonesia","volume":"34","author":[{"family":"Eme","given":"John"},{"family":"Bennett","given":"Wayne A"}],"issued":{"date-parts":[["2009"]]}}},{"id":1278,"uris":["http://zotero.org/users/3131818/items/FAIC5NNM"],"uri":["http://zotero.org/users/3131818/items/FAIC5NNM"],"itemData":{"id":1278,"type":"article-journal","container-title":"PLoS One","ISSN":"1932-6203","issue":"10","journalAbbreviation":"PLoS One","page":"e13299","title":"Counter-gradient variation in respiratory performance of coral reef fishes at elevated temperatures","volume":"5","author":[{"family":"Gardiner","given":"Naomi M"},{"family":"Munday","given":"Philip L"},{"family":"Nilsson","given":"Göran E"}],"issued":{"date-parts":[["2010"]]}}},{"id":2464,"uris":["http://zotero.org/users/3131818/items/M7463WTL"],"uri":["http://zotero.org/users/3131818/items/M7463WTL"],"itemData":{"id":2464,"type":"article-journal","container-title":"Science advances","ISSN":"2375-2548","issue":"12","journalAbbreviation":"Science advances","note":"publisher: American Association for the Advancement of Science","page":"eaay3423","title":"Species-specific molecular responses of wild coral reef fishes during a marine heatwave","volume":"6","author":[{"family":"Bernal","given":"Moisés A"},{"family":"Schunter","given":"Celia"},{"family":"Lehmann","given":"Robert"},{"family":"Lightfoot","given":"Damien J"},{"family":"Allan","given":"Bridie JM"},{"family":"Veilleux","given":"Heather D"},{"family":"Rummer","given":"Jodie L"},{"family":"Munday","given":"Philip L"},{"family":"Ravasi","given":"Timothy"}],"issued":{"date-parts":[["2020"]]}}}],"schema":"https://github.com/citation-style-language/schema/raw/master/csl-citation.json"} </w:instrText>
        </w:r>
      </w:ins>
      <w:del w:id="239" w:author="Simon Brandl" w:date="2020-05-30T17:33:00Z">
        <w:r w:rsidR="00ED5488" w:rsidRPr="0005446F" w:rsidDel="00C351BE">
          <w:rPr>
            <w:rFonts w:ascii="Arial" w:hAnsi="Arial" w:cs="Arial"/>
          </w:rPr>
          <w:delInstrText xml:space="preserve"> ADDIN ZOTERO_ITEM CSL_CITATION {"citationID":"ae2gnmmhbm","properties":{"formattedCitation":"\\super 40\\uc0\\u8211{}44\\nosupersub{}","plainCitation":"40–44","noteIndex":0},"citationItems":[{"id":2236,"uris":["http://zotero.org/users/3131818/items/77UXNWA7"],"uri":["http://zotero.org/users/3131818/items/77UXNWA7"],"itemData":{"id":2236,"type":"article-journal","container-title":"Global Change Biology","ISSN":"1354-1013","issue":"9","journalAbbreviation":"Global Change Biology","page":"2971-2979","title":"Increasing ocean temperature reduces the metabolic performance and swimming ability of coral reef damselfishes","volume":"17","author":[{"family":"Johansen","given":"JL"},{"family":"Jones","given":"GP"}],"issued":{"date-parts":[["2011"]]}}},{"id":1281,"uris":["http://zotero.org/users/3131818/items/8EJQRT7A"],"uri":["http://zotero.org/users/3131818/items/8EJQRT7A"],"itemData":{"id":1281,"type":"article-journal","container-title":"Global change biology","ISSN":"1365-2486","issue":"4","journalAbbreviation":"Global change biology","page":"1055-1066","title":"Life on the edge: thermal optima for aerobic scope of equatorial reef fishes are close to current day temperatures","volume":"20","author":[{"family":"Rummer","given":"Jodie L"},{"family":"Couturier","given":"Christine S"},{"family":"Stecyk","given":"Jonathan AW"},{"family":"Gardiner","given":"Naomi M"},{"family":"Kinch","given":"Jeff P"},{"family":"Nilsson","given":"Göran E"},{"family":"Munday","given":"Philip L"}],"issued":{"date-parts":[["2014"]]}}},{"id":1279,"uris":["http://zotero.org/users/3131818/items/KSEGBU6S"],"uri":["http://zotero.org/users/3131818/items/KSEGBU6S"],"itemData":{"id":1279,"type":"article-journal","container-title":"Global Change Biology","ISSN":"1365-2486","issue":"6","journalAbbreviation":"Global Change Biology","page":"1405-1412","title":"Elevated temperature reduces the respiratory scope of coral reef fishes","volume":"15","author":[{"family":"Nilsson","given":"Göran E"},{"family":"Crawley","given":"Natalie"},{"family":"Lunde","given":"Ida G"},{"family":"Munday","given":"Philip L"}],"issued":{"date-parts":[["2009"]]}}},{"id":2237,"uris":["http://zotero.org/users/3131818/items/SWSUPJAN"],"uri":["http://zotero.org/users/3131818/items/SWSUPJAN"],"itemData":{"id":2237,"type":"article-journal","container-title":"Journal of Thermal Biology","ISSN":"0306-4565","issue":"5","journalAbbreviation":"Journal of Thermal Biology","page":"220-225","title":"Critical thermal tolerance polygons of tropical marine fishes from Sulawesi, Indonesia","volume":"34","author":[{"family":"Eme","given":"John"},{"family":"Bennett","given":"Wayne A"}],"issued":{"date-parts":[["2009"]]}}},{"id":1278,"uris":["http://zotero.org/users/3131818/items/FAIC5NNM"],"uri":["http://zotero.org/users/3131818/items/FAIC5NNM"],"itemData":{"id":1278,"type":"article-journal","container-title":"PLoS One","ISSN":"1932-6203","issue":"10","journalAbbreviation":"PLoS One","page":"e13299","title":"Counter-gradient variation in respiratory performance of coral reef fishes at elevated temperatures","volume":"5","author":[{"family":"Gardiner","given":"Naomi M"},{"family":"Munday","given":"Philip L"},{"family":"Nilsson","given":"Göran E"}],"issued":{"date-parts":[["2010"]]}}}],"schema":"https://github.com/citation-style-language/schema/raw/master/csl-citation.json"} </w:delInstrText>
        </w:r>
      </w:del>
      <w:r w:rsidR="00BD46D7" w:rsidRPr="0005446F">
        <w:rPr>
          <w:rFonts w:ascii="Arial" w:hAnsi="Arial" w:cs="Arial"/>
        </w:rPr>
        <w:fldChar w:fldCharType="separate"/>
      </w:r>
      <w:ins w:id="240" w:author="Simon Brandl" w:date="2020-06-01T20:06:00Z">
        <w:r w:rsidR="002F5BC0" w:rsidRPr="002F5BC0">
          <w:rPr>
            <w:rFonts w:ascii="Arial" w:hAnsi="Arial" w:cs="Arial"/>
            <w:vertAlign w:val="superscript"/>
            <w:rPrChange w:id="241" w:author="Simon Brandl" w:date="2020-06-01T20:06:00Z">
              <w:rPr>
                <w:rFonts w:ascii="Times New Roman" w:hAnsi="Times New Roman" w:cs="Times New Roman"/>
                <w:vertAlign w:val="superscript"/>
              </w:rPr>
            </w:rPrChange>
          </w:rPr>
          <w:t>38–43</w:t>
        </w:r>
      </w:ins>
      <w:del w:id="242" w:author="Simon Brandl" w:date="2020-05-30T17:33:00Z">
        <w:r w:rsidR="00ED5488" w:rsidRPr="002F5BC0" w:rsidDel="00C351BE">
          <w:rPr>
            <w:rFonts w:ascii="Arial" w:hAnsi="Arial" w:cs="Arial"/>
            <w:vertAlign w:val="superscript"/>
            <w:rPrChange w:id="243" w:author="Simon Brandl" w:date="2020-06-01T20:06:00Z">
              <w:rPr>
                <w:rFonts w:ascii="Arial" w:hAnsi="Arial" w:cs="Arial"/>
                <w:vertAlign w:val="superscript"/>
              </w:rPr>
            </w:rPrChange>
          </w:rPr>
          <w:delText>40–44</w:delText>
        </w:r>
      </w:del>
      <w:r w:rsidR="00BD46D7" w:rsidRPr="0005446F">
        <w:rPr>
          <w:rFonts w:ascii="Arial" w:hAnsi="Arial" w:cs="Arial"/>
        </w:rPr>
        <w:fldChar w:fldCharType="end"/>
      </w:r>
      <w:r w:rsidR="00BD46D7" w:rsidRPr="0005446F">
        <w:rPr>
          <w:rFonts w:ascii="Arial" w:hAnsi="Arial" w:cs="Arial"/>
        </w:rPr>
        <w:t>, most reef fish species suffer from</w:t>
      </w:r>
      <w:r w:rsidR="000356ED" w:rsidRPr="0005446F">
        <w:rPr>
          <w:rFonts w:ascii="Arial" w:hAnsi="Arial" w:cs="Arial"/>
        </w:rPr>
        <w:t xml:space="preserve"> non-lethal</w:t>
      </w:r>
      <w:r w:rsidR="000356ED" w:rsidRPr="0005446F">
        <w:rPr>
          <w:rFonts w:ascii="Arial" w:hAnsi="Arial" w:cs="Arial"/>
        </w:rPr>
        <w:fldChar w:fldCharType="begin"/>
      </w:r>
      <w:ins w:id="244" w:author="Simon Brandl" w:date="2020-06-01T20:06:00Z">
        <w:r w:rsidR="002F5BC0">
          <w:rPr>
            <w:rFonts w:ascii="Arial" w:hAnsi="Arial" w:cs="Arial"/>
          </w:rPr>
          <w:instrText xml:space="preserve"> ADDIN ZOTERO_ITEM CSL_CITATION {"citationID":"a2omtnqa03g","properties":{"formattedCitation":"\\super 44\\nosupersub{}","plainCitation":"44","noteIndex":0},"citationItems":[{"id":2235,"uris":["http://zotero.org/users/3131818/items/TV8NIWHW"],"uri":["http://zotero.org/users/3131818/items/TV8NIWHW"],"itemData":{"id":2235,"type":"article-journal","container-title":"Marine Biology","ISSN":"0025-3162","issue":"4","journalAbbreviation":"Marine Biology","page":"765-769","title":"Tolerance to high temperatures and potential impact of sea warming on reef fishes of Gorgona Island (tropical eastern Pacific)","volume":"139","author":[{"family":"Mora","given":"C"},{"family":"Ospina","given":"A"}],"issued":{"date-parts":[["2001"]]}}}],"schema":"https://github.com/citation-style-language/schema/raw/master/csl-citation.json"} </w:instrText>
        </w:r>
      </w:ins>
      <w:del w:id="245" w:author="Simon Brandl" w:date="2020-06-01T20:06:00Z">
        <w:r w:rsidR="00ED5488" w:rsidRPr="0005446F" w:rsidDel="002F5BC0">
          <w:rPr>
            <w:rFonts w:ascii="Arial" w:hAnsi="Arial" w:cs="Arial"/>
          </w:rPr>
          <w:delInstrText xml:space="preserve"> ADDIN ZOTERO_ITEM CSL_CITATION {"citationID":"a2omtnqa03g","properties":{"formattedCitation":"\\super 45\\nosupersub{}","plainCitation":"45","noteIndex":0},"citationItems":[{"id":2235,"uris":["http://zotero.org/users/3131818/items/TV8NIWHW"],"uri":["http://zotero.org/users/3131818/items/TV8NIWHW"],"itemData":{"id":2235,"type":"article-journal","container-title":"Marine Biology","ISSN":"0025-3162","issue":"4","journalAbbreviation":"Marine Biology","page":"765-769","title":"Tolerance to high temperatures and potential impact of sea warming on reef fishes of Gorgona Island (tropical eastern Pacific)","volume":"139","author":[{"family":"Mora","given":"C"},{"family":"Ospina","given":"A"}],"issued":{"date-parts":[["2001"]]}}}],"schema":"https://github.com/citation-style-language/schema/raw/master/csl-citation.json"} </w:delInstrText>
        </w:r>
      </w:del>
      <w:r w:rsidR="000356ED" w:rsidRPr="0005446F">
        <w:rPr>
          <w:rFonts w:ascii="Arial" w:hAnsi="Arial" w:cs="Arial"/>
        </w:rPr>
        <w:fldChar w:fldCharType="separate"/>
      </w:r>
      <w:ins w:id="246" w:author="Simon Brandl" w:date="2020-06-01T20:06:00Z">
        <w:r w:rsidR="002F5BC0" w:rsidRPr="002F5BC0">
          <w:rPr>
            <w:rFonts w:ascii="Arial" w:hAnsi="Arial" w:cs="Arial"/>
            <w:vertAlign w:val="superscript"/>
            <w:rPrChange w:id="247" w:author="Simon Brandl" w:date="2020-06-01T20:06:00Z">
              <w:rPr>
                <w:rFonts w:ascii="Times New Roman" w:hAnsi="Times New Roman" w:cs="Times New Roman"/>
                <w:vertAlign w:val="superscript"/>
              </w:rPr>
            </w:rPrChange>
          </w:rPr>
          <w:t>44</w:t>
        </w:r>
      </w:ins>
      <w:del w:id="248" w:author="Simon Brandl" w:date="2020-06-01T20:06:00Z">
        <w:r w:rsidR="00ED5488" w:rsidRPr="002F5BC0" w:rsidDel="002F5BC0">
          <w:rPr>
            <w:rFonts w:ascii="Arial" w:hAnsi="Arial" w:cs="Arial"/>
            <w:vertAlign w:val="superscript"/>
            <w:rPrChange w:id="249" w:author="Simon Brandl" w:date="2020-06-01T20:06:00Z">
              <w:rPr>
                <w:rFonts w:ascii="Arial" w:hAnsi="Arial" w:cs="Arial"/>
                <w:vertAlign w:val="superscript"/>
              </w:rPr>
            </w:rPrChange>
          </w:rPr>
          <w:delText>45</w:delText>
        </w:r>
      </w:del>
      <w:r w:rsidR="000356ED" w:rsidRPr="0005446F">
        <w:rPr>
          <w:rFonts w:ascii="Arial" w:hAnsi="Arial" w:cs="Arial"/>
        </w:rPr>
        <w:fldChar w:fldCharType="end"/>
      </w:r>
      <w:r w:rsidR="00BD46D7" w:rsidRPr="0005446F">
        <w:rPr>
          <w:rFonts w:ascii="Arial" w:hAnsi="Arial" w:cs="Arial"/>
        </w:rPr>
        <w:t xml:space="preserve"> adverse physiological, developmental, or behavioral </w:t>
      </w:r>
      <w:r w:rsidR="000A5673" w:rsidRPr="0005446F">
        <w:rPr>
          <w:rFonts w:ascii="Arial" w:hAnsi="Arial" w:cs="Arial"/>
        </w:rPr>
        <w:t xml:space="preserve">responses </w:t>
      </w:r>
      <w:r w:rsidR="00BA0026" w:rsidRPr="0005446F">
        <w:rPr>
          <w:rFonts w:ascii="Arial" w:hAnsi="Arial" w:cs="Arial"/>
        </w:rPr>
        <w:t>when</w:t>
      </w:r>
      <w:r w:rsidR="00BD46D7" w:rsidRPr="0005446F">
        <w:rPr>
          <w:rFonts w:ascii="Arial" w:hAnsi="Arial" w:cs="Arial"/>
        </w:rPr>
        <w:t xml:space="preserve"> exposed to temperatures outside </w:t>
      </w:r>
      <w:del w:id="250" w:author="Simon Brandl" w:date="2020-05-30T17:32:00Z">
        <w:r w:rsidR="00BD46D7" w:rsidRPr="0005446F" w:rsidDel="00C351BE">
          <w:rPr>
            <w:rFonts w:ascii="Arial" w:hAnsi="Arial" w:cs="Arial"/>
          </w:rPr>
          <w:delText xml:space="preserve">of </w:delText>
        </w:r>
      </w:del>
      <w:r w:rsidR="00BD46D7" w:rsidRPr="0005446F">
        <w:rPr>
          <w:rFonts w:ascii="Arial" w:hAnsi="Arial" w:cs="Arial"/>
        </w:rPr>
        <w:t>their normal range</w:t>
      </w:r>
      <w:r w:rsidR="00E36993" w:rsidRPr="0005446F">
        <w:rPr>
          <w:rFonts w:ascii="Arial" w:hAnsi="Arial" w:cs="Arial"/>
        </w:rPr>
        <w:t>. Current understanding</w:t>
      </w:r>
      <w:r w:rsidR="00BD46D7" w:rsidRPr="0005446F">
        <w:rPr>
          <w:rFonts w:ascii="Arial" w:hAnsi="Arial" w:cs="Arial"/>
        </w:rPr>
        <w:t xml:space="preserve"> suggest</w:t>
      </w:r>
      <w:r w:rsidR="000A5673" w:rsidRPr="0005446F">
        <w:rPr>
          <w:rFonts w:ascii="Arial" w:hAnsi="Arial" w:cs="Arial"/>
        </w:rPr>
        <w:t>s</w:t>
      </w:r>
      <w:r w:rsidR="00BD46D7" w:rsidRPr="0005446F">
        <w:rPr>
          <w:rFonts w:ascii="Arial" w:hAnsi="Arial" w:cs="Arial"/>
        </w:rPr>
        <w:t xml:space="preserve"> long-term deleterious effects on reef fish populations in the wild</w:t>
      </w:r>
      <w:r w:rsidR="00BD46D7" w:rsidRPr="0005446F">
        <w:rPr>
          <w:rFonts w:ascii="Arial" w:hAnsi="Arial" w:cs="Arial"/>
        </w:rPr>
        <w:fldChar w:fldCharType="begin"/>
      </w:r>
      <w:ins w:id="251" w:author="Simon Brandl" w:date="2020-06-01T20:06:00Z">
        <w:r w:rsidR="002F5BC0">
          <w:rPr>
            <w:rFonts w:ascii="Arial" w:hAnsi="Arial" w:cs="Arial"/>
          </w:rPr>
          <w:instrText xml:space="preserve"> ADDIN ZOTERO_ITEM CSL_CITATION {"citationID":"ahmd4nu50l","properties":{"formattedCitation":"\\super 34\\nosupersub{}","plainCitation":"34","noteIndex":0},"citationItems":[{"id":2228,"uris":["http://zotero.org/users/3131818/items/WP3ULP5C"],"uri":["http://zotero.org/users/3131818/items/WP3ULP5C"],"itemData":{"id":2228,"type":"article-journal","container-title":"Journal of Experimental Biology","ISSN":"0022-0949","issue":"22","journalAbbreviation":"Journal of Experimental Biology","page":"3865-3873","title":"Impact of global warming and rising CO2 levels on coral reef fishes: what hope for the future?","volume":"215","author":[{"family":"Munday","given":"Philip L"},{"family":"McCormick","given":"Mark I"},{"family":"Nilsson","given":"Göran E"}],"issued":{"date-parts":[["2012"]]}}}],"schema":"https://github.com/citation-style-language/schema/raw/master/csl-citation.json"} </w:instrText>
        </w:r>
      </w:ins>
      <w:del w:id="252" w:author="Simon Brandl" w:date="2020-06-01T20:06:00Z">
        <w:r w:rsidR="00ED5488" w:rsidRPr="0005446F" w:rsidDel="002F5BC0">
          <w:rPr>
            <w:rFonts w:ascii="Arial" w:hAnsi="Arial" w:cs="Arial"/>
          </w:rPr>
          <w:delInstrText xml:space="preserve"> ADDIN ZOTERO_ITEM CSL_CITATION {"citationID":"ahmd4nu50l","properties":{"formattedCitation":"\\super 37\\nosupersub{}","plainCitation":"37","noteIndex":0},"citationItems":[{"id":2228,"uris":["http://zotero.org/users/3131818/items/WP3ULP5C"],"uri":["http://zotero.org/users/3131818/items/WP3ULP5C"],"itemData":{"id":2228,"type":"article-journal","container-title":"Journal of Experimental Biology","ISSN":"0022-0949","issue":"22","journalAbbreviation":"Journal of Experimental Biology","page":"3865-3873","title":"Impact of global warming and rising CO2 levels on coral reef fishes: what hope for the future?","volume":"215","author":[{"family":"Munday","given":"Philip L"},{"family":"McCormick","given":"Mark I"},{"family":"Nilsson","given":"Göran E"}],"issued":{"date-parts":[["2012"]]}}}],"schema":"https://github.com/citation-style-language/schema/raw/master/csl-citation.json"} </w:delInstrText>
        </w:r>
      </w:del>
      <w:r w:rsidR="00BD46D7" w:rsidRPr="0005446F">
        <w:rPr>
          <w:rFonts w:ascii="Arial" w:hAnsi="Arial" w:cs="Arial"/>
        </w:rPr>
        <w:fldChar w:fldCharType="separate"/>
      </w:r>
      <w:ins w:id="253" w:author="Simon Brandl" w:date="2020-06-01T20:06:00Z">
        <w:r w:rsidR="002F5BC0" w:rsidRPr="002F5BC0">
          <w:rPr>
            <w:rFonts w:ascii="Arial" w:hAnsi="Arial" w:cs="Arial"/>
            <w:vertAlign w:val="superscript"/>
            <w:rPrChange w:id="254" w:author="Simon Brandl" w:date="2020-06-01T20:06:00Z">
              <w:rPr>
                <w:rFonts w:ascii="Times New Roman" w:hAnsi="Times New Roman" w:cs="Times New Roman"/>
                <w:vertAlign w:val="superscript"/>
              </w:rPr>
            </w:rPrChange>
          </w:rPr>
          <w:t>34</w:t>
        </w:r>
      </w:ins>
      <w:del w:id="255" w:author="Simon Brandl" w:date="2020-06-01T20:06:00Z">
        <w:r w:rsidR="00ED5488" w:rsidRPr="002F5BC0" w:rsidDel="002F5BC0">
          <w:rPr>
            <w:rFonts w:ascii="Arial" w:hAnsi="Arial" w:cs="Arial"/>
            <w:vertAlign w:val="superscript"/>
            <w:rPrChange w:id="256" w:author="Simon Brandl" w:date="2020-06-01T20:06:00Z">
              <w:rPr>
                <w:rFonts w:ascii="Arial" w:hAnsi="Arial" w:cs="Arial"/>
                <w:vertAlign w:val="superscript"/>
              </w:rPr>
            </w:rPrChange>
          </w:rPr>
          <w:delText>37</w:delText>
        </w:r>
      </w:del>
      <w:r w:rsidR="00BD46D7" w:rsidRPr="0005446F">
        <w:rPr>
          <w:rFonts w:ascii="Arial" w:hAnsi="Arial" w:cs="Arial"/>
        </w:rPr>
        <w:fldChar w:fldCharType="end"/>
      </w:r>
      <w:r w:rsidR="00E36993" w:rsidRPr="0005446F">
        <w:rPr>
          <w:rFonts w:ascii="Arial" w:hAnsi="Arial" w:cs="Arial"/>
        </w:rPr>
        <w:t xml:space="preserve">, </w:t>
      </w:r>
      <w:r w:rsidR="009D3551" w:rsidRPr="0005446F">
        <w:rPr>
          <w:rFonts w:ascii="Arial" w:hAnsi="Arial" w:cs="Arial"/>
        </w:rPr>
        <w:t>but</w:t>
      </w:r>
      <w:r w:rsidR="00BD46D7" w:rsidRPr="0005446F">
        <w:rPr>
          <w:rFonts w:ascii="Arial" w:hAnsi="Arial" w:cs="Arial"/>
        </w:rPr>
        <w:t xml:space="preserve"> few</w:t>
      </w:r>
      <w:r w:rsidR="00B975A2" w:rsidRPr="0005446F">
        <w:rPr>
          <w:rFonts w:ascii="Arial" w:hAnsi="Arial" w:cs="Arial"/>
        </w:rPr>
        <w:t xml:space="preserve"> </w:t>
      </w:r>
      <w:r w:rsidR="00BD46D7" w:rsidRPr="0005446F">
        <w:rPr>
          <w:rFonts w:ascii="Arial" w:hAnsi="Arial" w:cs="Arial"/>
        </w:rPr>
        <w:t xml:space="preserve">cases of </w:t>
      </w:r>
      <w:r w:rsidR="00741AF9" w:rsidRPr="0005446F">
        <w:rPr>
          <w:rFonts w:ascii="Arial" w:hAnsi="Arial" w:cs="Arial"/>
        </w:rPr>
        <w:t xml:space="preserve">direct temperature-mediated population </w:t>
      </w:r>
      <w:r w:rsidR="0014178C" w:rsidRPr="0005446F">
        <w:rPr>
          <w:rFonts w:ascii="Arial" w:hAnsi="Arial" w:cs="Arial"/>
        </w:rPr>
        <w:t>declines</w:t>
      </w:r>
      <w:r w:rsidR="00741AF9" w:rsidRPr="0005446F">
        <w:rPr>
          <w:rFonts w:ascii="Arial" w:hAnsi="Arial" w:cs="Arial"/>
        </w:rPr>
        <w:t xml:space="preserve"> </w:t>
      </w:r>
      <w:r w:rsidR="000A5673" w:rsidRPr="0005446F">
        <w:rPr>
          <w:rFonts w:ascii="Arial" w:hAnsi="Arial" w:cs="Arial"/>
        </w:rPr>
        <w:t xml:space="preserve">have been </w:t>
      </w:r>
      <w:r w:rsidR="00741AF9" w:rsidRPr="0005446F">
        <w:rPr>
          <w:rFonts w:ascii="Arial" w:hAnsi="Arial" w:cs="Arial"/>
        </w:rPr>
        <w:t>document</w:t>
      </w:r>
      <w:r w:rsidR="000A5673" w:rsidRPr="0005446F">
        <w:rPr>
          <w:rFonts w:ascii="Arial" w:hAnsi="Arial" w:cs="Arial"/>
        </w:rPr>
        <w:t>ed</w:t>
      </w:r>
      <w:r w:rsidR="00741AF9" w:rsidRPr="0005446F">
        <w:rPr>
          <w:rFonts w:ascii="Arial" w:hAnsi="Arial" w:cs="Arial"/>
        </w:rPr>
        <w:t xml:space="preserve"> </w:t>
      </w:r>
      <w:del w:id="257" w:author="Simon Brandl" w:date="2020-05-30T17:34:00Z">
        <w:r w:rsidR="000A5673" w:rsidRPr="0005446F" w:rsidDel="00C351BE">
          <w:rPr>
            <w:rFonts w:ascii="Arial" w:hAnsi="Arial" w:cs="Arial"/>
          </w:rPr>
          <w:delText>for</w:delText>
        </w:r>
        <w:r w:rsidR="000356ED" w:rsidRPr="0005446F" w:rsidDel="00C351BE">
          <w:rPr>
            <w:rFonts w:ascii="Arial" w:hAnsi="Arial" w:cs="Arial"/>
          </w:rPr>
          <w:delText xml:space="preserve"> </w:delText>
        </w:r>
      </w:del>
      <w:r w:rsidR="000356ED" w:rsidRPr="0005446F">
        <w:rPr>
          <w:rFonts w:ascii="Arial" w:hAnsi="Arial" w:cs="Arial"/>
          <w:i/>
          <w:iCs/>
        </w:rPr>
        <w:t>in situ</w:t>
      </w:r>
      <w:r w:rsidR="00741AF9" w:rsidRPr="0005446F">
        <w:rPr>
          <w:rFonts w:ascii="Arial" w:hAnsi="Arial" w:cs="Arial"/>
        </w:rPr>
        <w:t xml:space="preserve"> </w:t>
      </w:r>
      <w:ins w:id="258" w:author="Simon Brandl" w:date="2020-05-30T17:34:00Z">
        <w:r w:rsidR="00C351BE">
          <w:rPr>
            <w:rFonts w:ascii="Arial" w:hAnsi="Arial" w:cs="Arial"/>
          </w:rPr>
          <w:t xml:space="preserve">for </w:t>
        </w:r>
      </w:ins>
      <w:r w:rsidR="00741AF9" w:rsidRPr="0005446F">
        <w:rPr>
          <w:rFonts w:ascii="Arial" w:hAnsi="Arial" w:cs="Arial"/>
        </w:rPr>
        <w:t>reef fish</w:t>
      </w:r>
      <w:r w:rsidR="000356ED" w:rsidRPr="0005446F">
        <w:rPr>
          <w:rFonts w:ascii="Arial" w:hAnsi="Arial" w:cs="Arial"/>
        </w:rPr>
        <w:t xml:space="preserve"> communities</w:t>
      </w:r>
      <w:r w:rsidR="00B975A2" w:rsidRPr="0005446F">
        <w:rPr>
          <w:rFonts w:ascii="Arial" w:hAnsi="Arial" w:cs="Arial"/>
        </w:rPr>
        <w:fldChar w:fldCharType="begin"/>
      </w:r>
      <w:ins w:id="259" w:author="Simon Brandl" w:date="2020-06-01T20:06:00Z">
        <w:r w:rsidR="002F5BC0">
          <w:rPr>
            <w:rFonts w:ascii="Arial" w:hAnsi="Arial" w:cs="Arial"/>
          </w:rPr>
          <w:instrText xml:space="preserve"> ADDIN ZOTERO_ITEM CSL_CITATION {"citationID":"a72mtnpkhl","properties":{"formattedCitation":"\\super 45\\nosupersub{}","plainCitation":"45","noteIndex":0},"citationItems":[{"id":2225,"uris":["http://zotero.org/users/3131818/items/QFI8IIAG"],"uri":["http://zotero.org/users/3131818/items/QFI8IIAG"],"itemData":{"id":2225,"type":"article-journal","container-title":"Fish and Fisheries","ISSN":"1467-2960","issue":"4","journalAbbreviation":"Fish and Fisheries","page":"593-615","title":"Latitudinal shifts in coral reef fishes: why some species do and others do not shift","volume":"15","author":[{"family":"Feary","given":"David A"},{"family":"Pratchett","given":"Morgan S"},{"family":"J Emslie","given":"Micheal"},{"family":"Fowler","given":"Ashley M"},{"family":"Figueira","given":"Will F"},{"family":"Luiz","given":"Osmar J"},{"family":"Nakamura","given":"Yohei"},{"family":"Booth","given":"David J"}],"issued":{"date-parts":[["2014"]]}}}],"schema":"https://github.com/citation-style-language/schema/raw/master/csl-citation.json"} </w:instrText>
        </w:r>
      </w:ins>
      <w:del w:id="260" w:author="Simon Brandl" w:date="2020-06-01T20:06:00Z">
        <w:r w:rsidR="00ED5488" w:rsidRPr="0005446F" w:rsidDel="002F5BC0">
          <w:rPr>
            <w:rFonts w:ascii="Arial" w:hAnsi="Arial" w:cs="Arial"/>
          </w:rPr>
          <w:delInstrText xml:space="preserve"> ADDIN ZOTERO_ITEM CSL_CITATION {"citationID":"a72mtnpkhl","properties":{"formattedCitation":"\\super 46\\nosupersub{}","plainCitation":"46","noteIndex":0},"citationItems":[{"id":2225,"uris":["http://zotero.org/users/3131818/items/QFI8IIAG"],"uri":["http://zotero.org/users/3131818/items/QFI8IIAG"],"itemData":{"id":2225,"type":"article-journal","container-title":"Fish and Fisheries","ISSN":"1467-2960","issue":"4","journalAbbreviation":"Fish and Fisheries","page":"593-615","title":"Latitudinal shifts in coral reef fishes: why some species do and others do not shift","volume":"15","author":[{"family":"Feary","given":"David A"},{"family":"Pratchett","given":"Morgan S"},{"family":"J Emslie","given":"Micheal"},{"family":"Fowler","given":"Ashley M"},{"family":"Figueira","given":"Will F"},{"family":"Luiz","given":"Osmar J"},{"family":"Nakamura","given":"Yohei"},{"family":"Booth","given":"David J"}],"issued":{"date-parts":[["2014"]]}}}],"schema":"https://github.com/citation-style-language/schema/raw/master/csl-citation.json"} </w:delInstrText>
        </w:r>
      </w:del>
      <w:r w:rsidR="00B975A2" w:rsidRPr="0005446F">
        <w:rPr>
          <w:rFonts w:ascii="Arial" w:hAnsi="Arial" w:cs="Arial"/>
        </w:rPr>
        <w:fldChar w:fldCharType="separate"/>
      </w:r>
      <w:ins w:id="261" w:author="Simon Brandl" w:date="2020-06-01T20:06:00Z">
        <w:r w:rsidR="002F5BC0" w:rsidRPr="002F5BC0">
          <w:rPr>
            <w:rFonts w:ascii="Arial" w:hAnsi="Arial" w:cs="Arial"/>
            <w:vertAlign w:val="superscript"/>
            <w:rPrChange w:id="262" w:author="Simon Brandl" w:date="2020-06-01T20:06:00Z">
              <w:rPr>
                <w:rFonts w:ascii="Times New Roman" w:hAnsi="Times New Roman" w:cs="Times New Roman"/>
                <w:vertAlign w:val="superscript"/>
              </w:rPr>
            </w:rPrChange>
          </w:rPr>
          <w:t>45</w:t>
        </w:r>
      </w:ins>
      <w:del w:id="263" w:author="Simon Brandl" w:date="2020-06-01T20:06:00Z">
        <w:r w:rsidR="00ED5488" w:rsidRPr="002F5BC0" w:rsidDel="002F5BC0">
          <w:rPr>
            <w:rFonts w:ascii="Arial" w:hAnsi="Arial" w:cs="Arial"/>
            <w:vertAlign w:val="superscript"/>
            <w:rPrChange w:id="264" w:author="Simon Brandl" w:date="2020-06-01T20:06:00Z">
              <w:rPr>
                <w:rFonts w:ascii="Arial" w:hAnsi="Arial" w:cs="Arial"/>
                <w:vertAlign w:val="superscript"/>
              </w:rPr>
            </w:rPrChange>
          </w:rPr>
          <w:delText>46</w:delText>
        </w:r>
      </w:del>
      <w:r w:rsidR="00B975A2" w:rsidRPr="0005446F">
        <w:rPr>
          <w:rFonts w:ascii="Arial" w:hAnsi="Arial" w:cs="Arial"/>
        </w:rPr>
        <w:fldChar w:fldCharType="end"/>
      </w:r>
      <w:r w:rsidR="00741AF9" w:rsidRPr="0005446F">
        <w:rPr>
          <w:rFonts w:ascii="Arial" w:hAnsi="Arial" w:cs="Arial"/>
        </w:rPr>
        <w:t xml:space="preserve">. </w:t>
      </w:r>
      <w:r w:rsidR="00081E4D" w:rsidRPr="0005446F">
        <w:rPr>
          <w:rFonts w:ascii="Arial" w:hAnsi="Arial" w:cs="Arial"/>
        </w:rPr>
        <w:t xml:space="preserve">One factor </w:t>
      </w:r>
      <w:r w:rsidR="00713FAB" w:rsidRPr="0005446F">
        <w:rPr>
          <w:rFonts w:ascii="Arial" w:hAnsi="Arial" w:cs="Arial"/>
        </w:rPr>
        <w:t xml:space="preserve">that </w:t>
      </w:r>
      <w:r w:rsidR="00081E4D" w:rsidRPr="0005446F">
        <w:rPr>
          <w:rFonts w:ascii="Arial" w:hAnsi="Arial" w:cs="Arial"/>
        </w:rPr>
        <w:t>ameliora</w:t>
      </w:r>
      <w:r w:rsidR="00713FAB" w:rsidRPr="0005446F">
        <w:rPr>
          <w:rFonts w:ascii="Arial" w:hAnsi="Arial" w:cs="Arial"/>
        </w:rPr>
        <w:t>tes the</w:t>
      </w:r>
      <w:r w:rsidR="00081E4D" w:rsidRPr="0005446F">
        <w:rPr>
          <w:rFonts w:ascii="Arial" w:hAnsi="Arial" w:cs="Arial"/>
        </w:rPr>
        <w:t xml:space="preserve"> adverse effects of rising temperatures in the wild may be </w:t>
      </w:r>
      <w:r w:rsidR="00741AF9" w:rsidRPr="0005446F">
        <w:rPr>
          <w:rFonts w:ascii="Arial" w:hAnsi="Arial" w:cs="Arial"/>
        </w:rPr>
        <w:t xml:space="preserve">transgenerational acclimation and adaptation, which </w:t>
      </w:r>
      <w:r w:rsidR="00741AF9" w:rsidRPr="0005446F">
        <w:rPr>
          <w:rFonts w:ascii="Arial" w:hAnsi="Arial" w:cs="Arial"/>
        </w:rPr>
        <w:lastRenderedPageBreak/>
        <w:t>can enhance the performance of offspring in higher temperatures through</w:t>
      </w:r>
      <w:r w:rsidR="00F633E9" w:rsidRPr="0005446F">
        <w:rPr>
          <w:rFonts w:ascii="Arial" w:hAnsi="Arial" w:cs="Arial"/>
        </w:rPr>
        <w:t xml:space="preserve"> </w:t>
      </w:r>
      <w:r w:rsidR="00C4544B" w:rsidRPr="0005446F">
        <w:rPr>
          <w:rFonts w:ascii="Arial" w:hAnsi="Arial" w:cs="Arial"/>
        </w:rPr>
        <w:t>developmental, genetic, or epigenetic</w:t>
      </w:r>
      <w:r w:rsidR="000847D8" w:rsidRPr="0005446F">
        <w:rPr>
          <w:rFonts w:ascii="Arial" w:hAnsi="Arial" w:cs="Arial"/>
        </w:rPr>
        <w:t xml:space="preserve"> pathways</w:t>
      </w:r>
      <w:r w:rsidR="00741AF9" w:rsidRPr="0005446F">
        <w:rPr>
          <w:rFonts w:ascii="Arial" w:hAnsi="Arial" w:cs="Arial"/>
        </w:rPr>
        <w:fldChar w:fldCharType="begin"/>
      </w:r>
      <w:ins w:id="265" w:author="Simon Brandl" w:date="2020-06-01T20:06:00Z">
        <w:r w:rsidR="002F5BC0">
          <w:rPr>
            <w:rFonts w:ascii="Arial" w:hAnsi="Arial" w:cs="Arial"/>
          </w:rPr>
          <w:instrText xml:space="preserve"> ADDIN ZOTERO_ITEM CSL_CITATION {"citationID":"a1dv5j5vidt","properties":{"formattedCitation":"\\super 36,46\\nosupersub{}","plainCitation":"36,46","noteIndex":0},"citationItems":[{"id":2239,"uris":["http://zotero.org/users/3131818/items/GIJKWEUQ"],"uri":["http://zotero.org/users/3131818/items/GIJKWEUQ"],"itemData":{"id":2239,"type":"article-journal","container-title":"Nature Climate Change","ISSN":"1758-6798","issue":"1","journalAbbreviation":"Nature Climate Change","page":"30","title":"Rapid transgenerational acclimation of a tropical reef fish to climate change","volume":"2","author":[{"family":"Donelson","given":"JM"},{"family":"Munday","given":"PL"},{"family":"McCormick","given":"MI"},{"family":"Pitcher","given":"CR"}],"issued":{"date-parts":[["2012"]]}}},{"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L."},{"family":"Ravasi","given":"Timothy"}],"issued":{"date-parts":[["2018",11,1]]}}}],"schema":"https://github.com/citation-style-language/schema/raw/master/csl-citation.json"} </w:instrText>
        </w:r>
      </w:ins>
      <w:del w:id="266" w:author="Simon Brandl" w:date="2020-06-01T20:06:00Z">
        <w:r w:rsidR="00ED5488" w:rsidRPr="0005446F" w:rsidDel="002F5BC0">
          <w:rPr>
            <w:rFonts w:ascii="Arial" w:hAnsi="Arial" w:cs="Arial"/>
          </w:rPr>
          <w:delInstrText xml:space="preserve"> ADDIN ZOTERO_ITEM CSL_CITATION {"citationID":"a1dv5j5vidt","properties":{"formattedCitation":"\\super 39,47\\nosupersub{}","plainCitation":"39,47","noteIndex":0},"citationItems":[{"id":2239,"uris":["http://zotero.org/users/3131818/items/GIJKWEUQ"],"uri":["http://zotero.org/users/3131818/items/GIJKWEUQ"],"itemData":{"id":2239,"type":"article-journal","container-title":"Nature Climate Change","ISSN":"1758-6798","issue":"1","journalAbbreviation":"Nature Climate Change","page":"30","title":"Rapid transgenerational acclimation of a tropical reef fish to climate change","volume":"2","author":[{"family":"Donelson","given":"JM"},{"family":"Munday","given":"PL"},{"family":"McCormick","given":"MI"},{"family":"Pitcher","given":"CR"}],"issued":{"date-parts":[["2012"]]}}},{"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L."},{"family":"Ravasi","given":"Timothy"}],"issued":{"date-parts":[["2018",11,1]]}}}],"schema":"https://github.com/citation-style-language/schema/raw/master/csl-citation.json"} </w:delInstrText>
        </w:r>
      </w:del>
      <w:r w:rsidR="00741AF9" w:rsidRPr="0005446F">
        <w:rPr>
          <w:rFonts w:ascii="Arial" w:hAnsi="Arial" w:cs="Arial"/>
        </w:rPr>
        <w:fldChar w:fldCharType="separate"/>
      </w:r>
      <w:ins w:id="267" w:author="Simon Brandl" w:date="2020-06-01T20:06:00Z">
        <w:r w:rsidR="002F5BC0" w:rsidRPr="002F5BC0">
          <w:rPr>
            <w:rFonts w:ascii="Arial" w:hAnsi="Arial" w:cs="Arial"/>
            <w:vertAlign w:val="superscript"/>
            <w:rPrChange w:id="268" w:author="Simon Brandl" w:date="2020-06-01T20:06:00Z">
              <w:rPr>
                <w:rFonts w:ascii="Times New Roman" w:hAnsi="Times New Roman" w:cs="Times New Roman"/>
                <w:vertAlign w:val="superscript"/>
              </w:rPr>
            </w:rPrChange>
          </w:rPr>
          <w:t>36,46</w:t>
        </w:r>
      </w:ins>
      <w:del w:id="269" w:author="Simon Brandl" w:date="2020-06-01T20:06:00Z">
        <w:r w:rsidR="00ED5488" w:rsidRPr="002F5BC0" w:rsidDel="002F5BC0">
          <w:rPr>
            <w:rFonts w:ascii="Arial" w:hAnsi="Arial" w:cs="Arial"/>
            <w:vertAlign w:val="superscript"/>
            <w:rPrChange w:id="270" w:author="Simon Brandl" w:date="2020-06-01T20:06:00Z">
              <w:rPr>
                <w:rFonts w:ascii="Arial" w:hAnsi="Arial" w:cs="Arial"/>
                <w:vertAlign w:val="superscript"/>
              </w:rPr>
            </w:rPrChange>
          </w:rPr>
          <w:delText>39,47</w:delText>
        </w:r>
      </w:del>
      <w:r w:rsidR="00741AF9" w:rsidRPr="0005446F">
        <w:rPr>
          <w:rFonts w:ascii="Arial" w:hAnsi="Arial" w:cs="Arial"/>
        </w:rPr>
        <w:fldChar w:fldCharType="end"/>
      </w:r>
      <w:r w:rsidR="00741AF9" w:rsidRPr="0005446F">
        <w:rPr>
          <w:rFonts w:ascii="Arial" w:hAnsi="Arial" w:cs="Arial"/>
        </w:rPr>
        <w:t xml:space="preserve">. </w:t>
      </w:r>
      <w:r w:rsidR="009752FC" w:rsidRPr="0005446F">
        <w:rPr>
          <w:rFonts w:ascii="Arial" w:hAnsi="Arial" w:cs="Arial"/>
        </w:rPr>
        <w:t>T</w:t>
      </w:r>
      <w:r w:rsidR="00741AF9" w:rsidRPr="0005446F">
        <w:rPr>
          <w:rFonts w:ascii="Arial" w:hAnsi="Arial" w:cs="Arial"/>
        </w:rPr>
        <w:t xml:space="preserve">ransgenerational adaptation has been shown in </w:t>
      </w:r>
      <w:r w:rsidR="00BA0026" w:rsidRPr="0005446F">
        <w:rPr>
          <w:rFonts w:ascii="Arial" w:hAnsi="Arial" w:cs="Arial"/>
        </w:rPr>
        <w:t xml:space="preserve">a </w:t>
      </w:r>
      <w:r w:rsidR="00741AF9" w:rsidRPr="0005446F">
        <w:rPr>
          <w:rFonts w:ascii="Arial" w:hAnsi="Arial" w:cs="Arial"/>
        </w:rPr>
        <w:t>few model species</w:t>
      </w:r>
      <w:r w:rsidR="00741AF9" w:rsidRPr="0005446F">
        <w:rPr>
          <w:rFonts w:ascii="Arial" w:hAnsi="Arial" w:cs="Arial"/>
        </w:rPr>
        <w:fldChar w:fldCharType="begin"/>
      </w:r>
      <w:ins w:id="271" w:author="Simon Brandl" w:date="2020-06-01T20:06:00Z">
        <w:r w:rsidR="002F5BC0">
          <w:rPr>
            <w:rFonts w:ascii="Arial" w:hAnsi="Arial" w:cs="Arial"/>
          </w:rPr>
          <w:instrText xml:space="preserve"> ADDIN ZOTERO_ITEM CSL_CITATION {"citationID":"ag72989li5","properties":{"formattedCitation":"\\super 36,46,47\\nosupersub{}","plainCitation":"36,46,47","noteIndex":0},"citationItems":[{"id":2230,"uris":["http://zotero.org/users/3131818/items/NBVB6DBR"],"uri":["http://zotero.org/users/3131818/items/NBVB6DBR"],"itemData":{"id":2230,"type":"article-journal","container-title":"Coral Reefs","ISSN":"0722-4028","issue":"1","journalAbbreviation":"Coral Reefs","page":"85-90","title":"Evidence for developmental thermal acclimation in the damselfish, Pomacentrus moluccensis","volume":"32","author":[{"family":"Grenchik","given":"MK"},{"family":"Donelson","given":"JM"},{"family":"Munday","given":"PL"}],"issued":{"date-parts":[["2013"]]}}},{"id":2239,"uris":["http://zotero.org/users/3131818/items/GIJKWEUQ"],"uri":["http://zotero.org/users/3131818/items/GIJKWEUQ"],"itemData":{"id":2239,"type":"article-journal","container-title":"Nature Climate Change","ISSN":"1758-6798","issue":"1","journalAbbreviation":"Nature Climate Change","page":"30","title":"Rapid transgenerational acclimation of a tropical reef fish to climate change","volume":"2","author":[{"family":"Donelson","given":"JM"},{"family":"Munday","given":"PL"},{"family":"McCormick","given":"MI"},{"family":"Pitcher","given":"CR"}],"issued":{"date-parts":[["2012"]]}}},{"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L."},{"family":"Ravasi","given":"Timothy"}],"issued":{"date-parts":[["2018",11,1]]}}}],"schema":"https://github.com/citation-style-language/schema/raw/master/csl-citation.json"} </w:instrText>
        </w:r>
      </w:ins>
      <w:del w:id="272" w:author="Simon Brandl" w:date="2020-06-01T20:06:00Z">
        <w:r w:rsidR="00ED5488" w:rsidRPr="0005446F" w:rsidDel="002F5BC0">
          <w:rPr>
            <w:rFonts w:ascii="Arial" w:hAnsi="Arial" w:cs="Arial"/>
          </w:rPr>
          <w:delInstrText xml:space="preserve"> ADDIN ZOTERO_ITEM CSL_CITATION {"citationID":"ag72989li5","properties":{"formattedCitation":"\\super 39,47,48\\nosupersub{}","plainCitation":"39,47,48","noteIndex":0},"citationItems":[{"id":2230,"uris":["http://zotero.org/users/3131818/items/NBVB6DBR"],"uri":["http://zotero.org/users/3131818/items/NBVB6DBR"],"itemData":{"id":2230,"type":"article-journal","container-title":"Coral Reefs","ISSN":"0722-4028","issue":"1","journalAbbreviation":"Coral Reefs","page":"85-90","title":"Evidence for developmental thermal acclimation in the damselfish, Pomacentrus moluccensis","volume":"32","author":[{"family":"Grenchik","given":"MK"},{"family":"Donelson","given":"JM"},{"family":"Munday","given":"PL"}],"issued":{"date-parts":[["2013"]]}}},{"id":2239,"uris":["http://zotero.org/users/3131818/items/GIJKWEUQ"],"uri":["http://zotero.org/users/3131818/items/GIJKWEUQ"],"itemData":{"id":2239,"type":"article-journal","container-title":"Nature Climate Change","ISSN":"1758-6798","issue":"1","journalAbbreviation":"Nature Climate Change","page":"30","title":"Rapid transgenerational acclimation of a tropical reef fish to climate change","volume":"2","author":[{"family":"Donelson","given":"JM"},{"family":"Munday","given":"PL"},{"family":"McCormick","given":"MI"},{"family":"Pitcher","given":"CR"}],"issued":{"date-parts":[["2012"]]}}},{"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L."},{"family":"Ravasi","given":"Timothy"}],"issued":{"date-parts":[["2018",11,1]]}}}],"schema":"https://github.com/citation-style-language/schema/raw/master/csl-citation.json"} </w:delInstrText>
        </w:r>
      </w:del>
      <w:r w:rsidR="00741AF9" w:rsidRPr="0005446F">
        <w:rPr>
          <w:rFonts w:ascii="Arial" w:hAnsi="Arial" w:cs="Arial"/>
        </w:rPr>
        <w:fldChar w:fldCharType="separate"/>
      </w:r>
      <w:ins w:id="273" w:author="Simon Brandl" w:date="2020-06-01T20:06:00Z">
        <w:r w:rsidR="002F5BC0" w:rsidRPr="002F5BC0">
          <w:rPr>
            <w:rFonts w:ascii="Arial" w:hAnsi="Arial" w:cs="Arial"/>
            <w:vertAlign w:val="superscript"/>
            <w:rPrChange w:id="274" w:author="Simon Brandl" w:date="2020-06-01T20:06:00Z">
              <w:rPr>
                <w:rFonts w:ascii="Times New Roman" w:hAnsi="Times New Roman" w:cs="Times New Roman"/>
                <w:vertAlign w:val="superscript"/>
              </w:rPr>
            </w:rPrChange>
          </w:rPr>
          <w:t>36,46,47</w:t>
        </w:r>
      </w:ins>
      <w:del w:id="275" w:author="Simon Brandl" w:date="2020-06-01T20:06:00Z">
        <w:r w:rsidR="00ED5488" w:rsidRPr="002F5BC0" w:rsidDel="002F5BC0">
          <w:rPr>
            <w:rFonts w:ascii="Arial" w:hAnsi="Arial" w:cs="Arial"/>
            <w:vertAlign w:val="superscript"/>
            <w:rPrChange w:id="276" w:author="Simon Brandl" w:date="2020-06-01T20:06:00Z">
              <w:rPr>
                <w:rFonts w:ascii="Arial" w:hAnsi="Arial" w:cs="Arial"/>
                <w:vertAlign w:val="superscript"/>
              </w:rPr>
            </w:rPrChange>
          </w:rPr>
          <w:delText>39,47,48</w:delText>
        </w:r>
      </w:del>
      <w:r w:rsidR="00741AF9" w:rsidRPr="0005446F">
        <w:rPr>
          <w:rFonts w:ascii="Arial" w:hAnsi="Arial" w:cs="Arial"/>
        </w:rPr>
        <w:fldChar w:fldCharType="end"/>
      </w:r>
      <w:r w:rsidR="009752FC" w:rsidRPr="0005446F">
        <w:rPr>
          <w:rFonts w:ascii="Arial" w:hAnsi="Arial" w:cs="Arial"/>
        </w:rPr>
        <w:t>,</w:t>
      </w:r>
      <w:r w:rsidR="00741AF9" w:rsidRPr="0005446F">
        <w:rPr>
          <w:rFonts w:ascii="Arial" w:hAnsi="Arial" w:cs="Arial"/>
        </w:rPr>
        <w:t xml:space="preserve"> </w:t>
      </w:r>
      <w:r w:rsidR="009752FC" w:rsidRPr="0005446F">
        <w:rPr>
          <w:rFonts w:ascii="Arial" w:hAnsi="Arial" w:cs="Arial"/>
        </w:rPr>
        <w:t>but</w:t>
      </w:r>
      <w:r w:rsidR="002B00B5" w:rsidRPr="0005446F">
        <w:rPr>
          <w:rFonts w:ascii="Arial" w:hAnsi="Arial" w:cs="Arial"/>
        </w:rPr>
        <w:t xml:space="preserve"> </w:t>
      </w:r>
      <w:r w:rsidR="009752FC" w:rsidRPr="0005446F">
        <w:rPr>
          <w:rFonts w:ascii="Arial" w:hAnsi="Arial" w:cs="Arial"/>
        </w:rPr>
        <w:t xml:space="preserve">demands </w:t>
      </w:r>
      <w:r w:rsidR="002B00B5" w:rsidRPr="0005446F">
        <w:rPr>
          <w:rFonts w:ascii="Arial" w:hAnsi="Arial" w:cs="Arial"/>
        </w:rPr>
        <w:t>increased</w:t>
      </w:r>
      <w:r w:rsidR="009415B8" w:rsidRPr="0005446F">
        <w:rPr>
          <w:rFonts w:ascii="Arial" w:hAnsi="Arial" w:cs="Arial"/>
        </w:rPr>
        <w:t xml:space="preserve"> energetic </w:t>
      </w:r>
      <w:r w:rsidR="009752FC" w:rsidRPr="0005446F">
        <w:rPr>
          <w:rFonts w:ascii="Arial" w:hAnsi="Arial" w:cs="Arial"/>
        </w:rPr>
        <w:t>investment</w:t>
      </w:r>
      <w:r w:rsidR="002B00B5" w:rsidRPr="0005446F">
        <w:rPr>
          <w:rFonts w:ascii="Arial" w:hAnsi="Arial" w:cs="Arial"/>
        </w:rPr>
        <w:t>s</w:t>
      </w:r>
      <w:r w:rsidR="009415B8" w:rsidRPr="0005446F">
        <w:rPr>
          <w:rFonts w:ascii="Arial" w:hAnsi="Arial" w:cs="Arial"/>
        </w:rPr>
        <w:fldChar w:fldCharType="begin"/>
      </w:r>
      <w:ins w:id="277" w:author="Simon Brandl" w:date="2020-06-01T20:06:00Z">
        <w:r w:rsidR="002F5BC0">
          <w:rPr>
            <w:rFonts w:ascii="Arial" w:hAnsi="Arial" w:cs="Arial"/>
          </w:rPr>
          <w:instrText xml:space="preserve"> ADDIN ZOTERO_ITEM CSL_CITATION {"citationID":"wVrKrQYw","properties":{"formattedCitation":"\\super 46,48\\nosupersub{}","plainCitation":"46,48","noteIndex":0},"citationItems":[{"id":2241,"uris":["http://zotero.org/users/3131818/items/P93FLB3G"],"uri":["http://zotero.org/users/3131818/items/P93FLB3G"],"itemData":{"id":2241,"type":"article-journal","abstract":"Abstract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id":2315,"uris":["http://zotero.org/users/3131818/items/4GGXACEY"],"uri":["http://zotero.org/users/3131818/items/4GGXACEY"],"itemData":{"id":2315,"type":"article-journal","container-title":"Global change biology","ISSN":"1354-1013","issue":"1","journalAbbreviation":"Global change biology","page":"e1-e14","title":"Adaptation strategies to climate change in marine systems","volume":"24","author":[{"family":"Miller","given":"Dana D"},{"family":"Ota","given":"Yoshitaka"},{"family":"Sumaila","given":"Ussif Rashid"},{"family":"Cisneros</w:instrText>
        </w:r>
        <w:r w:rsidR="002F5BC0">
          <w:rPr>
            <w:rFonts w:ascii="Cambria Math" w:hAnsi="Cambria Math" w:cs="Cambria Math"/>
          </w:rPr>
          <w:instrText>‐</w:instrText>
        </w:r>
        <w:r w:rsidR="002F5BC0">
          <w:rPr>
            <w:rFonts w:ascii="Arial" w:hAnsi="Arial" w:cs="Arial"/>
          </w:rPr>
          <w:instrText xml:space="preserve">Montemayor","given":"Andrés M"},{"family":"Cheung","given":"William WL"}],"issued":{"date-parts":[["2018"]]}}}],"schema":"https://github.com/citation-style-language/schema/raw/master/csl-citation.json"} </w:instrText>
        </w:r>
      </w:ins>
      <w:del w:id="278" w:author="Simon Brandl" w:date="2020-06-01T20:06:00Z">
        <w:r w:rsidR="00ED5488" w:rsidRPr="0005446F" w:rsidDel="002F5BC0">
          <w:rPr>
            <w:rFonts w:ascii="Arial" w:hAnsi="Arial" w:cs="Arial"/>
          </w:rPr>
          <w:delInstrText xml:space="preserve"> ADDIN ZOTERO_ITEM CSL_CITATION {"citationID":"wVrKrQYw","properties":{"formattedCitation":"\\super 47,49\\nosupersub{}","plainCitation":"47,49","noteIndex":0},"citationItems":[{"id":2241,"uris":["http://zotero.org/users/3131818/items/P93FLB3G"],"uri":["http://zotero.org/users/3131818/items/P93FLB3G"],"itemData":{"id":2241,"type":"article-journal","abstract":"Abstract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id":2315,"uris":["http://zotero.org/users/3131818/items/4GGXACEY"],"uri":["http://zotero.org/users/3131818/items/4GGXACEY"],"itemData":{"id":2315,"type":"article-journal","container-title":"Global change biology","ISSN":"1354-1013","issue":"1","journalAbbreviation":"Global change biology","page":"e1-e14","title":"Adaptation strategies to climate change in marine systems","volume":"24","author":[{"family":"Miller","given":"Dana D"},{"family":"Ota","given":"Yoshitaka"},{"family":"Sumaila","given":"Ussif Rashid"},{"family":"Cisneros</w:delInstrText>
        </w:r>
        <w:r w:rsidR="00ED5488" w:rsidRPr="0005446F" w:rsidDel="002F5BC0">
          <w:rPr>
            <w:rFonts w:ascii="Cambria Math" w:hAnsi="Cambria Math" w:cs="Cambria Math"/>
          </w:rPr>
          <w:delInstrText>‐</w:delInstrText>
        </w:r>
        <w:r w:rsidR="00ED5488" w:rsidRPr="0005446F" w:rsidDel="002F5BC0">
          <w:rPr>
            <w:rFonts w:ascii="Arial" w:hAnsi="Arial" w:cs="Arial"/>
          </w:rPr>
          <w:delInstrText xml:space="preserve">Montemayor","given":"Andrés M"},{"family":"Cheung","given":"William WL"}],"issued":{"date-parts":[["2018"]]}}}],"schema":"https://github.com/citation-style-language/schema/raw/master/csl-citation.json"} </w:delInstrText>
        </w:r>
      </w:del>
      <w:r w:rsidR="009415B8" w:rsidRPr="0005446F">
        <w:rPr>
          <w:rFonts w:ascii="Arial" w:hAnsi="Arial" w:cs="Arial"/>
        </w:rPr>
        <w:fldChar w:fldCharType="separate"/>
      </w:r>
      <w:ins w:id="279" w:author="Simon Brandl" w:date="2020-06-01T20:06:00Z">
        <w:r w:rsidR="002F5BC0" w:rsidRPr="002F5BC0">
          <w:rPr>
            <w:rFonts w:ascii="Arial" w:hAnsi="Arial" w:cs="Arial"/>
            <w:vertAlign w:val="superscript"/>
            <w:rPrChange w:id="280" w:author="Simon Brandl" w:date="2020-06-01T20:06:00Z">
              <w:rPr>
                <w:rFonts w:ascii="Times New Roman" w:hAnsi="Times New Roman" w:cs="Times New Roman"/>
                <w:vertAlign w:val="superscript"/>
              </w:rPr>
            </w:rPrChange>
          </w:rPr>
          <w:t>46,48</w:t>
        </w:r>
      </w:ins>
      <w:del w:id="281" w:author="Simon Brandl" w:date="2020-06-01T20:06:00Z">
        <w:r w:rsidR="00ED5488" w:rsidRPr="002F5BC0" w:rsidDel="002F5BC0">
          <w:rPr>
            <w:rFonts w:ascii="Arial" w:hAnsi="Arial" w:cs="Arial"/>
            <w:vertAlign w:val="superscript"/>
            <w:rPrChange w:id="282" w:author="Simon Brandl" w:date="2020-06-01T20:06:00Z">
              <w:rPr>
                <w:rFonts w:ascii="Arial" w:hAnsi="Arial" w:cs="Arial"/>
                <w:vertAlign w:val="superscript"/>
              </w:rPr>
            </w:rPrChange>
          </w:rPr>
          <w:delText>47,49</w:delText>
        </w:r>
      </w:del>
      <w:r w:rsidR="009415B8" w:rsidRPr="0005446F">
        <w:rPr>
          <w:rFonts w:ascii="Arial" w:hAnsi="Arial" w:cs="Arial"/>
        </w:rPr>
        <w:fldChar w:fldCharType="end"/>
      </w:r>
      <w:r w:rsidR="009415B8" w:rsidRPr="0005446F">
        <w:rPr>
          <w:rFonts w:ascii="Arial" w:hAnsi="Arial" w:cs="Arial"/>
        </w:rPr>
        <w:t xml:space="preserve">. </w:t>
      </w:r>
      <w:r w:rsidR="008E7581" w:rsidRPr="0005446F">
        <w:rPr>
          <w:rFonts w:ascii="Arial" w:hAnsi="Arial" w:cs="Arial"/>
        </w:rPr>
        <w:t>I</w:t>
      </w:r>
      <w:r w:rsidR="00BA0026" w:rsidRPr="0005446F">
        <w:rPr>
          <w:rFonts w:ascii="Arial" w:hAnsi="Arial" w:cs="Arial"/>
        </w:rPr>
        <w:t xml:space="preserve">t is </w:t>
      </w:r>
      <w:del w:id="283" w:author="Simon Brandl" w:date="2020-05-30T17:34:00Z">
        <w:r w:rsidR="008E7581" w:rsidRPr="0005446F" w:rsidDel="00300D77">
          <w:rPr>
            <w:rFonts w:ascii="Arial" w:hAnsi="Arial" w:cs="Arial"/>
          </w:rPr>
          <w:delText xml:space="preserve">presently </w:delText>
        </w:r>
        <w:r w:rsidR="00BA0026" w:rsidRPr="0005446F" w:rsidDel="00300D77">
          <w:rPr>
            <w:rFonts w:ascii="Arial" w:hAnsi="Arial" w:cs="Arial"/>
          </w:rPr>
          <w:delText>unresolved</w:delText>
        </w:r>
      </w:del>
      <w:ins w:id="284" w:author="Simon Brandl" w:date="2020-05-30T17:34:00Z">
        <w:r w:rsidR="00300D77">
          <w:rPr>
            <w:rFonts w:ascii="Arial" w:hAnsi="Arial" w:cs="Arial"/>
          </w:rPr>
          <w:t>unclear</w:t>
        </w:r>
      </w:ins>
      <w:r w:rsidR="009415B8" w:rsidRPr="0005446F">
        <w:rPr>
          <w:rFonts w:ascii="Arial" w:hAnsi="Arial" w:cs="Arial"/>
        </w:rPr>
        <w:t xml:space="preserve"> whether this process can truly enhance </w:t>
      </w:r>
      <w:r w:rsidR="00713FAB" w:rsidRPr="0005446F">
        <w:rPr>
          <w:rFonts w:ascii="Arial" w:hAnsi="Arial" w:cs="Arial"/>
        </w:rPr>
        <w:t xml:space="preserve">the </w:t>
      </w:r>
      <w:r w:rsidR="009415B8" w:rsidRPr="0005446F">
        <w:rPr>
          <w:rFonts w:ascii="Arial" w:hAnsi="Arial" w:cs="Arial"/>
        </w:rPr>
        <w:t>survival of reef fishes in competitive, uncontrolled environment</w:t>
      </w:r>
      <w:r w:rsidR="009752FC" w:rsidRPr="0005446F">
        <w:rPr>
          <w:rFonts w:ascii="Arial" w:hAnsi="Arial" w:cs="Arial"/>
        </w:rPr>
        <w:t>s</w:t>
      </w:r>
      <w:r w:rsidR="009415B8" w:rsidRPr="0005446F">
        <w:rPr>
          <w:rFonts w:ascii="Arial" w:hAnsi="Arial" w:cs="Arial"/>
        </w:rPr>
        <w:t xml:space="preserve"> and how species-specific temperature tolerance</w:t>
      </w:r>
      <w:r w:rsidR="00BA0026" w:rsidRPr="0005446F">
        <w:rPr>
          <w:rFonts w:ascii="Arial" w:hAnsi="Arial" w:cs="Arial"/>
        </w:rPr>
        <w:t xml:space="preserve"> differences</w:t>
      </w:r>
      <w:r w:rsidR="009415B8" w:rsidRPr="0005446F">
        <w:rPr>
          <w:rFonts w:ascii="Arial" w:hAnsi="Arial" w:cs="Arial"/>
        </w:rPr>
        <w:t xml:space="preserve"> may mediate coexistence </w:t>
      </w:r>
      <w:r w:rsidR="000356ED" w:rsidRPr="0005446F">
        <w:rPr>
          <w:rFonts w:ascii="Arial" w:hAnsi="Arial" w:cs="Arial"/>
        </w:rPr>
        <w:t>in ecological communities</w:t>
      </w:r>
      <w:r w:rsidR="009415B8" w:rsidRPr="0005446F">
        <w:rPr>
          <w:rFonts w:ascii="Arial" w:hAnsi="Arial" w:cs="Arial"/>
        </w:rPr>
        <w:t xml:space="preserve">. </w:t>
      </w:r>
    </w:p>
    <w:p w14:paraId="636578C2" w14:textId="5707BC6A" w:rsidR="009415B8" w:rsidRPr="0005446F" w:rsidRDefault="009415B8">
      <w:pPr>
        <w:spacing w:line="480" w:lineRule="auto"/>
        <w:ind w:firstLine="720"/>
        <w:rPr>
          <w:rFonts w:ascii="Arial" w:hAnsi="Arial" w:cs="Arial"/>
        </w:rPr>
      </w:pPr>
      <w:r w:rsidRPr="0005446F">
        <w:rPr>
          <w:rFonts w:ascii="Arial" w:hAnsi="Arial" w:cs="Arial"/>
        </w:rPr>
        <w:t xml:space="preserve">Cryptobenthic fishes are the smallest of all reef fishes, rarely exceeding 50mm in </w:t>
      </w:r>
      <w:r w:rsidR="008E7581" w:rsidRPr="0005446F">
        <w:rPr>
          <w:rFonts w:ascii="Arial" w:hAnsi="Arial" w:cs="Arial"/>
        </w:rPr>
        <w:t>maxim</w:t>
      </w:r>
      <w:r w:rsidR="00081E4D" w:rsidRPr="0005446F">
        <w:rPr>
          <w:rFonts w:ascii="Arial" w:hAnsi="Arial" w:cs="Arial"/>
        </w:rPr>
        <w:t>um</w:t>
      </w:r>
      <w:r w:rsidR="008E7581" w:rsidRPr="0005446F">
        <w:rPr>
          <w:rFonts w:ascii="Arial" w:hAnsi="Arial" w:cs="Arial"/>
        </w:rPr>
        <w:t xml:space="preserve"> </w:t>
      </w:r>
      <w:r w:rsidRPr="0005446F">
        <w:rPr>
          <w:rFonts w:ascii="Arial" w:hAnsi="Arial" w:cs="Arial"/>
        </w:rPr>
        <w:t>body size</w:t>
      </w:r>
      <w:r w:rsidRPr="0005446F">
        <w:rPr>
          <w:rFonts w:ascii="Arial" w:hAnsi="Arial" w:cs="Arial"/>
        </w:rPr>
        <w:fldChar w:fldCharType="begin"/>
      </w:r>
      <w:ins w:id="285" w:author="Simon Brandl" w:date="2020-06-01T20:06:00Z">
        <w:r w:rsidR="002F5BC0">
          <w:rPr>
            <w:rFonts w:ascii="Arial" w:hAnsi="Arial" w:cs="Arial"/>
          </w:rPr>
          <w:instrText xml:space="preserve"> ADDIN ZOTERO_ITEM CSL_CITATION {"citationID":"a2nnj4st1qr","properties":{"formattedCitation":"\\super 49\\nosupersub{}","plainCitation":"49","noteIndex":0},"citationItems":[{"id":1932,"uris":["http://zotero.org/users/3131818/items/CA57NDKU"],"uri":["http://zotero.org/users/3131818/items/CA57NDKU"],"itemData":{"id":1932,"type":"article-journal","container-title":"Biological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instrText>
        </w:r>
      </w:ins>
      <w:del w:id="286" w:author="Simon Brandl" w:date="2020-06-01T20:06:00Z">
        <w:r w:rsidR="00ED5488" w:rsidRPr="0005446F" w:rsidDel="002F5BC0">
          <w:rPr>
            <w:rFonts w:ascii="Arial" w:hAnsi="Arial" w:cs="Arial"/>
          </w:rPr>
          <w:delInstrText xml:space="preserve"> ADDIN ZOTERO_ITEM CSL_CITATION {"citationID":"a2nnj4st1qr","properties":{"formattedCitation":"\\super 50\\nosupersub{}","plainCitation":"50","noteIndex":0},"citationItems":[{"id":1932,"uris":["http://zotero.org/users/3131818/items/CA57NDKU"],"uri":["http://zotero.org/users/3131818/items/CA57NDKU"],"itemData":{"id":1932,"type":"article-journal","container-title":"Biological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delInstrText>
        </w:r>
      </w:del>
      <w:r w:rsidRPr="0005446F">
        <w:rPr>
          <w:rFonts w:ascii="Arial" w:hAnsi="Arial" w:cs="Arial"/>
        </w:rPr>
        <w:fldChar w:fldCharType="separate"/>
      </w:r>
      <w:ins w:id="287" w:author="Simon Brandl" w:date="2020-06-01T20:06:00Z">
        <w:r w:rsidR="002F5BC0" w:rsidRPr="002F5BC0">
          <w:rPr>
            <w:rFonts w:ascii="Arial" w:hAnsi="Arial" w:cs="Arial"/>
            <w:vertAlign w:val="superscript"/>
            <w:rPrChange w:id="288" w:author="Simon Brandl" w:date="2020-06-01T20:06:00Z">
              <w:rPr>
                <w:rFonts w:ascii="Times New Roman" w:hAnsi="Times New Roman" w:cs="Times New Roman"/>
                <w:vertAlign w:val="superscript"/>
              </w:rPr>
            </w:rPrChange>
          </w:rPr>
          <w:t>49</w:t>
        </w:r>
      </w:ins>
      <w:del w:id="289" w:author="Simon Brandl" w:date="2020-06-01T20:06:00Z">
        <w:r w:rsidR="00ED5488" w:rsidRPr="002F5BC0" w:rsidDel="002F5BC0">
          <w:rPr>
            <w:rFonts w:ascii="Arial" w:hAnsi="Arial" w:cs="Arial"/>
            <w:vertAlign w:val="superscript"/>
            <w:rPrChange w:id="290" w:author="Simon Brandl" w:date="2020-06-01T20:06:00Z">
              <w:rPr>
                <w:rFonts w:ascii="Arial" w:hAnsi="Arial" w:cs="Arial"/>
                <w:vertAlign w:val="superscript"/>
              </w:rPr>
            </w:rPrChange>
          </w:rPr>
          <w:delText>50</w:delText>
        </w:r>
      </w:del>
      <w:r w:rsidRPr="0005446F">
        <w:rPr>
          <w:rFonts w:ascii="Arial" w:hAnsi="Arial" w:cs="Arial"/>
        </w:rPr>
        <w:fldChar w:fldCharType="end"/>
      </w:r>
      <w:r w:rsidRPr="0005446F">
        <w:rPr>
          <w:rFonts w:ascii="Arial" w:hAnsi="Arial" w:cs="Arial"/>
        </w:rPr>
        <w:t xml:space="preserve">. </w:t>
      </w:r>
      <w:r w:rsidR="0014178C" w:rsidRPr="0005446F">
        <w:rPr>
          <w:rFonts w:ascii="Arial" w:hAnsi="Arial" w:cs="Arial"/>
        </w:rPr>
        <w:t>They</w:t>
      </w:r>
      <w:r w:rsidRPr="0005446F">
        <w:rPr>
          <w:rFonts w:ascii="Arial" w:hAnsi="Arial" w:cs="Arial"/>
        </w:rPr>
        <w:t xml:space="preserve"> account for almost half of all reef fish</w:t>
      </w:r>
      <w:r w:rsidR="000356ED" w:rsidRPr="0005446F">
        <w:rPr>
          <w:rFonts w:ascii="Arial" w:hAnsi="Arial" w:cs="Arial"/>
        </w:rPr>
        <w:t xml:space="preserve"> species</w:t>
      </w:r>
      <w:r w:rsidRPr="0005446F">
        <w:rPr>
          <w:rFonts w:ascii="Arial" w:hAnsi="Arial" w:cs="Arial"/>
        </w:rPr>
        <w:t xml:space="preserve"> and are </w:t>
      </w:r>
      <w:r w:rsidR="000356ED" w:rsidRPr="0005446F">
        <w:rPr>
          <w:rFonts w:ascii="Arial" w:hAnsi="Arial" w:cs="Arial"/>
        </w:rPr>
        <w:t xml:space="preserve">numerically </w:t>
      </w:r>
      <w:r w:rsidRPr="0005446F">
        <w:rPr>
          <w:rFonts w:ascii="Arial" w:hAnsi="Arial" w:cs="Arial"/>
        </w:rPr>
        <w:t>abundant and ubiquitous on reefs worldwide</w:t>
      </w:r>
      <w:r w:rsidR="000356ED" w:rsidRPr="0005446F">
        <w:rPr>
          <w:rFonts w:ascii="Arial" w:hAnsi="Arial" w:cs="Arial"/>
        </w:rPr>
        <w:fldChar w:fldCharType="begin"/>
      </w:r>
      <w:ins w:id="291" w:author="Simon Brandl" w:date="2020-06-01T20:06:00Z">
        <w:r w:rsidR="002F5BC0">
          <w:rPr>
            <w:rFonts w:ascii="Arial" w:hAnsi="Arial" w:cs="Arial"/>
          </w:rPr>
          <w:instrText xml:space="preserve"> ADDIN ZOTERO_ITEM CSL_CITATION {"citationID":"ap29f9q70v","properties":{"formattedCitation":"\\super 49\\uc0\\u8211{}52\\nosupersub{}","plainCitation":"49–52","noteIndex":0},"citationItems":[{"id":938,"uris":["http://zotero.org/users/3131818/items/E8YBD3TX"],"uri":["http://zotero.org/users/3131818/items/E8YBD3TX"],"itemData":{"id":938,"type":"article-journal","container-title":"Ecology and evolution","ISSN":"2045-7758","issue":"17","journalAbbreviation":"Ecology and evolution","page":"7069-7079","title":"Marine dock pilings foster diverse, native cryptobenthic fish assemblages across bioregions","volume":"7","author":[{"family":"Brandl","given":"Simon J"},{"family":"Casey","given":"Jordan M"},{"family":"Knowlton","given":"Nancy"},{"family":"Duffy","given":"James Emmett"}],"issued":{"date-parts":[["2017"]]}}},{"id":1987,"uris":["http://zotero.org/users/3131818/items/EAVXHT8Y"],"uri":["http://zotero.org/users/3131818/items/EAVXHT8Y"],"itemData":{"id":1987,"type":"article-journal","container-title":"Coral Reefs","ISSN":"0722-4028","issue":"1","journalAbbreviation":"Coral Reefs","page":"279-293","title":"The relative importance of regional, local, and evolutionary factors structuring cryptobenthic coral-reef assemblages","volume":"37","author":[{"family":"Ahmadia","given":"Gabby N"},{"family":"Tornabene","given":"Luke"},{"family":"Smith","given":"David J"},{"family":"Pezold","given":"Frank L"}],"issued":{"date-parts":[["2018"]]}}},{"id":935,"uris":["http://zotero.org/users/3131818/items/WIHUKDRR"],"uri":["http://zotero.org/users/3131818/items/WIHUKDRR"],"itemData":{"id":935,"type":"article-journal","container-title":"Coral Reefs","ISSN":"0722-4028","journalAbbreviation":"Coral Reefs","page":"1-7","title":"Spatial patterns of cryptobenthic coral-reef fishes in the Red Sea","author":[{"family":"Coker","given":"Darren J"},{"family":"DiBattista","given":"Joseph D"},{"family":"Sinclair-Taylor","given":"Tane H"},{"family":"Berumen","given":"Michael L"}],"issued":{"date-parts":[["2017"]]}}},{"id":1932,"uris":["http://zotero.org/users/3131818/items/CA57NDKU"],"uri":["http://zotero.org/users/3131818/items/CA57NDKU"],"itemData":{"id":1932,"type":"article-journal","container-title":"Biological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instrText>
        </w:r>
      </w:ins>
      <w:del w:id="292" w:author="Simon Brandl" w:date="2020-06-01T20:06:00Z">
        <w:r w:rsidR="00ED5488" w:rsidRPr="0005446F" w:rsidDel="002F5BC0">
          <w:rPr>
            <w:rFonts w:ascii="Arial" w:hAnsi="Arial" w:cs="Arial"/>
          </w:rPr>
          <w:delInstrText xml:space="preserve"> ADDIN ZOTERO_ITEM CSL_CITATION {"citationID":"ap29f9q70v","properties":{"formattedCitation":"\\super 50\\uc0\\u8211{}53\\nosupersub{}","plainCitation":"50–53","noteIndex":0},"citationItems":[{"id":938,"uris":["http://zotero.org/users/3131818/items/E8YBD3TX"],"uri":["http://zotero.org/users/3131818/items/E8YBD3TX"],"itemData":{"id":938,"type":"article-journal","container-title":"Ecology and evolution","ISSN":"2045-7758","issue":"17","journalAbbreviation":"Ecology and evolution","page":"7069-7079","title":"Marine dock pilings foster diverse, native cryptobenthic fish assemblages across bioregions","volume":"7","author":[{"family":"Brandl","given":"Simon J"},{"family":"Casey","given":"Jordan M"},{"family":"Knowlton","given":"Nancy"},{"family":"Duffy","given":"James Emmett"}],"issued":{"date-parts":[["2017"]]}}},{"id":1987,"uris":["http://zotero.org/users/3131818/items/EAVXHT8Y"],"uri":["http://zotero.org/users/3131818/items/EAVXHT8Y"],"itemData":{"id":1987,"type":"article-journal","container-title":"Coral Reefs","ISSN":"0722-4028","issue":"1","journalAbbreviation":"Coral Reefs","page":"279-293","title":"The relative importance of regional, local, and evolutionary factors structuring cryptobenthic coral-reef assemblages","volume":"37","author":[{"family":"Ahmadia","given":"Gabby N"},{"family":"Tornabene","given":"Luke"},{"family":"Smith","given":"David J"},{"family":"Pezold","given":"Frank L"}],"issued":{"date-parts":[["2018"]]}}},{"id":935,"uris":["http://zotero.org/users/3131818/items/WIHUKDRR"],"uri":["http://zotero.org/users/3131818/items/WIHUKDRR"],"itemData":{"id":935,"type":"article-journal","container-title":"Coral Reefs","ISSN":"0722-4028","journalAbbreviation":"Coral Reefs","page":"1-7","title":"Spatial patterns of cryptobenthic coral-reef fishes in the Red Sea","author":[{"family":"Coker","given":"Darren J"},{"family":"DiBattista","given":"Joseph D"},{"family":"Sinclair-Taylor","given":"Tane H"},{"family":"Berumen","given":"Michael L"}],"issued":{"date-parts":[["2017"]]}}},{"id":1932,"uris":["http://zotero.org/users/3131818/items/CA57NDKU"],"uri":["http://zotero.org/users/3131818/items/CA57NDKU"],"itemData":{"id":1932,"type":"article-journal","container-title":"Biological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delInstrText>
        </w:r>
      </w:del>
      <w:r w:rsidR="000356ED" w:rsidRPr="0005446F">
        <w:rPr>
          <w:rFonts w:ascii="Arial" w:hAnsi="Arial" w:cs="Arial"/>
        </w:rPr>
        <w:fldChar w:fldCharType="separate"/>
      </w:r>
      <w:ins w:id="293" w:author="Simon Brandl" w:date="2020-06-01T20:06:00Z">
        <w:r w:rsidR="002F5BC0" w:rsidRPr="002F5BC0">
          <w:rPr>
            <w:rFonts w:ascii="Arial" w:hAnsi="Arial" w:cs="Arial"/>
            <w:vertAlign w:val="superscript"/>
            <w:rPrChange w:id="294" w:author="Simon Brandl" w:date="2020-06-01T20:06:00Z">
              <w:rPr>
                <w:rFonts w:ascii="Times New Roman" w:hAnsi="Times New Roman" w:cs="Times New Roman"/>
                <w:vertAlign w:val="superscript"/>
              </w:rPr>
            </w:rPrChange>
          </w:rPr>
          <w:t>49–52</w:t>
        </w:r>
      </w:ins>
      <w:del w:id="295" w:author="Simon Brandl" w:date="2020-06-01T20:06:00Z">
        <w:r w:rsidR="00ED5488" w:rsidRPr="002F5BC0" w:rsidDel="002F5BC0">
          <w:rPr>
            <w:rFonts w:ascii="Arial" w:hAnsi="Arial" w:cs="Arial"/>
            <w:vertAlign w:val="superscript"/>
            <w:rPrChange w:id="296" w:author="Simon Brandl" w:date="2020-06-01T20:06:00Z">
              <w:rPr>
                <w:rFonts w:ascii="Arial" w:hAnsi="Arial" w:cs="Arial"/>
                <w:vertAlign w:val="superscript"/>
              </w:rPr>
            </w:rPrChange>
          </w:rPr>
          <w:delText>50–53</w:delText>
        </w:r>
      </w:del>
      <w:r w:rsidR="000356ED" w:rsidRPr="0005446F">
        <w:rPr>
          <w:rFonts w:ascii="Arial" w:hAnsi="Arial" w:cs="Arial"/>
        </w:rPr>
        <w:fldChar w:fldCharType="end"/>
      </w:r>
      <w:r w:rsidRPr="0005446F">
        <w:rPr>
          <w:rFonts w:ascii="Arial" w:hAnsi="Arial" w:cs="Arial"/>
        </w:rPr>
        <w:t xml:space="preserve">. Due to their small body size, these fishes have evolved a unique life history strategy of rapid growth, high mortality, and </w:t>
      </w:r>
      <w:r w:rsidR="006B313B" w:rsidRPr="0005446F">
        <w:rPr>
          <w:rFonts w:ascii="Arial" w:hAnsi="Arial" w:cs="Arial"/>
        </w:rPr>
        <w:t>continuous</w:t>
      </w:r>
      <w:r w:rsidRPr="0005446F">
        <w:rPr>
          <w:rFonts w:ascii="Arial" w:hAnsi="Arial" w:cs="Arial"/>
        </w:rPr>
        <w:t xml:space="preserve"> larval replenishment, </w:t>
      </w:r>
      <w:r w:rsidR="00713FAB" w:rsidRPr="0005446F">
        <w:rPr>
          <w:rFonts w:ascii="Arial" w:hAnsi="Arial" w:cs="Arial"/>
        </w:rPr>
        <w:t xml:space="preserve">and </w:t>
      </w:r>
      <w:del w:id="297" w:author="Simon Brandl" w:date="2020-05-30T17:35:00Z">
        <w:r w:rsidR="00713FAB" w:rsidRPr="0005446F" w:rsidDel="00300D77">
          <w:rPr>
            <w:rFonts w:ascii="Arial" w:hAnsi="Arial" w:cs="Arial"/>
          </w:rPr>
          <w:delText>t</w:delText>
        </w:r>
      </w:del>
      <w:del w:id="298" w:author="Simon Brandl" w:date="2020-05-30T17:34:00Z">
        <w:r w:rsidR="00713FAB" w:rsidRPr="0005446F" w:rsidDel="00300D77">
          <w:rPr>
            <w:rFonts w:ascii="Arial" w:hAnsi="Arial" w:cs="Arial"/>
          </w:rPr>
          <w:delText xml:space="preserve">hey </w:delText>
        </w:r>
        <w:r w:rsidR="00081E4D" w:rsidRPr="0005446F" w:rsidDel="00300D77">
          <w:rPr>
            <w:rFonts w:ascii="Arial" w:hAnsi="Arial" w:cs="Arial"/>
          </w:rPr>
          <w:delText>may</w:delText>
        </w:r>
        <w:r w:rsidRPr="0005446F" w:rsidDel="00300D77">
          <w:rPr>
            <w:rFonts w:ascii="Arial" w:hAnsi="Arial" w:cs="Arial"/>
          </w:rPr>
          <w:delText xml:space="preserve"> </w:delText>
        </w:r>
      </w:del>
      <w:r w:rsidR="006B313B" w:rsidRPr="0005446F">
        <w:rPr>
          <w:rFonts w:ascii="Arial" w:hAnsi="Arial" w:cs="Arial"/>
        </w:rPr>
        <w:t>play</w:t>
      </w:r>
      <w:r w:rsidRPr="0005446F">
        <w:rPr>
          <w:rFonts w:ascii="Arial" w:hAnsi="Arial" w:cs="Arial"/>
        </w:rPr>
        <w:t xml:space="preserve"> an important </w:t>
      </w:r>
      <w:r w:rsidR="00713FAB" w:rsidRPr="0005446F">
        <w:rPr>
          <w:rFonts w:ascii="Arial" w:hAnsi="Arial" w:cs="Arial"/>
        </w:rPr>
        <w:t xml:space="preserve">role </w:t>
      </w:r>
      <w:r w:rsidR="006B313B" w:rsidRPr="0005446F">
        <w:rPr>
          <w:rFonts w:ascii="Arial" w:hAnsi="Arial" w:cs="Arial"/>
        </w:rPr>
        <w:t>in</w:t>
      </w:r>
      <w:r w:rsidRPr="0005446F">
        <w:rPr>
          <w:rFonts w:ascii="Arial" w:hAnsi="Arial" w:cs="Arial"/>
        </w:rPr>
        <w:t xml:space="preserve"> coral reef trophodynamics</w:t>
      </w:r>
      <w:r w:rsidRPr="0005446F">
        <w:rPr>
          <w:rFonts w:ascii="Arial" w:hAnsi="Arial" w:cs="Arial"/>
        </w:rPr>
        <w:fldChar w:fldCharType="begin"/>
      </w:r>
      <w:ins w:id="299" w:author="Simon Brandl" w:date="2020-06-01T20:06:00Z">
        <w:r w:rsidR="002F5BC0">
          <w:rPr>
            <w:rFonts w:ascii="Arial" w:hAnsi="Arial" w:cs="Arial"/>
          </w:rPr>
          <w:instrText xml:space="preserve"> ADDIN ZOTERO_ITEM CSL_CITATION {"citationID":"am2lkdhap9","properties":{"formattedCitation":"\\super 53\\nosupersub{}","plainCitation":"53","noteIndex":0},"citationItems":[{"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instrText>
        </w:r>
      </w:ins>
      <w:del w:id="300" w:author="Simon Brandl" w:date="2020-06-01T20:06:00Z">
        <w:r w:rsidR="00ED5488" w:rsidRPr="0005446F" w:rsidDel="002F5BC0">
          <w:rPr>
            <w:rFonts w:ascii="Arial" w:hAnsi="Arial" w:cs="Arial"/>
          </w:rPr>
          <w:delInstrText xml:space="preserve"> ADDIN ZOTERO_ITEM CSL_CITATION {"citationID":"am2lkdhap9","properties":{"formattedCitation":"\\super 54\\nosupersub{}","plainCitation":"54","noteIndex":0},"citationItems":[{"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delInstrText>
        </w:r>
      </w:del>
      <w:r w:rsidRPr="0005446F">
        <w:rPr>
          <w:rFonts w:ascii="Arial" w:hAnsi="Arial" w:cs="Arial"/>
        </w:rPr>
        <w:fldChar w:fldCharType="separate"/>
      </w:r>
      <w:ins w:id="301" w:author="Simon Brandl" w:date="2020-06-01T20:06:00Z">
        <w:r w:rsidR="002F5BC0" w:rsidRPr="002F5BC0">
          <w:rPr>
            <w:rFonts w:ascii="Arial" w:hAnsi="Arial" w:cs="Arial"/>
            <w:vertAlign w:val="superscript"/>
            <w:rPrChange w:id="302" w:author="Simon Brandl" w:date="2020-06-01T20:06:00Z">
              <w:rPr>
                <w:rFonts w:ascii="Times New Roman" w:hAnsi="Times New Roman" w:cs="Times New Roman"/>
                <w:vertAlign w:val="superscript"/>
              </w:rPr>
            </w:rPrChange>
          </w:rPr>
          <w:t>53</w:t>
        </w:r>
      </w:ins>
      <w:del w:id="303" w:author="Simon Brandl" w:date="2020-06-01T20:06:00Z">
        <w:r w:rsidR="00ED5488" w:rsidRPr="002F5BC0" w:rsidDel="002F5BC0">
          <w:rPr>
            <w:rFonts w:ascii="Arial" w:hAnsi="Arial" w:cs="Arial"/>
            <w:vertAlign w:val="superscript"/>
            <w:rPrChange w:id="304" w:author="Simon Brandl" w:date="2020-06-01T20:06:00Z">
              <w:rPr>
                <w:rFonts w:ascii="Arial" w:hAnsi="Arial" w:cs="Arial"/>
                <w:vertAlign w:val="superscript"/>
              </w:rPr>
            </w:rPrChange>
          </w:rPr>
          <w:delText>54</w:delText>
        </w:r>
      </w:del>
      <w:r w:rsidRPr="0005446F">
        <w:rPr>
          <w:rFonts w:ascii="Arial" w:hAnsi="Arial" w:cs="Arial"/>
        </w:rPr>
        <w:fldChar w:fldCharType="end"/>
      </w:r>
      <w:r w:rsidRPr="0005446F">
        <w:rPr>
          <w:rFonts w:ascii="Arial" w:hAnsi="Arial" w:cs="Arial"/>
        </w:rPr>
        <w:t xml:space="preserve">. </w:t>
      </w:r>
      <w:r w:rsidR="006B313B" w:rsidRPr="0005446F">
        <w:rPr>
          <w:rFonts w:ascii="Arial" w:hAnsi="Arial" w:cs="Arial"/>
        </w:rPr>
        <w:t>T</w:t>
      </w:r>
      <w:r w:rsidRPr="0005446F">
        <w:rPr>
          <w:rFonts w:ascii="Arial" w:hAnsi="Arial" w:cs="Arial"/>
        </w:rPr>
        <w:t xml:space="preserve">heir small body size </w:t>
      </w:r>
      <w:r w:rsidR="00F30D5A" w:rsidRPr="0005446F">
        <w:rPr>
          <w:rFonts w:ascii="Arial" w:hAnsi="Arial" w:cs="Arial"/>
        </w:rPr>
        <w:t xml:space="preserve">and associated life-history </w:t>
      </w:r>
      <w:r w:rsidR="000356ED" w:rsidRPr="0005446F">
        <w:rPr>
          <w:rFonts w:ascii="Arial" w:hAnsi="Arial" w:cs="Arial"/>
        </w:rPr>
        <w:t xml:space="preserve">also </w:t>
      </w:r>
      <w:r w:rsidRPr="0005446F">
        <w:rPr>
          <w:rFonts w:ascii="Arial" w:hAnsi="Arial" w:cs="Arial"/>
        </w:rPr>
        <w:t xml:space="preserve">promise </w:t>
      </w:r>
      <w:r w:rsidR="00F30D5A" w:rsidRPr="0005446F">
        <w:rPr>
          <w:rFonts w:ascii="Arial" w:hAnsi="Arial" w:cs="Arial"/>
        </w:rPr>
        <w:t xml:space="preserve">exceptional traceability </w:t>
      </w:r>
      <w:r w:rsidR="000356ED" w:rsidRPr="0005446F">
        <w:rPr>
          <w:rFonts w:ascii="Arial" w:hAnsi="Arial" w:cs="Arial"/>
        </w:rPr>
        <w:t>concerning the</w:t>
      </w:r>
      <w:r w:rsidR="00F30D5A" w:rsidRPr="0005446F">
        <w:rPr>
          <w:rFonts w:ascii="Arial" w:hAnsi="Arial" w:cs="Arial"/>
        </w:rPr>
        <w:t xml:space="preserve"> effects </w:t>
      </w:r>
      <w:r w:rsidR="000356ED" w:rsidRPr="0005446F">
        <w:rPr>
          <w:rFonts w:ascii="Arial" w:hAnsi="Arial" w:cs="Arial"/>
        </w:rPr>
        <w:t xml:space="preserve">of, </w:t>
      </w:r>
      <w:r w:rsidR="00F30D5A" w:rsidRPr="0005446F">
        <w:rPr>
          <w:rFonts w:ascii="Arial" w:hAnsi="Arial" w:cs="Arial"/>
        </w:rPr>
        <w:t>and responses</w:t>
      </w:r>
      <w:r w:rsidR="000356ED" w:rsidRPr="0005446F">
        <w:rPr>
          <w:rFonts w:ascii="Arial" w:hAnsi="Arial" w:cs="Arial"/>
        </w:rPr>
        <w:t xml:space="preserve"> to, </w:t>
      </w:r>
      <w:del w:id="305" w:author="Simon Brandl" w:date="2020-05-22T11:41:00Z">
        <w:r w:rsidR="0088514B" w:rsidRPr="0005446F" w:rsidDel="007B6366">
          <w:rPr>
            <w:rFonts w:ascii="Arial" w:hAnsi="Arial" w:cs="Arial"/>
          </w:rPr>
          <w:delText>increasing temperatures</w:delText>
        </w:r>
      </w:del>
      <w:ins w:id="306" w:author="Simon Brandl" w:date="2020-05-22T11:41:00Z">
        <w:r w:rsidR="007B6366">
          <w:rPr>
            <w:rFonts w:ascii="Arial" w:hAnsi="Arial" w:cs="Arial"/>
          </w:rPr>
          <w:t>changing environmental conditions</w:t>
        </w:r>
      </w:ins>
      <w:r w:rsidR="00F30D5A" w:rsidRPr="0005446F">
        <w:rPr>
          <w:rFonts w:ascii="Arial" w:hAnsi="Arial" w:cs="Arial"/>
        </w:rPr>
        <w:fldChar w:fldCharType="begin"/>
      </w:r>
      <w:ins w:id="307" w:author="Simon Brandl" w:date="2020-06-01T20:06:00Z">
        <w:r w:rsidR="002F5BC0">
          <w:rPr>
            <w:rFonts w:ascii="Arial" w:hAnsi="Arial" w:cs="Arial"/>
          </w:rPr>
          <w:instrText xml:space="preserve"> ADDIN ZOTERO_ITEM CSL_CITATION {"citationID":"a1pee7a8fpf","properties":{"formattedCitation":"\\super 49\\nosupersub{}","plainCitation":"49","noteIndex":0},"citationItems":[{"id":1932,"uris":["http://zotero.org/users/3131818/items/CA57NDKU"],"uri":["http://zotero.org/users/3131818/items/CA57NDKU"],"itemData":{"id":1932,"type":"article-journal","container-title":"Biological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instrText>
        </w:r>
      </w:ins>
      <w:del w:id="308" w:author="Simon Brandl" w:date="2020-06-01T20:06:00Z">
        <w:r w:rsidR="00ED5488" w:rsidRPr="0005446F" w:rsidDel="002F5BC0">
          <w:rPr>
            <w:rFonts w:ascii="Arial" w:hAnsi="Arial" w:cs="Arial"/>
          </w:rPr>
          <w:delInstrText xml:space="preserve"> ADDIN ZOTERO_ITEM CSL_CITATION {"citationID":"a1pee7a8fpf","properties":{"formattedCitation":"\\super 50\\nosupersub{}","plainCitation":"50","noteIndex":0},"citationItems":[{"id":1932,"uris":["http://zotero.org/users/3131818/items/CA57NDKU"],"uri":["http://zotero.org/users/3131818/items/CA57NDKU"],"itemData":{"id":1932,"type":"article-journal","container-title":"Biological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delInstrText>
        </w:r>
      </w:del>
      <w:r w:rsidR="00F30D5A" w:rsidRPr="0005446F">
        <w:rPr>
          <w:rFonts w:ascii="Arial" w:hAnsi="Arial" w:cs="Arial"/>
        </w:rPr>
        <w:fldChar w:fldCharType="separate"/>
      </w:r>
      <w:ins w:id="309" w:author="Simon Brandl" w:date="2020-06-01T20:06:00Z">
        <w:r w:rsidR="002F5BC0" w:rsidRPr="002F5BC0">
          <w:rPr>
            <w:rFonts w:ascii="Arial" w:hAnsi="Arial" w:cs="Arial"/>
            <w:vertAlign w:val="superscript"/>
            <w:rPrChange w:id="310" w:author="Simon Brandl" w:date="2020-06-01T20:06:00Z">
              <w:rPr>
                <w:rFonts w:ascii="Times New Roman" w:hAnsi="Times New Roman" w:cs="Times New Roman"/>
                <w:vertAlign w:val="superscript"/>
              </w:rPr>
            </w:rPrChange>
          </w:rPr>
          <w:t>49</w:t>
        </w:r>
      </w:ins>
      <w:del w:id="311" w:author="Simon Brandl" w:date="2020-06-01T20:06:00Z">
        <w:r w:rsidR="00ED5488" w:rsidRPr="002F5BC0" w:rsidDel="002F5BC0">
          <w:rPr>
            <w:rFonts w:ascii="Arial" w:hAnsi="Arial" w:cs="Arial"/>
            <w:vertAlign w:val="superscript"/>
            <w:rPrChange w:id="312" w:author="Simon Brandl" w:date="2020-06-01T20:06:00Z">
              <w:rPr>
                <w:rFonts w:ascii="Arial" w:hAnsi="Arial" w:cs="Arial"/>
                <w:vertAlign w:val="superscript"/>
              </w:rPr>
            </w:rPrChange>
          </w:rPr>
          <w:delText>50</w:delText>
        </w:r>
      </w:del>
      <w:r w:rsidR="00F30D5A" w:rsidRPr="0005446F">
        <w:rPr>
          <w:rFonts w:ascii="Arial" w:hAnsi="Arial" w:cs="Arial"/>
        </w:rPr>
        <w:fldChar w:fldCharType="end"/>
      </w:r>
      <w:r w:rsidR="00F30D5A" w:rsidRPr="0005446F">
        <w:rPr>
          <w:rFonts w:ascii="Arial" w:hAnsi="Arial" w:cs="Arial"/>
        </w:rPr>
        <w:t xml:space="preserve">. Limited gill surface area, </w:t>
      </w:r>
      <w:del w:id="313" w:author="Simon Brandl" w:date="2020-05-30T17:35:00Z">
        <w:r w:rsidR="00F30D5A" w:rsidRPr="0005446F" w:rsidDel="00300D77">
          <w:rPr>
            <w:rFonts w:ascii="Arial" w:hAnsi="Arial" w:cs="Arial"/>
          </w:rPr>
          <w:delText xml:space="preserve">unfavorable mass to surface ratios, </w:delText>
        </w:r>
      </w:del>
      <w:r w:rsidR="00F30D5A" w:rsidRPr="0005446F">
        <w:rPr>
          <w:rFonts w:ascii="Arial" w:hAnsi="Arial" w:cs="Arial"/>
        </w:rPr>
        <w:t xml:space="preserve">high mass-specific metabolism, and </w:t>
      </w:r>
      <w:r w:rsidR="0088514B" w:rsidRPr="0005446F">
        <w:rPr>
          <w:rFonts w:ascii="Arial" w:hAnsi="Arial" w:cs="Arial"/>
        </w:rPr>
        <w:t xml:space="preserve">other </w:t>
      </w:r>
      <w:r w:rsidR="00F30D5A" w:rsidRPr="0005446F">
        <w:rPr>
          <w:rFonts w:ascii="Arial" w:hAnsi="Arial" w:cs="Arial"/>
        </w:rPr>
        <w:t>physiological challenges</w:t>
      </w:r>
      <w:r w:rsidR="0088514B" w:rsidRPr="0005446F">
        <w:rPr>
          <w:rFonts w:ascii="Arial" w:hAnsi="Arial" w:cs="Arial"/>
        </w:rPr>
        <w:t xml:space="preserve"> </w:t>
      </w:r>
      <w:r w:rsidR="000A5673" w:rsidRPr="0005446F">
        <w:rPr>
          <w:rFonts w:ascii="Arial" w:hAnsi="Arial" w:cs="Arial"/>
        </w:rPr>
        <w:t>resulting from their</w:t>
      </w:r>
      <w:r w:rsidR="0088514B" w:rsidRPr="0005446F">
        <w:rPr>
          <w:rFonts w:ascii="Arial" w:hAnsi="Arial" w:cs="Arial"/>
        </w:rPr>
        <w:t xml:space="preserve"> minute size</w:t>
      </w:r>
      <w:r w:rsidR="00F30D5A" w:rsidRPr="0005446F">
        <w:rPr>
          <w:rFonts w:ascii="Arial" w:hAnsi="Arial" w:cs="Arial"/>
        </w:rPr>
        <w:t xml:space="preserve"> suggest that </w:t>
      </w:r>
      <w:proofErr w:type="spellStart"/>
      <w:r w:rsidR="00F30D5A" w:rsidRPr="0005446F">
        <w:rPr>
          <w:rFonts w:ascii="Arial" w:hAnsi="Arial" w:cs="Arial"/>
        </w:rPr>
        <w:t>cryptobenthics</w:t>
      </w:r>
      <w:proofErr w:type="spellEnd"/>
      <w:r w:rsidR="00F30D5A" w:rsidRPr="0005446F">
        <w:rPr>
          <w:rFonts w:ascii="Arial" w:hAnsi="Arial" w:cs="Arial"/>
        </w:rPr>
        <w:t xml:space="preserve"> are particularly susceptib</w:t>
      </w:r>
      <w:r w:rsidR="007F68FA" w:rsidRPr="0005446F">
        <w:rPr>
          <w:rFonts w:ascii="Arial" w:hAnsi="Arial" w:cs="Arial"/>
        </w:rPr>
        <w:t>le</w:t>
      </w:r>
      <w:r w:rsidR="00F30D5A" w:rsidRPr="0005446F">
        <w:rPr>
          <w:rFonts w:ascii="Arial" w:hAnsi="Arial" w:cs="Arial"/>
        </w:rPr>
        <w:t xml:space="preserve"> to temperature fluctuations</w:t>
      </w:r>
      <w:r w:rsidR="00F30D5A" w:rsidRPr="0005446F">
        <w:rPr>
          <w:rFonts w:ascii="Arial" w:hAnsi="Arial" w:cs="Arial"/>
        </w:rPr>
        <w:fldChar w:fldCharType="begin"/>
      </w:r>
      <w:ins w:id="314" w:author="Simon Brandl" w:date="2020-06-01T20:06:00Z">
        <w:r w:rsidR="002F5BC0">
          <w:rPr>
            <w:rFonts w:ascii="Arial" w:hAnsi="Arial" w:cs="Arial"/>
          </w:rPr>
          <w:instrText xml:space="preserve"> ADDIN ZOTERO_ITEM CSL_CITATION {"citationID":"a27d6obfn33","properties":{"formattedCitation":"\\super 40,49,54\\nosupersub{}","plainCitation":"40,49,54","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R"},{"family":"Tornabene","given":"Luke"}],"issued":{"date-parts":[["2018"]]}}},{"id":645,"uris":["http://zotero.org/users/3131818/items/JXV3RGP4"],"uri":["http://zotero.org/users/3131818/items/JXV3RGP4"],"itemData":{"id":645,"type":"paper-conference","event":"Zoological Society of London Symposium","publisher":"Oxford University Press","title":"Miniature vertebrates. The implications of small body size","volume":"69","author":[{"family":"Miller","given":"Peter James"}],"issued":{"date-parts":[["1996"]]}}},{"id":1279,"uris":["http://zotero.org/users/3131818/items/KSEGBU6S"],"uri":["http://zotero.org/users/3131818/items/KSEGBU6S"],"itemData":{"id":1279,"type":"article-journal","container-title":"Global Change Biology","ISSN":"1365-2486","issue":"6","journalAbbreviation":"Global Change Biology","page":"1405-1412","title":"Elevated temperature reduces the respiratory scope of coral reef fishes","volume":"15","author":[{"family":"Nilsson","given":"Göran E"},{"family":"Crawley","given":"Natalie"},{"family":"Lunde","given":"Ida G"},{"family":"Munday","given":"Philip L"}],"issued":{"date-parts":[["2009"]]}}}],"schema":"https://github.com/citation-style-language/schema/raw/master/csl-citation.json"} </w:instrText>
        </w:r>
      </w:ins>
      <w:del w:id="315" w:author="Simon Brandl" w:date="2020-06-01T20:06:00Z">
        <w:r w:rsidR="00ED5488" w:rsidRPr="0005446F" w:rsidDel="002F5BC0">
          <w:rPr>
            <w:rFonts w:ascii="Arial" w:hAnsi="Arial" w:cs="Arial"/>
          </w:rPr>
          <w:delInstrText xml:space="preserve"> ADDIN ZOTERO_ITEM CSL_CITATION {"citationID":"a27d6obfn33","properties":{"formattedCitation":"\\super 42,50,55\\nosupersub{}","plainCitation":"42,50,55","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R"},{"family":"Tornabene","given":"Luke"}],"issued":{"date-parts":[["2018"]]}}},{"id":645,"uris":["http://zotero.org/users/3131818/items/JXV3RGP4"],"uri":["http://zotero.org/users/3131818/items/JXV3RGP4"],"itemData":{"id":645,"type":"paper-conference","event":"Zoological Society of London Symposium","publisher":"Oxford University Press","title":"Miniature vertebrates. The implications of small body size","volume":"69","author":[{"family":"Miller","given":"Peter James"}],"issued":{"date-parts":[["1996"]]}}},{"id":1279,"uris":["http://zotero.org/users/3131818/items/KSEGBU6S"],"uri":["http://zotero.org/users/3131818/items/KSEGBU6S"],"itemData":{"id":1279,"type":"article-journal","container-title":"Global Change Biology","ISSN":"1365-2486","issue":"6","journalAbbreviation":"Global Change Biology","page":"1405-1412","title":"Elevated temperature reduces the respiratory scope of coral reef fishes","volume":"15","author":[{"family":"Nilsson","given":"Göran E"},{"family":"Crawley","given":"Natalie"},{"family":"Lunde","given":"Ida G"},{"family":"Munday","given":"Philip L"}],"issued":{"date-parts":[["2009"]]}}}],"schema":"https://github.com/citation-style-language/schema/raw/master/csl-citation.json"} </w:delInstrText>
        </w:r>
      </w:del>
      <w:r w:rsidR="00F30D5A" w:rsidRPr="0005446F">
        <w:rPr>
          <w:rFonts w:ascii="Arial" w:hAnsi="Arial" w:cs="Arial"/>
        </w:rPr>
        <w:fldChar w:fldCharType="separate"/>
      </w:r>
      <w:ins w:id="316" w:author="Simon Brandl" w:date="2020-06-01T20:06:00Z">
        <w:r w:rsidR="002F5BC0" w:rsidRPr="002F5BC0">
          <w:rPr>
            <w:rFonts w:ascii="Arial" w:hAnsi="Arial" w:cs="Arial"/>
            <w:vertAlign w:val="superscript"/>
            <w:rPrChange w:id="317" w:author="Simon Brandl" w:date="2020-06-01T20:06:00Z">
              <w:rPr>
                <w:rFonts w:ascii="Times New Roman" w:hAnsi="Times New Roman" w:cs="Times New Roman"/>
                <w:vertAlign w:val="superscript"/>
              </w:rPr>
            </w:rPrChange>
          </w:rPr>
          <w:t>40,49,54</w:t>
        </w:r>
      </w:ins>
      <w:del w:id="318" w:author="Simon Brandl" w:date="2020-06-01T20:06:00Z">
        <w:r w:rsidR="00ED5488" w:rsidRPr="002F5BC0" w:rsidDel="002F5BC0">
          <w:rPr>
            <w:rFonts w:ascii="Arial" w:hAnsi="Arial" w:cs="Arial"/>
            <w:vertAlign w:val="superscript"/>
            <w:rPrChange w:id="319" w:author="Simon Brandl" w:date="2020-06-01T20:06:00Z">
              <w:rPr>
                <w:rFonts w:ascii="Arial" w:hAnsi="Arial" w:cs="Arial"/>
                <w:vertAlign w:val="superscript"/>
              </w:rPr>
            </w:rPrChange>
          </w:rPr>
          <w:delText>42,50,55</w:delText>
        </w:r>
      </w:del>
      <w:r w:rsidR="00F30D5A" w:rsidRPr="0005446F">
        <w:rPr>
          <w:rFonts w:ascii="Arial" w:hAnsi="Arial" w:cs="Arial"/>
        </w:rPr>
        <w:fldChar w:fldCharType="end"/>
      </w:r>
      <w:r w:rsidR="00F30D5A" w:rsidRPr="0005446F">
        <w:rPr>
          <w:rFonts w:ascii="Arial" w:hAnsi="Arial" w:cs="Arial"/>
        </w:rPr>
        <w:t xml:space="preserve">. </w:t>
      </w:r>
      <w:r w:rsidR="002112D6" w:rsidRPr="0005446F">
        <w:rPr>
          <w:rFonts w:ascii="Arial" w:hAnsi="Arial" w:cs="Arial"/>
        </w:rPr>
        <w:t>D</w:t>
      </w:r>
      <w:r w:rsidR="00F30D5A" w:rsidRPr="0005446F">
        <w:rPr>
          <w:rFonts w:ascii="Arial" w:hAnsi="Arial" w:cs="Arial"/>
        </w:rPr>
        <w:t>ue to their limited mobility and close association with the benthos</w:t>
      </w:r>
      <w:r w:rsidR="00F30D5A" w:rsidRPr="0005446F">
        <w:rPr>
          <w:rFonts w:ascii="Arial" w:hAnsi="Arial" w:cs="Arial"/>
        </w:rPr>
        <w:fldChar w:fldCharType="begin"/>
      </w:r>
      <w:ins w:id="320" w:author="Simon Brandl" w:date="2020-06-01T20:06:00Z">
        <w:r w:rsidR="002F5BC0">
          <w:rPr>
            <w:rFonts w:ascii="Arial" w:hAnsi="Arial" w:cs="Arial"/>
          </w:rPr>
          <w:instrText xml:space="preserve"> ADDIN ZOTERO_ITEM CSL_CITATION {"citationID":"a2h458h9vtu","properties":{"formattedCitation":"\\super 55\\nosupersub{}","plainCitation":"55","noteIndex":0},"citationItems":[{"id":287,"uris":["http://zotero.org/users/3131818/items/RMSTN5MR"],"uri":["http://zotero.org/users/3131818/items/RMSTN5MR"],"itemData":{"id":287,"type":"article-journal","container-title":"Marine Biology","ISSN":"0025-3162","issue":"3","journalAbbreviation":"Marine Biology","page":"455-463","title":"Microhabitat utilisation patterns in cryptobenthic coral reef fish communities","volume":"145","author":[{"family":"Depczynski","given":"M"},{"family":"Bellwood","given":"DR"}],"issued":{"date-parts":[["2004"]]}}}],"schema":"https://github.com/citation-style-language/schema/raw/master/csl-citation.json"} </w:instrText>
        </w:r>
      </w:ins>
      <w:del w:id="321" w:author="Simon Brandl" w:date="2020-06-01T20:06:00Z">
        <w:r w:rsidR="00ED5488" w:rsidRPr="0005446F" w:rsidDel="002F5BC0">
          <w:rPr>
            <w:rFonts w:ascii="Arial" w:hAnsi="Arial" w:cs="Arial"/>
          </w:rPr>
          <w:delInstrText xml:space="preserve"> ADDIN ZOTERO_ITEM CSL_CITATION {"citationID":"a2h458h9vtu","properties":{"formattedCitation":"\\super 56\\nosupersub{}","plainCitation":"56","noteIndex":0},"citationItems":[{"id":287,"uris":["http://zotero.org/users/3131818/items/RMSTN5MR"],"uri":["http://zotero.org/users/3131818/items/RMSTN5MR"],"itemData":{"id":287,"type":"article-journal","container-title":"Marine Biology","ISSN":"0025-3162","issue":"3","journalAbbreviation":"Marine Biology","page":"455-463","title":"Microhabitat utilisation patterns in cryptobenthic coral reef fish communities","volume":"145","author":[{"family":"Depczynski","given":"M"},{"family":"Bellwood","given":"DR"}],"issued":{"date-parts":[["2004"]]}}}],"schema":"https://github.com/citation-style-language/schema/raw/master/csl-citation.json"} </w:delInstrText>
        </w:r>
      </w:del>
      <w:r w:rsidR="00F30D5A" w:rsidRPr="0005446F">
        <w:rPr>
          <w:rFonts w:ascii="Arial" w:hAnsi="Arial" w:cs="Arial"/>
        </w:rPr>
        <w:fldChar w:fldCharType="separate"/>
      </w:r>
      <w:ins w:id="322" w:author="Simon Brandl" w:date="2020-06-01T20:06:00Z">
        <w:r w:rsidR="002F5BC0" w:rsidRPr="002F5BC0">
          <w:rPr>
            <w:rFonts w:ascii="Arial" w:hAnsi="Arial" w:cs="Arial"/>
            <w:vertAlign w:val="superscript"/>
            <w:rPrChange w:id="323" w:author="Simon Brandl" w:date="2020-06-01T20:06:00Z">
              <w:rPr>
                <w:rFonts w:ascii="Times New Roman" w:hAnsi="Times New Roman" w:cs="Times New Roman"/>
                <w:vertAlign w:val="superscript"/>
              </w:rPr>
            </w:rPrChange>
          </w:rPr>
          <w:t>55</w:t>
        </w:r>
      </w:ins>
      <w:del w:id="324" w:author="Simon Brandl" w:date="2020-06-01T20:06:00Z">
        <w:r w:rsidR="00ED5488" w:rsidRPr="002F5BC0" w:rsidDel="002F5BC0">
          <w:rPr>
            <w:rFonts w:ascii="Arial" w:hAnsi="Arial" w:cs="Arial"/>
            <w:vertAlign w:val="superscript"/>
            <w:rPrChange w:id="325" w:author="Simon Brandl" w:date="2020-06-01T20:06:00Z">
              <w:rPr>
                <w:rFonts w:ascii="Arial" w:hAnsi="Arial" w:cs="Arial"/>
                <w:vertAlign w:val="superscript"/>
              </w:rPr>
            </w:rPrChange>
          </w:rPr>
          <w:delText>56</w:delText>
        </w:r>
      </w:del>
      <w:r w:rsidR="00F30D5A" w:rsidRPr="0005446F">
        <w:rPr>
          <w:rFonts w:ascii="Arial" w:hAnsi="Arial" w:cs="Arial"/>
        </w:rPr>
        <w:fldChar w:fldCharType="end"/>
      </w:r>
      <w:r w:rsidR="00F30D5A" w:rsidRPr="0005446F">
        <w:rPr>
          <w:rFonts w:ascii="Arial" w:hAnsi="Arial" w:cs="Arial"/>
        </w:rPr>
        <w:t xml:space="preserve">, </w:t>
      </w:r>
      <w:r w:rsidR="00367805" w:rsidRPr="0005446F">
        <w:rPr>
          <w:rFonts w:ascii="Arial" w:hAnsi="Arial" w:cs="Arial"/>
        </w:rPr>
        <w:t>mitigation</w:t>
      </w:r>
      <w:r w:rsidR="00F30D5A" w:rsidRPr="0005446F">
        <w:rPr>
          <w:rFonts w:ascii="Arial" w:hAnsi="Arial" w:cs="Arial"/>
        </w:rPr>
        <w:t xml:space="preserve"> of temperature extremes through</w:t>
      </w:r>
      <w:r w:rsidR="0088514B" w:rsidRPr="0005446F">
        <w:rPr>
          <w:rFonts w:ascii="Arial" w:hAnsi="Arial" w:cs="Arial"/>
        </w:rPr>
        <w:t xml:space="preserve"> </w:t>
      </w:r>
      <w:r w:rsidR="00F30D5A" w:rsidRPr="0005446F">
        <w:rPr>
          <w:rFonts w:ascii="Arial" w:hAnsi="Arial" w:cs="Arial"/>
        </w:rPr>
        <w:t xml:space="preserve">migration </w:t>
      </w:r>
      <w:ins w:id="326" w:author="Simon Brandl" w:date="2020-05-30T17:36:00Z">
        <w:r w:rsidR="00300D77">
          <w:rPr>
            <w:rFonts w:ascii="Arial" w:hAnsi="Arial" w:cs="Arial"/>
          </w:rPr>
          <w:t xml:space="preserve">is also </w:t>
        </w:r>
      </w:ins>
      <w:del w:id="327" w:author="Simon Brandl" w:date="2020-05-30T17:36:00Z">
        <w:r w:rsidR="005A5201" w:rsidRPr="0005446F" w:rsidDel="00300D77">
          <w:rPr>
            <w:rFonts w:ascii="Arial" w:hAnsi="Arial" w:cs="Arial"/>
          </w:rPr>
          <w:delText xml:space="preserve">is </w:delText>
        </w:r>
        <w:r w:rsidR="009752FC" w:rsidRPr="0005446F" w:rsidDel="00300D77">
          <w:rPr>
            <w:rFonts w:ascii="Arial" w:hAnsi="Arial" w:cs="Arial"/>
          </w:rPr>
          <w:delText xml:space="preserve">often </w:delText>
        </w:r>
      </w:del>
      <w:r w:rsidR="006B313B" w:rsidRPr="0005446F">
        <w:rPr>
          <w:rFonts w:ascii="Arial" w:hAnsi="Arial" w:cs="Arial"/>
        </w:rPr>
        <w:t>not viable</w:t>
      </w:r>
      <w:ins w:id="328" w:author="Simon Brandl" w:date="2020-06-01T20:22:00Z">
        <w:r w:rsidR="001A739E">
          <w:rPr>
            <w:rFonts w:ascii="Arial" w:hAnsi="Arial" w:cs="Arial"/>
          </w:rPr>
          <w:t xml:space="preserve"> and</w:t>
        </w:r>
      </w:ins>
      <w:ins w:id="329" w:author="Simon Brandl" w:date="2020-05-30T17:36:00Z">
        <w:r w:rsidR="00300D77">
          <w:rPr>
            <w:rFonts w:ascii="Arial" w:hAnsi="Arial" w:cs="Arial"/>
          </w:rPr>
          <w:t xml:space="preserve"> </w:t>
        </w:r>
      </w:ins>
      <w:del w:id="330" w:author="Simon Brandl" w:date="2020-05-30T17:36:00Z">
        <w:r w:rsidR="00713FAB" w:rsidRPr="0005446F" w:rsidDel="00300D77">
          <w:rPr>
            <w:rFonts w:ascii="Arial" w:hAnsi="Arial" w:cs="Arial"/>
          </w:rPr>
          <w:delText>,</w:delText>
        </w:r>
        <w:r w:rsidR="00C4544B" w:rsidRPr="0005446F" w:rsidDel="00300D77">
          <w:rPr>
            <w:rFonts w:ascii="Arial" w:hAnsi="Arial" w:cs="Arial"/>
          </w:rPr>
          <w:delText xml:space="preserve"> and </w:delText>
        </w:r>
        <w:r w:rsidR="00713FAB" w:rsidRPr="0005446F" w:rsidDel="00300D77">
          <w:rPr>
            <w:rFonts w:ascii="Arial" w:hAnsi="Arial" w:cs="Arial"/>
          </w:rPr>
          <w:delText>n</w:delText>
        </w:r>
      </w:del>
      <w:proofErr w:type="spellStart"/>
      <w:r w:rsidR="00713FAB" w:rsidRPr="0005446F">
        <w:rPr>
          <w:rFonts w:ascii="Arial" w:hAnsi="Arial" w:cs="Arial"/>
        </w:rPr>
        <w:t>otable</w:t>
      </w:r>
      <w:proofErr w:type="spellEnd"/>
      <w:r w:rsidR="00713FAB" w:rsidRPr="0005446F">
        <w:rPr>
          <w:rFonts w:ascii="Arial" w:hAnsi="Arial" w:cs="Arial"/>
        </w:rPr>
        <w:t xml:space="preserve"> </w:t>
      </w:r>
      <w:ins w:id="331" w:author="Simon Brandl" w:date="2020-05-30T17:36:00Z">
        <w:r w:rsidR="00300D77">
          <w:rPr>
            <w:rFonts w:ascii="Arial" w:hAnsi="Arial" w:cs="Arial"/>
          </w:rPr>
          <w:t xml:space="preserve">shifts in </w:t>
        </w:r>
      </w:ins>
      <w:del w:id="332" w:author="Simon Brandl" w:date="2020-05-30T17:37:00Z">
        <w:r w:rsidR="007F68FA" w:rsidRPr="0005446F" w:rsidDel="00300D77">
          <w:rPr>
            <w:rFonts w:ascii="Arial" w:hAnsi="Arial" w:cs="Arial"/>
          </w:rPr>
          <w:delText>c</w:delText>
        </w:r>
      </w:del>
      <w:ins w:id="333" w:author="Simon Brandl" w:date="2020-05-30T17:37:00Z">
        <w:r w:rsidR="00300D77">
          <w:rPr>
            <w:rFonts w:ascii="Arial" w:hAnsi="Arial" w:cs="Arial"/>
          </w:rPr>
          <w:t>cryptobenthic fish c</w:t>
        </w:r>
      </w:ins>
      <w:r w:rsidR="007F68FA" w:rsidRPr="0005446F">
        <w:rPr>
          <w:rFonts w:ascii="Arial" w:hAnsi="Arial" w:cs="Arial"/>
        </w:rPr>
        <w:t xml:space="preserve">ommunity composition </w:t>
      </w:r>
      <w:del w:id="334" w:author="Simon Brandl" w:date="2020-05-30T17:37:00Z">
        <w:r w:rsidR="00C4544B" w:rsidRPr="0005446F" w:rsidDel="00300D77">
          <w:rPr>
            <w:rFonts w:ascii="Arial" w:hAnsi="Arial" w:cs="Arial"/>
          </w:rPr>
          <w:delText>shifts follow</w:delText>
        </w:r>
        <w:r w:rsidR="009752FC" w:rsidRPr="0005446F" w:rsidDel="00300D77">
          <w:rPr>
            <w:rFonts w:ascii="Arial" w:hAnsi="Arial" w:cs="Arial"/>
          </w:rPr>
          <w:delText>ing</w:delText>
        </w:r>
        <w:r w:rsidR="00C4544B" w:rsidRPr="0005446F" w:rsidDel="00300D77">
          <w:rPr>
            <w:rFonts w:ascii="Arial" w:hAnsi="Arial" w:cs="Arial"/>
          </w:rPr>
          <w:delText xml:space="preserve"> changes</w:delText>
        </w:r>
        <w:r w:rsidR="000847D8" w:rsidRPr="0005446F" w:rsidDel="00300D77">
          <w:rPr>
            <w:rFonts w:ascii="Arial" w:hAnsi="Arial" w:cs="Arial"/>
          </w:rPr>
          <w:delText xml:space="preserve"> in the benthic community</w:delText>
        </w:r>
        <w:r w:rsidR="007F68FA" w:rsidRPr="0005446F" w:rsidDel="00300D77">
          <w:rPr>
            <w:rFonts w:ascii="Arial" w:hAnsi="Arial" w:cs="Arial"/>
          </w:rPr>
          <w:delText xml:space="preserve"> structure</w:delText>
        </w:r>
        <w:r w:rsidR="009752FC" w:rsidRPr="0005446F" w:rsidDel="00300D77">
          <w:rPr>
            <w:rFonts w:ascii="Arial" w:hAnsi="Arial" w:cs="Arial"/>
          </w:rPr>
          <w:delText xml:space="preserve"> </w:delText>
        </w:r>
      </w:del>
      <w:r w:rsidR="009752FC" w:rsidRPr="0005446F">
        <w:rPr>
          <w:rFonts w:ascii="Arial" w:hAnsi="Arial" w:cs="Arial"/>
        </w:rPr>
        <w:t xml:space="preserve">have been </w:t>
      </w:r>
      <w:ins w:id="335" w:author="Simon Brandl" w:date="2020-05-30T17:37:00Z">
        <w:r w:rsidR="00300D77">
          <w:rPr>
            <w:rFonts w:ascii="Arial" w:hAnsi="Arial" w:cs="Arial"/>
          </w:rPr>
          <w:t xml:space="preserve">observed </w:t>
        </w:r>
        <w:r w:rsidR="00300D77" w:rsidRPr="0005446F">
          <w:rPr>
            <w:rFonts w:ascii="Arial" w:hAnsi="Arial" w:cs="Arial"/>
          </w:rPr>
          <w:t xml:space="preserve">following </w:t>
        </w:r>
        <w:r w:rsidR="00300D77">
          <w:rPr>
            <w:rFonts w:ascii="Arial" w:hAnsi="Arial" w:cs="Arial"/>
          </w:rPr>
          <w:t xml:space="preserve">small-scale </w:t>
        </w:r>
        <w:r w:rsidR="00300D77" w:rsidRPr="0005446F">
          <w:rPr>
            <w:rFonts w:ascii="Arial" w:hAnsi="Arial" w:cs="Arial"/>
          </w:rPr>
          <w:t>changes in the benthic community structure</w:t>
        </w:r>
      </w:ins>
      <w:del w:id="336" w:author="Simon Brandl" w:date="2020-05-30T17:37:00Z">
        <w:r w:rsidR="009752FC" w:rsidRPr="0005446F" w:rsidDel="00300D77">
          <w:rPr>
            <w:rFonts w:ascii="Arial" w:hAnsi="Arial" w:cs="Arial"/>
          </w:rPr>
          <w:delText>detected</w:delText>
        </w:r>
      </w:del>
      <w:r w:rsidR="00C4544B" w:rsidRPr="0005446F">
        <w:rPr>
          <w:rFonts w:ascii="Arial" w:hAnsi="Arial" w:cs="Arial"/>
        </w:rPr>
        <w:fldChar w:fldCharType="begin"/>
      </w:r>
      <w:ins w:id="337" w:author="Simon Brandl" w:date="2020-06-01T20:06:00Z">
        <w:r w:rsidR="002F5BC0">
          <w:rPr>
            <w:rFonts w:ascii="Arial" w:hAnsi="Arial" w:cs="Arial"/>
          </w:rPr>
          <w:instrText xml:space="preserve"> ADDIN ZOTERO_ITEM CSL_CITATION {"citationID":"a2a308k3blq","properties":{"formattedCitation":"\\super 27,56\\nosupersub{}","plainCitation":"27,56","noteIndex":0},"citationItems":[{"id":230,"uris":["http://zotero.org/users/3131818/items/VU8J9E38"],"uri":["http://zotero.org/users/3131818/items/VU8J9E38"],"itemData":{"id":230,"type":"article-journal","container-title":"Global Change Biology","ISSN":"1365-2486","issue":"9","journalAbbreviation":"Global Change Biology","page":"1587-1594","title":"Coral bleaching, reef fish community phase shifts and the resilience of coral reefs","volume":"12","author":[{"family":"Bellwood","given":"David R"},{"family":"Hoey","given":"Andrew S"},{"family":"Ackerman","given":"John L"},{"family":"Depczynski","given":"Martial"}],"issued":{"date-parts":[["2006"]]}}},{"id":408,"uris":["http://zotero.org/users/3131818/items/IT9VZ9W5"],"uri":["http://zotero.org/users/3131818/items/IT9VZ9W5"],"itemData":{"id":408,"type":"article-journal","container-title":"Oecologia","ISSN":"0029-8549","issue":"2","journalAbbreviation":"Oecologia","page":"567-573","title":"Coral recovery may not herald the return of fishes on damaged coral reefs","volume":"170","author":[{"family":"Bellwood","given":"David R"},{"family":"Baird","given":"Andrew H"},{"family":"Depczynski","given":"Martial"},{"family":"González-Cabello","given":"Alonso"},{"family":"Hoey","given":"Andrew S"},{"family":"Lefèvre","given":"Carine D"},{"family":"Tanner","given":"Jennifer K"}],"issued":{"date-parts":[["2012"]]}}}],"schema":"https://github.com/citation-style-language/schema/raw/master/csl-citation.json"} </w:instrText>
        </w:r>
      </w:ins>
      <w:del w:id="338" w:author="Simon Brandl" w:date="2020-06-01T20:06:00Z">
        <w:r w:rsidR="00ED5488" w:rsidRPr="0005446F" w:rsidDel="002F5BC0">
          <w:rPr>
            <w:rFonts w:ascii="Arial" w:hAnsi="Arial" w:cs="Arial"/>
          </w:rPr>
          <w:delInstrText xml:space="preserve"> ADDIN ZOTERO_ITEM CSL_CITATION {"citationID":"a2a308k3blq","properties":{"formattedCitation":"\\super 31,57\\nosupersub{}","plainCitation":"31,57","noteIndex":0},"citationItems":[{"id":230,"uris":["http://zotero.org/users/3131818/items/VU8J9E38"],"uri":["http://zotero.org/users/3131818/items/VU8J9E38"],"itemData":{"id":230,"type":"article-journal","container-title":"Global Change Biology","ISSN":"1365-2486","issue":"9","journalAbbreviation":"Global Change Biology","page":"1587-1594","title":"Coral bleaching, reef fish community phase shifts and the resilience of coral reefs","volume":"12","author":[{"family":"Bellwood","given":"David R"},{"family":"Hoey","given":"Andrew S"},{"family":"Ackerman","given":"John L"},{"family":"Depczynski","given":"Martial"}],"issued":{"date-parts":[["2006"]]}}},{"id":408,"uris":["http://zotero.org/users/3131818/items/IT9VZ9W5"],"uri":["http://zotero.org/users/3131818/items/IT9VZ9W5"],"itemData":{"id":408,"type":"article-journal","container-title":"Oecologia","ISSN":"0029-8549","issue":"2","journalAbbreviation":"Oecologia","page":"567-573","title":"Coral recovery may not herald the return of fishes on damaged coral reefs","volume":"170","author":[{"family":"Bellwood","given":"David R"},{"family":"Baird","given":"Andrew H"},{"family":"Depczynski","given":"Martial"},{"family":"González-Cabello","given":"Alonso"},{"family":"Hoey","given":"Andrew S"},{"family":"Lefèvre","given":"Carine D"},{"family":"Tanner","given":"Jennifer K"}],"issued":{"date-parts":[["2012"]]}}}],"schema":"https://github.com/citation-style-language/schema/raw/master/csl-citation.json"} </w:delInstrText>
        </w:r>
      </w:del>
      <w:r w:rsidR="00C4544B" w:rsidRPr="0005446F">
        <w:rPr>
          <w:rFonts w:ascii="Arial" w:hAnsi="Arial" w:cs="Arial"/>
        </w:rPr>
        <w:fldChar w:fldCharType="separate"/>
      </w:r>
      <w:ins w:id="339" w:author="Simon Brandl" w:date="2020-06-01T20:06:00Z">
        <w:r w:rsidR="002F5BC0" w:rsidRPr="002F5BC0">
          <w:rPr>
            <w:rFonts w:ascii="Arial" w:hAnsi="Arial" w:cs="Arial"/>
            <w:vertAlign w:val="superscript"/>
            <w:rPrChange w:id="340" w:author="Simon Brandl" w:date="2020-06-01T20:06:00Z">
              <w:rPr>
                <w:rFonts w:ascii="Times New Roman" w:hAnsi="Times New Roman" w:cs="Times New Roman"/>
                <w:vertAlign w:val="superscript"/>
              </w:rPr>
            </w:rPrChange>
          </w:rPr>
          <w:t>27,56</w:t>
        </w:r>
      </w:ins>
      <w:del w:id="341" w:author="Simon Brandl" w:date="2020-06-01T20:06:00Z">
        <w:r w:rsidR="00ED5488" w:rsidRPr="002F5BC0" w:rsidDel="002F5BC0">
          <w:rPr>
            <w:rFonts w:ascii="Arial" w:hAnsi="Arial" w:cs="Arial"/>
            <w:vertAlign w:val="superscript"/>
            <w:rPrChange w:id="342" w:author="Simon Brandl" w:date="2020-06-01T20:06:00Z">
              <w:rPr>
                <w:rFonts w:ascii="Arial" w:hAnsi="Arial" w:cs="Arial"/>
                <w:vertAlign w:val="superscript"/>
              </w:rPr>
            </w:rPrChange>
          </w:rPr>
          <w:delText>31,57</w:delText>
        </w:r>
      </w:del>
      <w:r w:rsidR="00C4544B" w:rsidRPr="0005446F">
        <w:rPr>
          <w:rFonts w:ascii="Arial" w:hAnsi="Arial" w:cs="Arial"/>
        </w:rPr>
        <w:fldChar w:fldCharType="end"/>
      </w:r>
      <w:r w:rsidR="00F30D5A" w:rsidRPr="0005446F">
        <w:rPr>
          <w:rFonts w:ascii="Arial" w:hAnsi="Arial" w:cs="Arial"/>
        </w:rPr>
        <w:t xml:space="preserve">. </w:t>
      </w:r>
      <w:r w:rsidR="00713FAB" w:rsidRPr="0005446F">
        <w:rPr>
          <w:rFonts w:ascii="Arial" w:hAnsi="Arial" w:cs="Arial"/>
        </w:rPr>
        <w:t>However, t</w:t>
      </w:r>
      <w:r w:rsidR="00F30D5A" w:rsidRPr="0005446F">
        <w:rPr>
          <w:rFonts w:ascii="Arial" w:hAnsi="Arial" w:cs="Arial"/>
        </w:rPr>
        <w:t>he</w:t>
      </w:r>
      <w:del w:id="343" w:author="Simon Brandl" w:date="2020-05-30T17:37:00Z">
        <w:r w:rsidR="00F30D5A" w:rsidRPr="0005446F" w:rsidDel="00300D77">
          <w:rPr>
            <w:rFonts w:ascii="Arial" w:hAnsi="Arial" w:cs="Arial"/>
          </w:rPr>
          <w:delText>ir</w:delText>
        </w:r>
      </w:del>
      <w:r w:rsidR="00F30D5A" w:rsidRPr="0005446F">
        <w:rPr>
          <w:rFonts w:ascii="Arial" w:hAnsi="Arial" w:cs="Arial"/>
        </w:rPr>
        <w:t xml:space="preserve"> extremely high generational turnover (</w:t>
      </w:r>
      <w:r w:rsidR="00081E4D" w:rsidRPr="0005446F">
        <w:rPr>
          <w:rFonts w:ascii="Arial" w:hAnsi="Arial" w:cs="Arial"/>
        </w:rPr>
        <w:t>7.4</w:t>
      </w:r>
      <w:r w:rsidR="000847D8" w:rsidRPr="0005446F">
        <w:rPr>
          <w:rFonts w:ascii="Arial" w:hAnsi="Arial" w:cs="Arial"/>
        </w:rPr>
        <w:t xml:space="preserve"> </w:t>
      </w:r>
      <w:r w:rsidR="00F30D5A" w:rsidRPr="0005446F">
        <w:rPr>
          <w:rFonts w:ascii="Arial" w:hAnsi="Arial" w:cs="Arial"/>
        </w:rPr>
        <w:t>generations per year</w:t>
      </w:r>
      <w:r w:rsidR="00081E4D" w:rsidRPr="0005446F">
        <w:rPr>
          <w:rFonts w:ascii="Arial" w:hAnsi="Arial" w:cs="Arial"/>
        </w:rPr>
        <w:t xml:space="preserve"> in </w:t>
      </w:r>
      <w:del w:id="344" w:author="Simon Brandl" w:date="2020-05-30T17:37:00Z">
        <w:r w:rsidR="00081E4D" w:rsidRPr="0005446F" w:rsidDel="00300D77">
          <w:rPr>
            <w:rFonts w:ascii="Arial" w:hAnsi="Arial" w:cs="Arial"/>
          </w:rPr>
          <w:delText xml:space="preserve">some </w:delText>
        </w:r>
      </w:del>
      <w:ins w:id="345" w:author="Simon Brandl" w:date="2020-05-30T17:37:00Z">
        <w:r w:rsidR="00300D77">
          <w:rPr>
            <w:rFonts w:ascii="Arial" w:hAnsi="Arial" w:cs="Arial"/>
          </w:rPr>
          <w:t>the most</w:t>
        </w:r>
      </w:ins>
      <w:ins w:id="346" w:author="Simon Brandl" w:date="2020-05-30T17:38:00Z">
        <w:r w:rsidR="00300D77">
          <w:rPr>
            <w:rFonts w:ascii="Arial" w:hAnsi="Arial" w:cs="Arial"/>
          </w:rPr>
          <w:t xml:space="preserve"> extreme</w:t>
        </w:r>
      </w:ins>
      <w:ins w:id="347" w:author="Simon Brandl" w:date="2020-05-30T17:37:00Z">
        <w:r w:rsidR="00300D77" w:rsidRPr="0005446F">
          <w:rPr>
            <w:rFonts w:ascii="Arial" w:hAnsi="Arial" w:cs="Arial"/>
          </w:rPr>
          <w:t xml:space="preserve"> </w:t>
        </w:r>
      </w:ins>
      <w:r w:rsidR="00081E4D" w:rsidRPr="0005446F">
        <w:rPr>
          <w:rFonts w:ascii="Arial" w:hAnsi="Arial" w:cs="Arial"/>
        </w:rPr>
        <w:t>species</w:t>
      </w:r>
      <w:r w:rsidR="00F30D5A" w:rsidRPr="0005446F">
        <w:rPr>
          <w:rFonts w:ascii="Arial" w:hAnsi="Arial" w:cs="Arial"/>
        </w:rPr>
        <w:fldChar w:fldCharType="begin"/>
      </w:r>
      <w:ins w:id="348" w:author="Simon Brandl" w:date="2020-06-01T20:06:00Z">
        <w:r w:rsidR="002F5BC0">
          <w:rPr>
            <w:rFonts w:ascii="Arial" w:hAnsi="Arial" w:cs="Arial"/>
          </w:rPr>
          <w:instrText xml:space="preserve"> ADDIN ZOTERO_ITEM CSL_CITATION {"citationID":"a1ces084ctk","properties":{"formattedCitation":"\\super 53,57\\nosupersub{}","plainCitation":"53,57","noteIndex":0},"citationItems":[{"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R"}],"issued":{"date-parts":[["2019"]]}}},{"id":286,"uris":["http://zotero.org/users/3131818/items/X6MDPBN9"],"uri":["http://zotero.org/users/3131818/items/X6MDPBN9"],"itemData":{"id":286,"type":"article-journal","container-title":"Current Biology","DOI":"10.1016/j.cub.2005.04.016","ISSN":"0960-9822","issue":"8","page":"R288-R289","title":"Shortest recorded vertebrate lifespan found in a coral reef fish","volume":"15","author":[{"family":"Depczynski","given":"Martial"},{"family":"Bellwood","given":"David R."}]}}],"schema":"https://github.com/citation-style-language/schema/raw/master/csl-citation.json"} </w:instrText>
        </w:r>
      </w:ins>
      <w:del w:id="349" w:author="Simon Brandl" w:date="2020-06-01T20:06:00Z">
        <w:r w:rsidR="00ED5488" w:rsidRPr="0005446F" w:rsidDel="002F5BC0">
          <w:rPr>
            <w:rFonts w:ascii="Arial" w:hAnsi="Arial" w:cs="Arial"/>
          </w:rPr>
          <w:delInstrText xml:space="preserve"> ADDIN ZOTERO_ITEM CSL_CITATION {"citationID":"a1ces084ctk","properties":{"formattedCitation":"\\super 54,58\\nosupersub{}","plainCitation":"54,58","noteIndex":0},"citationItems":[{"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R"}],"issued":{"date-parts":[["2019"]]}}},{"id":286,"uris":["http://zotero.org/users/3131818/items/X6MDPBN9"],"uri":["http://zotero.org/users/3131818/items/X6MDPBN9"],"itemData":{"id":286,"type":"article-journal","container-title":"Current Biology","DOI":"10.1016/j.cub.2005.04.016","ISSN":"0960-9822","issue":"8","page":"R288-R289","title":"Shortest recorded vertebrate lifespan found in a coral reef fish","volume":"15","author":[{"family":"Depczynski","given":"Martial"},{"family":"Bellwood","given":"David R."}]}}],"schema":"https://github.com/citation-style-language/schema/raw/master/csl-citation.json"} </w:delInstrText>
        </w:r>
      </w:del>
      <w:r w:rsidR="00F30D5A" w:rsidRPr="0005446F">
        <w:rPr>
          <w:rFonts w:ascii="Arial" w:hAnsi="Arial" w:cs="Arial"/>
        </w:rPr>
        <w:fldChar w:fldCharType="separate"/>
      </w:r>
      <w:ins w:id="350" w:author="Simon Brandl" w:date="2020-06-01T20:06:00Z">
        <w:r w:rsidR="002F5BC0" w:rsidRPr="002F5BC0">
          <w:rPr>
            <w:rFonts w:ascii="Arial" w:hAnsi="Arial" w:cs="Arial"/>
            <w:vertAlign w:val="superscript"/>
            <w:rPrChange w:id="351" w:author="Simon Brandl" w:date="2020-06-01T20:06:00Z">
              <w:rPr>
                <w:rFonts w:ascii="Times New Roman" w:hAnsi="Times New Roman" w:cs="Times New Roman"/>
                <w:vertAlign w:val="superscript"/>
              </w:rPr>
            </w:rPrChange>
          </w:rPr>
          <w:t>53,57</w:t>
        </w:r>
      </w:ins>
      <w:del w:id="352" w:author="Simon Brandl" w:date="2020-06-01T20:06:00Z">
        <w:r w:rsidR="00ED5488" w:rsidRPr="002F5BC0" w:rsidDel="002F5BC0">
          <w:rPr>
            <w:rFonts w:ascii="Arial" w:hAnsi="Arial" w:cs="Arial"/>
            <w:vertAlign w:val="superscript"/>
            <w:rPrChange w:id="353" w:author="Simon Brandl" w:date="2020-06-01T20:06:00Z">
              <w:rPr>
                <w:rFonts w:ascii="Arial" w:hAnsi="Arial" w:cs="Arial"/>
                <w:vertAlign w:val="superscript"/>
              </w:rPr>
            </w:rPrChange>
          </w:rPr>
          <w:delText>54,58</w:delText>
        </w:r>
      </w:del>
      <w:r w:rsidR="00F30D5A" w:rsidRPr="0005446F">
        <w:rPr>
          <w:rFonts w:ascii="Arial" w:hAnsi="Arial" w:cs="Arial"/>
        </w:rPr>
        <w:fldChar w:fldCharType="end"/>
      </w:r>
      <w:r w:rsidR="00F30D5A" w:rsidRPr="0005446F">
        <w:rPr>
          <w:rFonts w:ascii="Arial" w:hAnsi="Arial" w:cs="Arial"/>
        </w:rPr>
        <w:t>)</w:t>
      </w:r>
      <w:r w:rsidR="00713FAB" w:rsidRPr="0005446F">
        <w:rPr>
          <w:rFonts w:ascii="Arial" w:hAnsi="Arial" w:cs="Arial"/>
        </w:rPr>
        <w:t xml:space="preserve"> and</w:t>
      </w:r>
      <w:r w:rsidR="00F30D5A" w:rsidRPr="0005446F">
        <w:rPr>
          <w:rFonts w:ascii="Arial" w:hAnsi="Arial" w:cs="Arial"/>
        </w:rPr>
        <w:t xml:space="preserve"> </w:t>
      </w:r>
      <w:r w:rsidR="00C4544B" w:rsidRPr="0005446F">
        <w:rPr>
          <w:rFonts w:ascii="Arial" w:hAnsi="Arial" w:cs="Arial"/>
        </w:rPr>
        <w:t xml:space="preserve">prevalence of </w:t>
      </w:r>
      <w:r w:rsidR="00F30D5A" w:rsidRPr="0005446F">
        <w:rPr>
          <w:rFonts w:ascii="Arial" w:hAnsi="Arial" w:cs="Arial"/>
        </w:rPr>
        <w:t>benthic clutch spawning and parental care</w:t>
      </w:r>
      <w:r w:rsidR="00F30D5A" w:rsidRPr="0005446F">
        <w:rPr>
          <w:rFonts w:ascii="Arial" w:hAnsi="Arial" w:cs="Arial"/>
        </w:rPr>
        <w:fldChar w:fldCharType="begin"/>
      </w:r>
      <w:ins w:id="354" w:author="Simon Brandl" w:date="2020-06-01T20:06:00Z">
        <w:r w:rsidR="002F5BC0">
          <w:rPr>
            <w:rFonts w:ascii="Arial" w:hAnsi="Arial" w:cs="Arial"/>
          </w:rPr>
          <w:instrText xml:space="preserve"> ADDIN ZOTERO_ITEM CSL_CITATION {"citationID":"a1atnj8oh94","properties":{"formattedCitation":"\\super 49\\nosupersub{}","plainCitation":"49","noteIndex":0},"citationItems":[{"id":1932,"uris":["http://zotero.org/users/3131818/items/CA57NDKU"],"uri":["http://zotero.org/users/3131818/items/CA57NDKU"],"itemData":{"id":1932,"type":"article-journal","container-title":"Biological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instrText>
        </w:r>
      </w:ins>
      <w:del w:id="355" w:author="Simon Brandl" w:date="2020-06-01T20:06:00Z">
        <w:r w:rsidR="00ED5488" w:rsidRPr="0005446F" w:rsidDel="002F5BC0">
          <w:rPr>
            <w:rFonts w:ascii="Arial" w:hAnsi="Arial" w:cs="Arial"/>
          </w:rPr>
          <w:delInstrText xml:space="preserve"> ADDIN ZOTERO_ITEM CSL_CITATION {"citationID":"a1atnj8oh94","properties":{"formattedCitation":"\\super 50\\nosupersub{}","plainCitation":"50","noteIndex":0},"citationItems":[{"id":1932,"uris":["http://zotero.org/users/3131818/items/CA57NDKU"],"uri":["http://zotero.org/users/3131818/items/CA57NDKU"],"itemData":{"id":1932,"type":"article-journal","container-title":"Biological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delInstrText>
        </w:r>
      </w:del>
      <w:r w:rsidR="00F30D5A" w:rsidRPr="0005446F">
        <w:rPr>
          <w:rFonts w:ascii="Arial" w:hAnsi="Arial" w:cs="Arial"/>
        </w:rPr>
        <w:fldChar w:fldCharType="separate"/>
      </w:r>
      <w:ins w:id="356" w:author="Simon Brandl" w:date="2020-06-01T20:06:00Z">
        <w:r w:rsidR="002F5BC0" w:rsidRPr="002F5BC0">
          <w:rPr>
            <w:rFonts w:ascii="Arial" w:hAnsi="Arial" w:cs="Arial"/>
            <w:vertAlign w:val="superscript"/>
            <w:rPrChange w:id="357" w:author="Simon Brandl" w:date="2020-06-01T20:06:00Z">
              <w:rPr>
                <w:rFonts w:ascii="Times New Roman" w:hAnsi="Times New Roman" w:cs="Times New Roman"/>
                <w:vertAlign w:val="superscript"/>
              </w:rPr>
            </w:rPrChange>
          </w:rPr>
          <w:t>49</w:t>
        </w:r>
      </w:ins>
      <w:del w:id="358" w:author="Simon Brandl" w:date="2020-06-01T20:06:00Z">
        <w:r w:rsidR="00ED5488" w:rsidRPr="002F5BC0" w:rsidDel="002F5BC0">
          <w:rPr>
            <w:rFonts w:ascii="Arial" w:hAnsi="Arial" w:cs="Arial"/>
            <w:vertAlign w:val="superscript"/>
            <w:rPrChange w:id="359" w:author="Simon Brandl" w:date="2020-06-01T20:06:00Z">
              <w:rPr>
                <w:rFonts w:ascii="Arial" w:hAnsi="Arial" w:cs="Arial"/>
                <w:vertAlign w:val="superscript"/>
              </w:rPr>
            </w:rPrChange>
          </w:rPr>
          <w:delText>50</w:delText>
        </w:r>
      </w:del>
      <w:r w:rsidR="00F30D5A" w:rsidRPr="0005446F">
        <w:rPr>
          <w:rFonts w:ascii="Arial" w:hAnsi="Arial" w:cs="Arial"/>
        </w:rPr>
        <w:fldChar w:fldCharType="end"/>
      </w:r>
      <w:r w:rsidR="00F30D5A" w:rsidRPr="0005446F">
        <w:rPr>
          <w:rFonts w:ascii="Arial" w:hAnsi="Arial" w:cs="Arial"/>
        </w:rPr>
        <w:t xml:space="preserve"> may make them ideally suited for transgenerational adaptation to </w:t>
      </w:r>
      <w:r w:rsidR="00367805" w:rsidRPr="0005446F">
        <w:rPr>
          <w:rFonts w:ascii="Arial" w:hAnsi="Arial" w:cs="Arial"/>
        </w:rPr>
        <w:t>changing</w:t>
      </w:r>
      <w:r w:rsidR="00F30D5A" w:rsidRPr="0005446F">
        <w:rPr>
          <w:rFonts w:ascii="Arial" w:hAnsi="Arial" w:cs="Arial"/>
        </w:rPr>
        <w:t xml:space="preserve"> conditions</w:t>
      </w:r>
      <w:r w:rsidR="0088514B" w:rsidRPr="0005446F">
        <w:rPr>
          <w:rFonts w:ascii="Arial" w:hAnsi="Arial" w:cs="Arial"/>
        </w:rPr>
        <w:fldChar w:fldCharType="begin"/>
      </w:r>
      <w:ins w:id="360" w:author="Simon Brandl" w:date="2020-06-01T20:06:00Z">
        <w:r w:rsidR="002F5BC0">
          <w:rPr>
            <w:rFonts w:ascii="Arial" w:hAnsi="Arial" w:cs="Arial"/>
          </w:rPr>
          <w:instrText xml:space="preserve"> ADDIN ZOTERO_ITEM CSL_CITATION {"citationID":"a4bg3ivlhg","properties":{"formattedCitation":"\\super 34\\nosupersub{}","plainCitation":"34","noteIndex":0},"citationItems":[{"id":2228,"uris":["http://zotero.org/users/3131818/items/WP3ULP5C"],"uri":["http://zotero.org/users/3131818/items/WP3ULP5C"],"itemData":{"id":2228,"type":"article-journal","container-title":"Journal of Experimental Biology","ISSN":"0022-0949","issue":"22","journalAbbreviation":"Journal of Experimental Biology","page":"3865-3873","title":"Impact of global warming and rising CO2 levels on coral reef fishes: what hope for the future?","volume":"215","author":[{"family":"Munday","given":"Philip L"},{"family":"McCormick","given":"Mark I"},{"family":"Nilsson","given":"Göran E"}],"issued":{"date-parts":[["2012"]]}}}],"schema":"https://github.com/citation-style-language/schema/raw/master/csl-citation.json"} </w:instrText>
        </w:r>
      </w:ins>
      <w:del w:id="361" w:author="Simon Brandl" w:date="2020-06-01T20:06:00Z">
        <w:r w:rsidR="00ED5488" w:rsidRPr="0005446F" w:rsidDel="002F5BC0">
          <w:rPr>
            <w:rFonts w:ascii="Arial" w:hAnsi="Arial" w:cs="Arial"/>
          </w:rPr>
          <w:delInstrText xml:space="preserve"> ADDIN ZOTERO_ITEM CSL_CITATION {"citationID":"a4bg3ivlhg","properties":{"formattedCitation":"\\super 37\\nosupersub{}","plainCitation":"37","noteIndex":0},"citationItems":[{"id":2228,"uris":["http://zotero.org/users/3131818/items/WP3ULP5C"],"uri":["http://zotero.org/users/3131818/items/WP3ULP5C"],"itemData":{"id":2228,"type":"article-journal","container-title":"Journal of Experimental Biology","ISSN":"0022-0949","issue":"22","journalAbbreviation":"Journal of Experimental Biology","page":"3865-3873","title":"Impact of global warming and rising CO2 levels on coral reef fishes: what hope for the future?","volume":"215","author":[{"family":"Munday","given":"Philip L"},{"family":"McCormick","given":"Mark I"},{"family":"Nilsson","given":"Göran E"}],"issued":{"date-parts":[["2012"]]}}}],"schema":"https://github.com/citation-style-language/schema/raw/master/csl-citation.json"} </w:delInstrText>
        </w:r>
      </w:del>
      <w:r w:rsidR="0088514B" w:rsidRPr="0005446F">
        <w:rPr>
          <w:rFonts w:ascii="Arial" w:hAnsi="Arial" w:cs="Arial"/>
        </w:rPr>
        <w:fldChar w:fldCharType="separate"/>
      </w:r>
      <w:ins w:id="362" w:author="Simon Brandl" w:date="2020-06-01T20:06:00Z">
        <w:r w:rsidR="002F5BC0" w:rsidRPr="002F5BC0">
          <w:rPr>
            <w:rFonts w:ascii="Arial" w:hAnsi="Arial" w:cs="Arial"/>
            <w:vertAlign w:val="superscript"/>
            <w:rPrChange w:id="363" w:author="Simon Brandl" w:date="2020-06-01T20:06:00Z">
              <w:rPr>
                <w:rFonts w:ascii="Times New Roman" w:hAnsi="Times New Roman" w:cs="Times New Roman"/>
                <w:vertAlign w:val="superscript"/>
              </w:rPr>
            </w:rPrChange>
          </w:rPr>
          <w:t>34</w:t>
        </w:r>
      </w:ins>
      <w:del w:id="364" w:author="Simon Brandl" w:date="2020-06-01T20:06:00Z">
        <w:r w:rsidR="00ED5488" w:rsidRPr="002F5BC0" w:rsidDel="002F5BC0">
          <w:rPr>
            <w:rFonts w:ascii="Arial" w:hAnsi="Arial" w:cs="Arial"/>
            <w:vertAlign w:val="superscript"/>
            <w:rPrChange w:id="365" w:author="Simon Brandl" w:date="2020-06-01T20:06:00Z">
              <w:rPr>
                <w:rFonts w:ascii="Arial" w:hAnsi="Arial" w:cs="Arial"/>
                <w:vertAlign w:val="superscript"/>
              </w:rPr>
            </w:rPrChange>
          </w:rPr>
          <w:delText>37</w:delText>
        </w:r>
      </w:del>
      <w:r w:rsidR="0088514B" w:rsidRPr="0005446F">
        <w:rPr>
          <w:rFonts w:ascii="Arial" w:hAnsi="Arial" w:cs="Arial"/>
        </w:rPr>
        <w:fldChar w:fldCharType="end"/>
      </w:r>
      <w:r w:rsidR="00F30D5A" w:rsidRPr="0005446F">
        <w:rPr>
          <w:rFonts w:ascii="Arial" w:hAnsi="Arial" w:cs="Arial"/>
        </w:rPr>
        <w:t xml:space="preserve">. </w:t>
      </w:r>
      <w:r w:rsidR="00C4544B" w:rsidRPr="0005446F">
        <w:rPr>
          <w:rFonts w:ascii="Arial" w:hAnsi="Arial" w:cs="Arial"/>
        </w:rPr>
        <w:t>In fact</w:t>
      </w:r>
      <w:r w:rsidR="00815863" w:rsidRPr="0005446F">
        <w:rPr>
          <w:rFonts w:ascii="Arial" w:hAnsi="Arial" w:cs="Arial"/>
        </w:rPr>
        <w:t xml:space="preserve">, an extremely fast evolutionary clock has </w:t>
      </w:r>
      <w:r w:rsidR="00815863" w:rsidRPr="0005446F">
        <w:rPr>
          <w:rFonts w:ascii="Arial" w:hAnsi="Arial" w:cs="Arial"/>
        </w:rPr>
        <w:lastRenderedPageBreak/>
        <w:t>been implicated as a driver for rapid speciation in cryptobenthic fishes</w:t>
      </w:r>
      <w:r w:rsidR="00815863" w:rsidRPr="0005446F">
        <w:rPr>
          <w:rFonts w:ascii="Arial" w:hAnsi="Arial" w:cs="Arial"/>
        </w:rPr>
        <w:fldChar w:fldCharType="begin"/>
      </w:r>
      <w:ins w:id="366" w:author="Simon Brandl" w:date="2020-06-01T20:06:00Z">
        <w:r w:rsidR="002F5BC0">
          <w:rPr>
            <w:rFonts w:ascii="Arial" w:hAnsi="Arial" w:cs="Arial"/>
          </w:rPr>
          <w:instrText xml:space="preserve"> ADDIN ZOTERO_ITEM CSL_CITATION {"citationID":"altkc6thuv","properties":{"formattedCitation":"\\super 58\\nosupersub{}","plainCitation":"58","noteIndex":0},"citationItems":[{"id":193,"uris":["http://zotero.org/users/3131818/items/HX56BTHB"],"uri":["http://zotero.org/users/3131818/items/HX56BTHB"],"itemData":{"id":193,"type":"article-journal","container-title":"Molecular phylogenetics and evolution","ISSN":"1055-7903","journalAbbreviation":"Molecular phylogenetics and evolution","page":"200-210","title":"Support for a ‘Center of Origin’in the Coral Triangle: Cryptic diversity, recent speciation, and local endemism in a diverse lineage of reef fishes (Gobiidae: Eviota)","volume":"82","author":[{"family":"Tornabene","given":"Luke"},{"family":"Valdez","given":"Samantha"},{"family":"Erdmann","given":"Mark"},{"family":"Pezold","given":"Frank"}],"issued":{"date-parts":[["2015"]]}}}],"schema":"https://github.com/citation-style-language/schema/raw/master/csl-citation.json"} </w:instrText>
        </w:r>
      </w:ins>
      <w:del w:id="367" w:author="Simon Brandl" w:date="2020-06-01T20:06:00Z">
        <w:r w:rsidR="00ED5488" w:rsidRPr="0005446F" w:rsidDel="002F5BC0">
          <w:rPr>
            <w:rFonts w:ascii="Arial" w:hAnsi="Arial" w:cs="Arial"/>
          </w:rPr>
          <w:delInstrText xml:space="preserve"> ADDIN ZOTERO_ITEM CSL_CITATION {"citationID":"altkc6thuv","properties":{"formattedCitation":"\\super 59\\nosupersub{}","plainCitation":"59","noteIndex":0},"citationItems":[{"id":193,"uris":["http://zotero.org/users/3131818/items/HX56BTHB"],"uri":["http://zotero.org/users/3131818/items/HX56BTHB"],"itemData":{"id":193,"type":"article-journal","container-title":"Molecular phylogenetics and evolution","ISSN":"1055-7903","journalAbbreviation":"Molecular phylogenetics and evolution","page":"200-210","title":"Support for a ‘Center of Origin’in the Coral Triangle: Cryptic diversity, recent speciation, and local endemism in a diverse lineage of reef fishes (Gobiidae: Eviota)","volume":"82","author":[{"family":"Tornabene","given":"Luke"},{"family":"Valdez","given":"Samantha"},{"family":"Erdmann","given":"Mark"},{"family":"Pezold","given":"Frank"}],"issued":{"date-parts":[["2015"]]}}}],"schema":"https://github.com/citation-style-language/schema/raw/master/csl-citation.json"} </w:delInstrText>
        </w:r>
      </w:del>
      <w:r w:rsidR="00815863" w:rsidRPr="0005446F">
        <w:rPr>
          <w:rFonts w:ascii="Arial" w:hAnsi="Arial" w:cs="Arial"/>
        </w:rPr>
        <w:fldChar w:fldCharType="separate"/>
      </w:r>
      <w:ins w:id="368" w:author="Simon Brandl" w:date="2020-06-01T20:06:00Z">
        <w:r w:rsidR="002F5BC0" w:rsidRPr="002F5BC0">
          <w:rPr>
            <w:rFonts w:ascii="Arial" w:hAnsi="Arial" w:cs="Arial"/>
            <w:vertAlign w:val="superscript"/>
            <w:rPrChange w:id="369" w:author="Simon Brandl" w:date="2020-06-01T20:06:00Z">
              <w:rPr>
                <w:rFonts w:ascii="Times New Roman" w:hAnsi="Times New Roman" w:cs="Times New Roman"/>
                <w:vertAlign w:val="superscript"/>
              </w:rPr>
            </w:rPrChange>
          </w:rPr>
          <w:t>58</w:t>
        </w:r>
      </w:ins>
      <w:del w:id="370" w:author="Simon Brandl" w:date="2020-06-01T20:06:00Z">
        <w:r w:rsidR="00ED5488" w:rsidRPr="002F5BC0" w:rsidDel="002F5BC0">
          <w:rPr>
            <w:rFonts w:ascii="Arial" w:hAnsi="Arial" w:cs="Arial"/>
            <w:vertAlign w:val="superscript"/>
            <w:rPrChange w:id="371" w:author="Simon Brandl" w:date="2020-06-01T20:06:00Z">
              <w:rPr>
                <w:rFonts w:ascii="Arial" w:hAnsi="Arial" w:cs="Arial"/>
                <w:vertAlign w:val="superscript"/>
              </w:rPr>
            </w:rPrChange>
          </w:rPr>
          <w:delText>59</w:delText>
        </w:r>
      </w:del>
      <w:r w:rsidR="00815863" w:rsidRPr="0005446F">
        <w:rPr>
          <w:rFonts w:ascii="Arial" w:hAnsi="Arial" w:cs="Arial"/>
        </w:rPr>
        <w:fldChar w:fldCharType="end"/>
      </w:r>
      <w:r w:rsidR="00815863" w:rsidRPr="0005446F">
        <w:rPr>
          <w:rFonts w:ascii="Arial" w:hAnsi="Arial" w:cs="Arial"/>
        </w:rPr>
        <w:t xml:space="preserve">, </w:t>
      </w:r>
      <w:r w:rsidR="006B313B" w:rsidRPr="0005446F">
        <w:rPr>
          <w:rFonts w:ascii="Arial" w:hAnsi="Arial" w:cs="Arial"/>
        </w:rPr>
        <w:t xml:space="preserve">which may permit </w:t>
      </w:r>
      <w:r w:rsidR="00815863" w:rsidRPr="0005446F">
        <w:rPr>
          <w:rFonts w:ascii="Arial" w:hAnsi="Arial" w:cs="Arial"/>
        </w:rPr>
        <w:t>similarly fast microevolutionary changes (i.e.</w:t>
      </w:r>
      <w:r w:rsidR="00036A8A" w:rsidRPr="0005446F">
        <w:rPr>
          <w:rFonts w:ascii="Arial" w:hAnsi="Arial" w:cs="Arial"/>
        </w:rPr>
        <w:t>,</w:t>
      </w:r>
      <w:r w:rsidR="00815863" w:rsidRPr="0005446F">
        <w:rPr>
          <w:rFonts w:ascii="Arial" w:hAnsi="Arial" w:cs="Arial"/>
        </w:rPr>
        <w:t xml:space="preserve"> rapid adapt</w:t>
      </w:r>
      <w:ins w:id="372" w:author="Simon Brandl" w:date="2020-05-30T17:38:00Z">
        <w:r w:rsidR="00300D77">
          <w:rPr>
            <w:rFonts w:ascii="Arial" w:hAnsi="Arial" w:cs="Arial"/>
          </w:rPr>
          <w:t>at</w:t>
        </w:r>
      </w:ins>
      <w:r w:rsidR="00815863" w:rsidRPr="0005446F">
        <w:rPr>
          <w:rFonts w:ascii="Arial" w:hAnsi="Arial" w:cs="Arial"/>
        </w:rPr>
        <w:t xml:space="preserve">ion). </w:t>
      </w:r>
      <w:r w:rsidR="005A3CD4" w:rsidRPr="0005446F">
        <w:rPr>
          <w:rFonts w:ascii="Arial" w:hAnsi="Arial" w:cs="Arial"/>
        </w:rPr>
        <w:t xml:space="preserve">Thus, cryptobenthic fishes may </w:t>
      </w:r>
      <w:r w:rsidR="006D57AB" w:rsidRPr="0005446F">
        <w:rPr>
          <w:rFonts w:ascii="Arial" w:hAnsi="Arial" w:cs="Arial"/>
        </w:rPr>
        <w:t xml:space="preserve">be well-suited </w:t>
      </w:r>
      <w:r w:rsidR="005A3CD4" w:rsidRPr="0005446F">
        <w:rPr>
          <w:rFonts w:ascii="Arial" w:hAnsi="Arial" w:cs="Arial"/>
        </w:rPr>
        <w:t xml:space="preserve">to detect </w:t>
      </w:r>
      <w:r w:rsidR="007F68FA" w:rsidRPr="0005446F">
        <w:rPr>
          <w:rFonts w:ascii="Arial" w:hAnsi="Arial" w:cs="Arial"/>
        </w:rPr>
        <w:t xml:space="preserve">the impact </w:t>
      </w:r>
      <w:r w:rsidR="005A3CD4" w:rsidRPr="0005446F">
        <w:rPr>
          <w:rFonts w:ascii="Arial" w:hAnsi="Arial" w:cs="Arial"/>
        </w:rPr>
        <w:t xml:space="preserve">of </w:t>
      </w:r>
      <w:r w:rsidR="00367805" w:rsidRPr="0005446F">
        <w:rPr>
          <w:rFonts w:ascii="Arial" w:hAnsi="Arial" w:cs="Arial"/>
        </w:rPr>
        <w:t>environmental change</w:t>
      </w:r>
      <w:r w:rsidR="005A3CD4" w:rsidRPr="0005446F">
        <w:rPr>
          <w:rFonts w:ascii="Arial" w:hAnsi="Arial" w:cs="Arial"/>
        </w:rPr>
        <w:t xml:space="preserve"> on organisms and populations, </w:t>
      </w:r>
      <w:r w:rsidR="007F68FA" w:rsidRPr="0005446F">
        <w:rPr>
          <w:rFonts w:ascii="Arial" w:hAnsi="Arial" w:cs="Arial"/>
        </w:rPr>
        <w:t xml:space="preserve">with </w:t>
      </w:r>
      <w:r w:rsidR="005A3CD4" w:rsidRPr="0005446F">
        <w:rPr>
          <w:rFonts w:ascii="Arial" w:hAnsi="Arial" w:cs="Arial"/>
        </w:rPr>
        <w:t xml:space="preserve">promising </w:t>
      </w:r>
      <w:r w:rsidR="00367805" w:rsidRPr="0005446F">
        <w:rPr>
          <w:rFonts w:ascii="Arial" w:hAnsi="Arial" w:cs="Arial"/>
        </w:rPr>
        <w:t>insights into</w:t>
      </w:r>
      <w:r w:rsidR="005A3CD4" w:rsidRPr="0005446F">
        <w:rPr>
          <w:rFonts w:ascii="Arial" w:hAnsi="Arial" w:cs="Arial"/>
        </w:rPr>
        <w:t xml:space="preserve"> whether </w:t>
      </w:r>
      <w:r w:rsidR="00367805" w:rsidRPr="0005446F">
        <w:rPr>
          <w:rFonts w:ascii="Arial" w:hAnsi="Arial" w:cs="Arial"/>
        </w:rPr>
        <w:t xml:space="preserve">transgenerational plasticity or adaptation </w:t>
      </w:r>
      <w:r w:rsidR="006D57AB" w:rsidRPr="0005446F">
        <w:rPr>
          <w:rFonts w:ascii="Arial" w:hAnsi="Arial" w:cs="Arial"/>
        </w:rPr>
        <w:t>can provide</w:t>
      </w:r>
      <w:r w:rsidR="00367805" w:rsidRPr="0005446F">
        <w:rPr>
          <w:rFonts w:ascii="Arial" w:hAnsi="Arial" w:cs="Arial"/>
        </w:rPr>
        <w:t xml:space="preserve"> </w:t>
      </w:r>
      <w:r w:rsidR="005A3CD4" w:rsidRPr="0005446F">
        <w:rPr>
          <w:rFonts w:ascii="Arial" w:hAnsi="Arial" w:cs="Arial"/>
        </w:rPr>
        <w:t>pathway</w:t>
      </w:r>
      <w:r w:rsidR="00367805" w:rsidRPr="0005446F">
        <w:rPr>
          <w:rFonts w:ascii="Arial" w:hAnsi="Arial" w:cs="Arial"/>
        </w:rPr>
        <w:t>s</w:t>
      </w:r>
      <w:r w:rsidR="005A3CD4" w:rsidRPr="0005446F">
        <w:rPr>
          <w:rFonts w:ascii="Arial" w:hAnsi="Arial" w:cs="Arial"/>
        </w:rPr>
        <w:t xml:space="preserve"> to </w:t>
      </w:r>
      <w:r w:rsidR="0088514B" w:rsidRPr="0005446F">
        <w:rPr>
          <w:rFonts w:ascii="Arial" w:hAnsi="Arial" w:cs="Arial"/>
        </w:rPr>
        <w:t xml:space="preserve">the </w:t>
      </w:r>
      <w:r w:rsidR="005A3CD4" w:rsidRPr="0005446F">
        <w:rPr>
          <w:rFonts w:ascii="Arial" w:hAnsi="Arial" w:cs="Arial"/>
        </w:rPr>
        <w:t>persistence</w:t>
      </w:r>
      <w:r w:rsidR="0088514B" w:rsidRPr="0005446F">
        <w:rPr>
          <w:rFonts w:ascii="Arial" w:hAnsi="Arial" w:cs="Arial"/>
        </w:rPr>
        <w:t xml:space="preserve"> of coral reef fishes in </w:t>
      </w:r>
      <w:del w:id="373" w:author="Simon Brandl" w:date="2020-05-20T18:08:00Z">
        <w:r w:rsidR="0088514B" w:rsidRPr="0005446F" w:rsidDel="00843588">
          <w:rPr>
            <w:rFonts w:ascii="Arial" w:hAnsi="Arial" w:cs="Arial"/>
          </w:rPr>
          <w:delText xml:space="preserve">warming </w:delText>
        </w:r>
      </w:del>
      <w:ins w:id="374" w:author="Simon Brandl" w:date="2020-05-20T18:08:00Z">
        <w:r w:rsidR="00843588">
          <w:rPr>
            <w:rFonts w:ascii="Arial" w:hAnsi="Arial" w:cs="Arial"/>
          </w:rPr>
          <w:t>changing</w:t>
        </w:r>
        <w:r w:rsidR="00843588" w:rsidRPr="0005446F">
          <w:rPr>
            <w:rFonts w:ascii="Arial" w:hAnsi="Arial" w:cs="Arial"/>
          </w:rPr>
          <w:t xml:space="preserve"> </w:t>
        </w:r>
      </w:ins>
      <w:r w:rsidR="0088514B" w:rsidRPr="0005446F">
        <w:rPr>
          <w:rFonts w:ascii="Arial" w:hAnsi="Arial" w:cs="Arial"/>
        </w:rPr>
        <w:t>oceans</w:t>
      </w:r>
      <w:r w:rsidR="005A3CD4" w:rsidRPr="0005446F">
        <w:rPr>
          <w:rFonts w:ascii="Arial" w:hAnsi="Arial" w:cs="Arial"/>
        </w:rPr>
        <w:t>.</w:t>
      </w:r>
    </w:p>
    <w:p w14:paraId="1E308F0F" w14:textId="1CFC25C1" w:rsidR="005A3CD4" w:rsidRPr="009D5EE1" w:rsidRDefault="005A3CD4" w:rsidP="00045045">
      <w:pPr>
        <w:spacing w:line="480" w:lineRule="auto"/>
        <w:ind w:firstLine="720"/>
        <w:rPr>
          <w:rFonts w:ascii="Arial" w:hAnsi="Arial" w:cs="Arial"/>
        </w:rPr>
      </w:pPr>
      <w:r w:rsidRPr="009D5EE1">
        <w:rPr>
          <w:rFonts w:ascii="Arial" w:hAnsi="Arial" w:cs="Arial"/>
        </w:rPr>
        <w:t xml:space="preserve">Here, we quantify </w:t>
      </w:r>
      <w:r w:rsidR="007F68FA" w:rsidRPr="009D5EE1">
        <w:rPr>
          <w:rFonts w:ascii="Arial" w:hAnsi="Arial" w:cs="Arial"/>
        </w:rPr>
        <w:t>cryptobenthic</w:t>
      </w:r>
      <w:r w:rsidRPr="009D5EE1">
        <w:rPr>
          <w:rFonts w:ascii="Arial" w:hAnsi="Arial" w:cs="Arial"/>
        </w:rPr>
        <w:t xml:space="preserve"> community </w:t>
      </w:r>
      <w:r w:rsidR="002B00B5" w:rsidRPr="009D5EE1">
        <w:rPr>
          <w:rFonts w:ascii="Arial" w:hAnsi="Arial" w:cs="Arial"/>
        </w:rPr>
        <w:t>structure</w:t>
      </w:r>
      <w:r w:rsidRPr="009D5EE1">
        <w:rPr>
          <w:rFonts w:ascii="Arial" w:hAnsi="Arial" w:cs="Arial"/>
        </w:rPr>
        <w:t xml:space="preserve">, </w:t>
      </w:r>
      <w:r w:rsidR="005927E9" w:rsidRPr="009D5EE1">
        <w:rPr>
          <w:rFonts w:ascii="Arial" w:hAnsi="Arial" w:cs="Arial"/>
        </w:rPr>
        <w:t>species-</w:t>
      </w:r>
      <w:r w:rsidR="002B00B5" w:rsidRPr="009D5EE1">
        <w:rPr>
          <w:rFonts w:ascii="Arial" w:hAnsi="Arial" w:cs="Arial"/>
        </w:rPr>
        <w:t xml:space="preserve"> and population-specific</w:t>
      </w:r>
      <w:r w:rsidR="005927E9" w:rsidRPr="009D5EE1">
        <w:rPr>
          <w:rFonts w:ascii="Arial" w:hAnsi="Arial" w:cs="Arial"/>
        </w:rPr>
        <w:t xml:space="preserve"> </w:t>
      </w:r>
      <w:r w:rsidR="002B00B5" w:rsidRPr="009D5EE1">
        <w:rPr>
          <w:rFonts w:ascii="Arial" w:hAnsi="Arial" w:cs="Arial"/>
        </w:rPr>
        <w:t xml:space="preserve">physiological and dietary </w:t>
      </w:r>
      <w:r w:rsidR="005927E9" w:rsidRPr="009D5EE1">
        <w:rPr>
          <w:rFonts w:ascii="Arial" w:hAnsi="Arial" w:cs="Arial"/>
        </w:rPr>
        <w:t xml:space="preserve">traits, </w:t>
      </w:r>
      <w:r w:rsidRPr="009D5EE1">
        <w:rPr>
          <w:rFonts w:ascii="Arial" w:hAnsi="Arial" w:cs="Arial"/>
        </w:rPr>
        <w:t>and contribution</w:t>
      </w:r>
      <w:r w:rsidR="00081E4D" w:rsidRPr="009D5EE1">
        <w:rPr>
          <w:rFonts w:ascii="Arial" w:hAnsi="Arial" w:cs="Arial"/>
        </w:rPr>
        <w:t>s</w:t>
      </w:r>
      <w:r w:rsidRPr="009D5EE1">
        <w:rPr>
          <w:rFonts w:ascii="Arial" w:hAnsi="Arial" w:cs="Arial"/>
        </w:rPr>
        <w:t xml:space="preserve"> to ecosystem functioning </w:t>
      </w:r>
      <w:r w:rsidR="009D5EE1" w:rsidRPr="009D5EE1">
        <w:rPr>
          <w:rFonts w:ascii="Arial" w:hAnsi="Arial" w:cs="Arial"/>
          <w:bCs/>
        </w:rPr>
        <w:t>in the world’s hottest</w:t>
      </w:r>
      <w:ins w:id="375" w:author="Simon Brandl" w:date="2020-05-20T18:08:00Z">
        <w:r w:rsidR="00843588">
          <w:rPr>
            <w:rFonts w:ascii="Arial" w:hAnsi="Arial" w:cs="Arial"/>
            <w:bCs/>
          </w:rPr>
          <w:t xml:space="preserve">, </w:t>
        </w:r>
      </w:ins>
      <w:del w:id="376" w:author="Simon Brandl" w:date="2020-05-20T18:08:00Z">
        <w:r w:rsidR="009D5EE1" w:rsidRPr="009D5EE1" w:rsidDel="00843588">
          <w:rPr>
            <w:rFonts w:ascii="Arial" w:hAnsi="Arial" w:cs="Arial"/>
            <w:bCs/>
          </w:rPr>
          <w:delText xml:space="preserve"> and </w:delText>
        </w:r>
      </w:del>
      <w:r w:rsidR="009D5EE1" w:rsidRPr="009D5EE1">
        <w:rPr>
          <w:rFonts w:ascii="Arial" w:hAnsi="Arial" w:cs="Arial"/>
          <w:bCs/>
        </w:rPr>
        <w:t xml:space="preserve">most extreme coral reef environment, the southeastern Arabian Gulf, and we compare the resulting patterns with the spatially proximate, but more thermally moderate, Gulf of Oman. </w:t>
      </w:r>
      <w:r w:rsidR="006B313B" w:rsidRPr="009D5EE1">
        <w:rPr>
          <w:rFonts w:ascii="Arial" w:hAnsi="Arial" w:cs="Arial"/>
        </w:rPr>
        <w:t>Specifically</w:t>
      </w:r>
      <w:r w:rsidR="00285BC6" w:rsidRPr="009D5EE1">
        <w:rPr>
          <w:rFonts w:ascii="Arial" w:hAnsi="Arial" w:cs="Arial"/>
        </w:rPr>
        <w:t>, the goal of our study was to 1) describe cryptobenthic fish assemblages across the two locations, 2) identify organismal traits that permit or preclude existence in the Arabian Gulf, and 3) determine the consequences of these results for</w:t>
      </w:r>
      <w:r w:rsidR="00367805" w:rsidRPr="009D5EE1">
        <w:rPr>
          <w:rFonts w:ascii="Arial" w:hAnsi="Arial" w:cs="Arial"/>
        </w:rPr>
        <w:t xml:space="preserve"> </w:t>
      </w:r>
      <w:r w:rsidR="004214CE" w:rsidRPr="009D5EE1">
        <w:rPr>
          <w:rFonts w:ascii="Arial" w:hAnsi="Arial" w:cs="Arial"/>
        </w:rPr>
        <w:t>the</w:t>
      </w:r>
      <w:r w:rsidR="00367805" w:rsidRPr="009D5EE1">
        <w:rPr>
          <w:rFonts w:ascii="Arial" w:hAnsi="Arial" w:cs="Arial"/>
        </w:rPr>
        <w:t xml:space="preserve"> </w:t>
      </w:r>
      <w:r w:rsidR="004214CE" w:rsidRPr="009D5EE1">
        <w:rPr>
          <w:rFonts w:ascii="Arial" w:hAnsi="Arial" w:cs="Arial"/>
        </w:rPr>
        <w:t>production, provision, and renewal of cryptobenthic fish biomass</w:t>
      </w:r>
      <w:r w:rsidR="004214CE" w:rsidRPr="009D5EE1">
        <w:rPr>
          <w:rFonts w:ascii="Arial" w:hAnsi="Arial" w:cs="Arial"/>
        </w:rPr>
        <w:fldChar w:fldCharType="begin"/>
      </w:r>
      <w:ins w:id="377" w:author="Simon Brandl" w:date="2020-06-01T20:06:00Z">
        <w:r w:rsidR="002F5BC0">
          <w:rPr>
            <w:rFonts w:ascii="Arial" w:hAnsi="Arial" w:cs="Arial"/>
          </w:rPr>
          <w:instrText xml:space="preserve"> ADDIN ZOTERO_ITEM CSL_CITATION {"citationID":"a1g9eo0q7gl","properties":{"formattedCitation":"\\super 21\\nosupersub{}","plainCitation":"21","noteIndex":0},"citationItems":[{"id":1945,"uris":["http://zotero.org/users/3131818/items/Y76HPR5E"],"uri":["http://zotero.org/users/3131818/items/Y76HPR5E"],"itemData":{"id":1945,"type":"article-journal","container-title":"Frontiers in Ecology and the Environment","ISSN":"1540-9295","journalAbbreviation":"Frontiers in Ecology and the Environment","title":"Coral reef ecosystem functioning: eight core processes and the role of biodiversity","author":[{"family":"Brandl","given":"Simon J"},{"family":"Rasher","given":"Douglas B"},{"family":"Côté","given":"Isabelle M"},{"family":"Casey","given":"Jordan M"},{"family":"Darling","given":"Emily S"},{"family":"Lefcheck","given":"Jonathan S"},{"family":"Duffy","given":"J Emmett"}],"issued":{"date-parts":[["2019"]]}}}],"schema":"https://github.com/citation-style-language/schema/raw/master/csl-citation.json"} </w:instrText>
        </w:r>
      </w:ins>
      <w:del w:id="378" w:author="Simon Brandl" w:date="2020-06-01T20:06:00Z">
        <w:r w:rsidR="00ED5488" w:rsidRPr="009D5EE1" w:rsidDel="002F5BC0">
          <w:rPr>
            <w:rFonts w:ascii="Arial" w:hAnsi="Arial" w:cs="Arial"/>
          </w:rPr>
          <w:delInstrText xml:space="preserve"> ADDIN ZOTERO_ITEM CSL_CITATION {"citationID":"a1g9eo0q7gl","properties":{"formattedCitation":"\\super 25\\nosupersub{}","plainCitation":"25","noteIndex":0},"citationItems":[{"id":1945,"uris":["http://zotero.org/users/3131818/items/Y76HPR5E"],"uri":["http://zotero.org/users/3131818/items/Y76HPR5E"],"itemData":{"id":1945,"type":"article-journal","container-title":"Frontiers in Ecology and the Environment","ISSN":"1540-9295","journalAbbreviation":"Frontiers in Ecology and the Environment","title":"Coral reef ecosystem functioning: eight core processes and the role of biodiversity","author":[{"family":"Brandl","given":"Simon J"},{"family":"Rasher","given":"Douglas B"},{"family":"Côté","given":"Isabelle M"},{"family":"Casey","given":"Jordan M"},{"family":"Darling","given":"Emily S"},{"family":"Lefcheck","given":"Jonathan S"},{"family":"Duffy","given":"J Emmett"}],"issued":{"date-parts":[["2019"]]}}}],"schema":"https://github.com/citation-style-language/schema/raw/master/csl-citation.json"} </w:delInstrText>
        </w:r>
      </w:del>
      <w:r w:rsidR="004214CE" w:rsidRPr="009D5EE1">
        <w:rPr>
          <w:rFonts w:ascii="Arial" w:hAnsi="Arial" w:cs="Arial"/>
        </w:rPr>
        <w:fldChar w:fldCharType="separate"/>
      </w:r>
      <w:ins w:id="379" w:author="Simon Brandl" w:date="2020-06-01T20:06:00Z">
        <w:r w:rsidR="002F5BC0" w:rsidRPr="002F5BC0">
          <w:rPr>
            <w:rFonts w:ascii="Arial" w:hAnsi="Arial" w:cs="Arial"/>
            <w:vertAlign w:val="superscript"/>
            <w:rPrChange w:id="380" w:author="Simon Brandl" w:date="2020-06-01T20:06:00Z">
              <w:rPr>
                <w:rFonts w:ascii="Times New Roman" w:hAnsi="Times New Roman" w:cs="Times New Roman"/>
                <w:vertAlign w:val="superscript"/>
              </w:rPr>
            </w:rPrChange>
          </w:rPr>
          <w:t>21</w:t>
        </w:r>
      </w:ins>
      <w:del w:id="381" w:author="Simon Brandl" w:date="2020-06-01T20:06:00Z">
        <w:r w:rsidR="00ED5488" w:rsidRPr="002F5BC0" w:rsidDel="002F5BC0">
          <w:rPr>
            <w:rFonts w:ascii="Arial" w:hAnsi="Arial" w:cs="Arial"/>
            <w:vertAlign w:val="superscript"/>
            <w:rPrChange w:id="382" w:author="Simon Brandl" w:date="2020-06-01T20:06:00Z">
              <w:rPr>
                <w:rFonts w:ascii="Arial" w:hAnsi="Arial" w:cs="Arial"/>
                <w:vertAlign w:val="superscript"/>
              </w:rPr>
            </w:rPrChange>
          </w:rPr>
          <w:delText>25</w:delText>
        </w:r>
      </w:del>
      <w:r w:rsidR="004214CE" w:rsidRPr="009D5EE1">
        <w:rPr>
          <w:rFonts w:ascii="Arial" w:hAnsi="Arial" w:cs="Arial"/>
        </w:rPr>
        <w:fldChar w:fldCharType="end"/>
      </w:r>
      <w:r w:rsidR="004214CE" w:rsidRPr="009D5EE1">
        <w:rPr>
          <w:rFonts w:ascii="Arial" w:hAnsi="Arial" w:cs="Arial"/>
        </w:rPr>
        <w:t>.</w:t>
      </w:r>
    </w:p>
    <w:p w14:paraId="00033EE3" w14:textId="77777777" w:rsidR="00DA0D5F" w:rsidRPr="0005446F" w:rsidRDefault="00DA0D5F" w:rsidP="001F3670">
      <w:pPr>
        <w:spacing w:line="480" w:lineRule="auto"/>
        <w:rPr>
          <w:rFonts w:ascii="Arial" w:hAnsi="Arial" w:cs="Arial"/>
        </w:rPr>
      </w:pPr>
    </w:p>
    <w:p w14:paraId="379AFE68" w14:textId="22EB6FC1" w:rsidR="00180316" w:rsidRPr="0005446F" w:rsidRDefault="00F419AC" w:rsidP="001F3670">
      <w:pPr>
        <w:spacing w:line="480" w:lineRule="auto"/>
        <w:rPr>
          <w:rFonts w:ascii="Arial" w:hAnsi="Arial" w:cs="Arial"/>
          <w:b/>
          <w:bCs/>
        </w:rPr>
      </w:pPr>
      <w:r w:rsidRPr="0005446F">
        <w:rPr>
          <w:rFonts w:ascii="Arial" w:hAnsi="Arial" w:cs="Arial"/>
          <w:b/>
          <w:bCs/>
        </w:rPr>
        <w:t>Results:</w:t>
      </w:r>
    </w:p>
    <w:p w14:paraId="270BC2F4" w14:textId="65F19AD0" w:rsidR="006B313B" w:rsidRDefault="00282557">
      <w:pPr>
        <w:spacing w:line="480" w:lineRule="auto"/>
        <w:rPr>
          <w:rFonts w:ascii="Arial" w:hAnsi="Arial" w:cs="Arial"/>
        </w:rPr>
      </w:pPr>
      <w:ins w:id="383" w:author="Simon Brandl" w:date="2020-05-22T13:39:00Z">
        <w:r>
          <w:rPr>
            <w:rFonts w:ascii="Arial" w:hAnsi="Arial" w:cs="Arial"/>
          </w:rPr>
          <w:t xml:space="preserve">Between 2010 and 2018, remotely sensed temperature data </w:t>
        </w:r>
      </w:ins>
      <w:ins w:id="384" w:author="Simon Brandl" w:date="2020-05-22T13:40:00Z">
        <w:r>
          <w:rPr>
            <w:rFonts w:ascii="Arial" w:hAnsi="Arial" w:cs="Arial"/>
          </w:rPr>
          <w:t xml:space="preserve">(MODIS-Aqua, </w:t>
        </w:r>
      </w:ins>
      <w:ins w:id="385" w:author="Simon Brandl" w:date="2020-05-22T13:41:00Z">
        <w:r>
          <w:rPr>
            <w:rFonts w:ascii="Arial" w:hAnsi="Arial" w:cs="Arial"/>
          </w:rPr>
          <w:fldChar w:fldCharType="begin"/>
        </w:r>
        <w:r>
          <w:rPr>
            <w:rFonts w:ascii="Arial" w:hAnsi="Arial" w:cs="Arial"/>
          </w:rPr>
          <w:instrText xml:space="preserve"> HYPERLINK "</w:instrText>
        </w:r>
        <w:r w:rsidRPr="00282557">
          <w:rPr>
            <w:rFonts w:ascii="Arial" w:hAnsi="Arial" w:cs="Arial"/>
          </w:rPr>
          <w:instrText>https://oceandata.sci.gsfc.nasa.gov/MODIS-Aqua/</w:instrText>
        </w:r>
        <w:r>
          <w:rPr>
            <w:rFonts w:ascii="Arial" w:hAnsi="Arial" w:cs="Arial"/>
          </w:rPr>
          <w:instrText xml:space="preserve">" </w:instrText>
        </w:r>
        <w:r>
          <w:rPr>
            <w:rFonts w:ascii="Arial" w:hAnsi="Arial" w:cs="Arial"/>
          </w:rPr>
          <w:fldChar w:fldCharType="separate"/>
        </w:r>
        <w:r w:rsidRPr="00197EE8">
          <w:rPr>
            <w:rStyle w:val="Hyperlink"/>
            <w:rFonts w:ascii="Arial" w:hAnsi="Arial" w:cs="Arial"/>
          </w:rPr>
          <w:t>https://oceandata.sci.gsfc.nasa.gov/MODIS-Aqua/</w:t>
        </w:r>
        <w:r>
          <w:rPr>
            <w:rFonts w:ascii="Arial" w:hAnsi="Arial" w:cs="Arial"/>
          </w:rPr>
          <w:fldChar w:fldCharType="end"/>
        </w:r>
        <w:r>
          <w:rPr>
            <w:rFonts w:ascii="Arial" w:hAnsi="Arial" w:cs="Arial"/>
          </w:rPr>
          <w:t xml:space="preserve">) </w:t>
        </w:r>
      </w:ins>
      <w:ins w:id="386" w:author="Simon Brandl" w:date="2020-05-22T13:39:00Z">
        <w:r>
          <w:rPr>
            <w:rFonts w:ascii="Arial" w:hAnsi="Arial" w:cs="Arial"/>
          </w:rPr>
          <w:t xml:space="preserve">from the studied sites </w:t>
        </w:r>
      </w:ins>
      <w:ins w:id="387" w:author="Simon Brandl" w:date="2020-05-22T13:40:00Z">
        <w:r>
          <w:rPr>
            <w:rFonts w:ascii="Arial" w:hAnsi="Arial" w:cs="Arial"/>
          </w:rPr>
          <w:t xml:space="preserve">ranged between </w:t>
        </w:r>
      </w:ins>
      <w:ins w:id="388" w:author="Simon Brandl" w:date="2020-05-22T13:41:00Z">
        <w:r>
          <w:rPr>
            <w:rFonts w:ascii="Arial" w:hAnsi="Arial" w:cs="Arial"/>
          </w:rPr>
          <w:t>a minimum of 19.</w:t>
        </w:r>
      </w:ins>
      <w:ins w:id="389" w:author="Simon Brandl" w:date="2020-05-30T17:39:00Z">
        <w:r w:rsidR="00300D77">
          <w:rPr>
            <w:rFonts w:ascii="Arial" w:hAnsi="Arial" w:cs="Arial"/>
          </w:rPr>
          <w:t>1</w:t>
        </w:r>
      </w:ins>
      <w:ins w:id="390" w:author="Simon Brandl" w:date="2020-05-22T13:40:00Z">
        <w:r>
          <w:rPr>
            <w:rFonts w:ascii="Arial" w:hAnsi="Arial" w:cs="Arial"/>
          </w:rPr>
          <w:t xml:space="preserve">ºC (Gulf of Oman in 2016) </w:t>
        </w:r>
      </w:ins>
      <w:ins w:id="391" w:author="Simon Brandl" w:date="2020-05-22T13:41:00Z">
        <w:r>
          <w:rPr>
            <w:rFonts w:ascii="Arial" w:hAnsi="Arial" w:cs="Arial"/>
          </w:rPr>
          <w:t xml:space="preserve">to a maximum of </w:t>
        </w:r>
      </w:ins>
      <w:ins w:id="392" w:author="Simon Brandl" w:date="2020-05-22T13:42:00Z">
        <w:r>
          <w:rPr>
            <w:rFonts w:ascii="Arial" w:hAnsi="Arial" w:cs="Arial"/>
          </w:rPr>
          <w:t>32.9ºC (Arabian Gulf in 2014)</w:t>
        </w:r>
      </w:ins>
      <w:ins w:id="393" w:author="Simon Brandl" w:date="2020-05-22T17:46:00Z">
        <w:r w:rsidR="00105DF0">
          <w:rPr>
            <w:rFonts w:ascii="Arial" w:hAnsi="Arial" w:cs="Arial"/>
          </w:rPr>
          <w:t xml:space="preserve"> (Fig. S1)</w:t>
        </w:r>
      </w:ins>
      <w:ins w:id="394" w:author="Simon Brandl" w:date="2020-05-30T17:41:00Z">
        <w:r w:rsidR="00300D77">
          <w:rPr>
            <w:rFonts w:ascii="Arial" w:hAnsi="Arial" w:cs="Arial"/>
          </w:rPr>
          <w:t xml:space="preserve">, with the </w:t>
        </w:r>
      </w:ins>
      <w:ins w:id="395" w:author="Simon Brandl" w:date="2020-05-22T13:42:00Z">
        <w:r>
          <w:rPr>
            <w:rFonts w:ascii="Arial" w:hAnsi="Arial" w:cs="Arial"/>
          </w:rPr>
          <w:t>seven highest</w:t>
        </w:r>
      </w:ins>
      <w:ins w:id="396" w:author="Simon Brandl" w:date="2020-05-22T13:43:00Z">
        <w:r>
          <w:rPr>
            <w:rFonts w:ascii="Arial" w:hAnsi="Arial" w:cs="Arial"/>
          </w:rPr>
          <w:t xml:space="preserve"> </w:t>
        </w:r>
      </w:ins>
      <w:ins w:id="397" w:author="Simon Brandl" w:date="2020-05-22T13:42:00Z">
        <w:r>
          <w:rPr>
            <w:rFonts w:ascii="Arial" w:hAnsi="Arial" w:cs="Arial"/>
          </w:rPr>
          <w:t>temperatures all occurr</w:t>
        </w:r>
      </w:ins>
      <w:ins w:id="398" w:author="Simon Brandl" w:date="2020-05-30T17:41:00Z">
        <w:r w:rsidR="00300D77">
          <w:rPr>
            <w:rFonts w:ascii="Arial" w:hAnsi="Arial" w:cs="Arial"/>
          </w:rPr>
          <w:t>ing</w:t>
        </w:r>
      </w:ins>
      <w:ins w:id="399" w:author="Simon Brandl" w:date="2020-05-22T13:42:00Z">
        <w:r>
          <w:rPr>
            <w:rFonts w:ascii="Arial" w:hAnsi="Arial" w:cs="Arial"/>
          </w:rPr>
          <w:t xml:space="preserve"> in the Arabian Gulf</w:t>
        </w:r>
      </w:ins>
      <w:ins w:id="400" w:author="Simon Brandl" w:date="2020-05-22T13:43:00Z">
        <w:r>
          <w:rPr>
            <w:rFonts w:ascii="Arial" w:hAnsi="Arial" w:cs="Arial"/>
          </w:rPr>
          <w:t xml:space="preserve">. </w:t>
        </w:r>
      </w:ins>
      <w:del w:id="401" w:author="Simon Brandl" w:date="2020-05-21T17:15:00Z">
        <w:r w:rsidR="009D5EE1" w:rsidRPr="00282557" w:rsidDel="0089302E">
          <w:rPr>
            <w:rFonts w:ascii="Arial" w:hAnsi="Arial" w:cs="Arial"/>
            <w:i/>
            <w:iCs/>
            <w:rPrChange w:id="402" w:author="Simon Brandl" w:date="2020-05-22T13:43:00Z">
              <w:rPr>
                <w:rFonts w:ascii="Arial" w:hAnsi="Arial" w:cs="Arial"/>
              </w:rPr>
            </w:rPrChange>
          </w:rPr>
          <w:delText>T</w:delText>
        </w:r>
      </w:del>
      <w:del w:id="403" w:author="Simon Brandl" w:date="2020-05-22T13:24:00Z">
        <w:r w:rsidR="009D5EE1" w:rsidRPr="00282557" w:rsidDel="004E530E">
          <w:rPr>
            <w:rFonts w:ascii="Arial" w:hAnsi="Arial" w:cs="Arial"/>
            <w:i/>
            <w:iCs/>
            <w:rPrChange w:id="404" w:author="Simon Brandl" w:date="2020-05-22T13:43:00Z">
              <w:rPr>
                <w:rFonts w:ascii="Arial" w:hAnsi="Arial" w:cs="Arial"/>
              </w:rPr>
            </w:rPrChange>
          </w:rPr>
          <w:delText>emperatures on r</w:delText>
        </w:r>
        <w:r w:rsidR="006B313B" w:rsidRPr="00282557" w:rsidDel="004E530E">
          <w:rPr>
            <w:rFonts w:ascii="Arial" w:hAnsi="Arial" w:cs="Arial"/>
            <w:i/>
            <w:iCs/>
            <w:rPrChange w:id="405" w:author="Simon Brandl" w:date="2020-05-22T13:43:00Z">
              <w:rPr>
                <w:rFonts w:ascii="Arial" w:hAnsi="Arial" w:cs="Arial"/>
              </w:rPr>
            </w:rPrChange>
          </w:rPr>
          <w:delText xml:space="preserve">eefs in the shallow southern Arabian Gulf </w:delText>
        </w:r>
        <w:r w:rsidR="002B00B5" w:rsidRPr="00282557" w:rsidDel="004E530E">
          <w:rPr>
            <w:rFonts w:ascii="Arial" w:hAnsi="Arial" w:cs="Arial"/>
            <w:i/>
            <w:iCs/>
            <w:rPrChange w:id="406" w:author="Simon Brandl" w:date="2020-05-22T13:43:00Z">
              <w:rPr>
                <w:rFonts w:ascii="Arial" w:hAnsi="Arial" w:cs="Arial"/>
              </w:rPr>
            </w:rPrChange>
          </w:rPr>
          <w:delText xml:space="preserve">can </w:delText>
        </w:r>
        <w:r w:rsidR="006B313B" w:rsidRPr="00282557" w:rsidDel="004E530E">
          <w:rPr>
            <w:rFonts w:ascii="Arial" w:hAnsi="Arial" w:cs="Arial"/>
            <w:i/>
            <w:iCs/>
            <w:rPrChange w:id="407" w:author="Simon Brandl" w:date="2020-05-22T13:43:00Z">
              <w:rPr>
                <w:rFonts w:ascii="Arial" w:hAnsi="Arial" w:cs="Arial"/>
              </w:rPr>
            </w:rPrChange>
          </w:rPr>
          <w:delText xml:space="preserve">range </w:delText>
        </w:r>
        <w:r w:rsidR="00577296" w:rsidRPr="00282557" w:rsidDel="004E530E">
          <w:rPr>
            <w:rFonts w:ascii="Arial" w:hAnsi="Arial" w:cs="Arial"/>
            <w:i/>
            <w:iCs/>
            <w:rPrChange w:id="408" w:author="Simon Brandl" w:date="2020-05-22T13:43:00Z">
              <w:rPr>
                <w:rFonts w:ascii="Arial" w:hAnsi="Arial" w:cs="Arial"/>
              </w:rPr>
            </w:rPrChange>
          </w:rPr>
          <w:delText xml:space="preserve">from </w:delText>
        </w:r>
        <w:r w:rsidR="006B313B" w:rsidRPr="00282557" w:rsidDel="004E530E">
          <w:rPr>
            <w:rFonts w:ascii="Arial" w:hAnsi="Arial" w:cs="Arial"/>
            <w:i/>
            <w:iCs/>
            <w:rPrChange w:id="409" w:author="Simon Brandl" w:date="2020-05-22T13:43:00Z">
              <w:rPr>
                <w:rFonts w:ascii="Arial" w:hAnsi="Arial" w:cs="Arial"/>
              </w:rPr>
            </w:rPrChange>
          </w:rPr>
          <w:delText xml:space="preserve">16º C in the winter months to </w:delText>
        </w:r>
        <w:r w:rsidR="003B677B" w:rsidRPr="00282557" w:rsidDel="004E530E">
          <w:rPr>
            <w:rFonts w:ascii="Arial" w:hAnsi="Arial" w:cs="Arial"/>
            <w:i/>
            <w:iCs/>
            <w:rPrChange w:id="410" w:author="Simon Brandl" w:date="2020-05-22T13:43:00Z">
              <w:rPr>
                <w:rFonts w:ascii="Arial" w:hAnsi="Arial" w:cs="Arial"/>
              </w:rPr>
            </w:rPrChange>
          </w:rPr>
          <w:delText xml:space="preserve">over </w:delText>
        </w:r>
        <w:r w:rsidR="006B313B" w:rsidRPr="00282557" w:rsidDel="004E530E">
          <w:rPr>
            <w:rFonts w:ascii="Arial" w:hAnsi="Arial" w:cs="Arial"/>
            <w:i/>
            <w:iCs/>
            <w:rPrChange w:id="411" w:author="Simon Brandl" w:date="2020-05-22T13:43:00Z">
              <w:rPr>
                <w:rFonts w:ascii="Arial" w:hAnsi="Arial" w:cs="Arial"/>
              </w:rPr>
            </w:rPrChange>
          </w:rPr>
          <w:delText>36º C in the summer</w:delText>
        </w:r>
        <w:r w:rsidR="005C4E2F" w:rsidRPr="00282557" w:rsidDel="004E530E">
          <w:rPr>
            <w:rFonts w:ascii="Arial" w:hAnsi="Arial" w:cs="Arial"/>
            <w:i/>
            <w:iCs/>
            <w:rPrChange w:id="412" w:author="Simon Brandl" w:date="2020-05-22T13:43:00Z">
              <w:rPr>
                <w:rFonts w:ascii="Arial" w:hAnsi="Arial" w:cs="Arial"/>
              </w:rPr>
            </w:rPrChange>
          </w:rPr>
          <w:delText>, while reefs in the nearby Gulf of Oman fluctuate within a much narrow</w:delText>
        </w:r>
        <w:r w:rsidR="00713FAB" w:rsidRPr="00282557" w:rsidDel="004E530E">
          <w:rPr>
            <w:rFonts w:ascii="Arial" w:hAnsi="Arial" w:cs="Arial"/>
            <w:i/>
            <w:iCs/>
            <w:rPrChange w:id="413" w:author="Simon Brandl" w:date="2020-05-22T13:43:00Z">
              <w:rPr>
                <w:rFonts w:ascii="Arial" w:hAnsi="Arial" w:cs="Arial"/>
              </w:rPr>
            </w:rPrChange>
          </w:rPr>
          <w:delText>er</w:delText>
        </w:r>
        <w:r w:rsidR="005C4E2F" w:rsidRPr="00282557" w:rsidDel="004E530E">
          <w:rPr>
            <w:rFonts w:ascii="Arial" w:hAnsi="Arial" w:cs="Arial"/>
            <w:i/>
            <w:iCs/>
            <w:rPrChange w:id="414" w:author="Simon Brandl" w:date="2020-05-22T13:43:00Z">
              <w:rPr>
                <w:rFonts w:ascii="Arial" w:hAnsi="Arial" w:cs="Arial"/>
              </w:rPr>
            </w:rPrChange>
          </w:rPr>
          <w:delText xml:space="preserve"> temperature range (approximately 22º C to 32º C)</w:delText>
        </w:r>
        <w:r w:rsidR="006B313B" w:rsidRPr="00282557" w:rsidDel="004E530E">
          <w:rPr>
            <w:rFonts w:ascii="Arial" w:hAnsi="Arial" w:cs="Arial"/>
            <w:i/>
            <w:iCs/>
            <w:rPrChange w:id="415" w:author="Simon Brandl" w:date="2020-05-22T13:43:00Z">
              <w:rPr>
                <w:rFonts w:ascii="Arial" w:hAnsi="Arial" w:cs="Arial"/>
              </w:rPr>
            </w:rPrChange>
          </w:rPr>
          <w:fldChar w:fldCharType="begin"/>
        </w:r>
      </w:del>
      <w:del w:id="416" w:author="Simon Brandl" w:date="2020-05-22T12:26:00Z">
        <w:r w:rsidR="00ED5488" w:rsidRPr="00282557" w:rsidDel="00EA7A8F">
          <w:rPr>
            <w:rFonts w:ascii="Arial" w:hAnsi="Arial" w:cs="Arial"/>
            <w:i/>
            <w:iCs/>
            <w:rPrChange w:id="417" w:author="Simon Brandl" w:date="2020-05-22T13:43:00Z">
              <w:rPr>
                <w:rFonts w:ascii="Arial" w:hAnsi="Arial" w:cs="Arial"/>
              </w:rPr>
            </w:rPrChange>
          </w:rPr>
          <w:delInstrText xml:space="preserve"> ADDIN ZOTERO_ITEM CSL_CITATION {"citationID":"bxQh7BFP","properties":{"formattedCitation":"\\super 60\\nosupersub{}","plainCitation":"60","noteIndex":0},"citationItems":[{"id":2266,"uris":["http://zotero.org/users/3131818/items/2SQ5PA32"],"uri":["http://zotero.org/users/3131818/items/2SQ5PA32"],"itemData":{"id":2266,"type":"article-journal","container-title":"Marine Pollution Bulletin","ISSN":"0025-326X","journalAbbreviation":"Marine Pollution Bulletin","page":"9-15","title":"The Gulf: its biological setting","volume":"27","author":[{"family":"Price","given":"ARG"},{"family":"Sheppard","given":"CRC"},{"family":"Roberts","given":"CM"}],"issued":{"date-parts":[["1993"]]}}}],"schema":"https://github.com/citation-style-language/schema/raw/master/csl-citation.json"} </w:delInstrText>
        </w:r>
      </w:del>
      <w:del w:id="418" w:author="Simon Brandl" w:date="2020-05-22T13:24:00Z">
        <w:r w:rsidR="006B313B" w:rsidRPr="00282557" w:rsidDel="004E530E">
          <w:rPr>
            <w:rFonts w:ascii="Arial" w:hAnsi="Arial" w:cs="Arial"/>
            <w:i/>
            <w:iCs/>
            <w:rPrChange w:id="419" w:author="Simon Brandl" w:date="2020-05-22T13:43:00Z">
              <w:rPr>
                <w:rFonts w:ascii="Arial" w:hAnsi="Arial" w:cs="Arial"/>
              </w:rPr>
            </w:rPrChange>
          </w:rPr>
          <w:fldChar w:fldCharType="separate"/>
        </w:r>
      </w:del>
      <w:del w:id="420" w:author="Simon Brandl" w:date="2020-05-22T12:26:00Z">
        <w:r w:rsidR="00ED5488" w:rsidRPr="00282557" w:rsidDel="00EA7A8F">
          <w:rPr>
            <w:rFonts w:ascii="Arial" w:hAnsi="Arial" w:cs="Arial"/>
            <w:i/>
            <w:iCs/>
            <w:vertAlign w:val="superscript"/>
            <w:rPrChange w:id="421" w:author="Simon Brandl" w:date="2020-05-22T13:43:00Z">
              <w:rPr>
                <w:rFonts w:ascii="Arial" w:hAnsi="Arial" w:cs="Arial"/>
                <w:vertAlign w:val="superscript"/>
              </w:rPr>
            </w:rPrChange>
          </w:rPr>
          <w:delText>60</w:delText>
        </w:r>
      </w:del>
      <w:del w:id="422" w:author="Simon Brandl" w:date="2020-05-22T13:24:00Z">
        <w:r w:rsidR="006B313B" w:rsidRPr="00282557" w:rsidDel="004E530E">
          <w:rPr>
            <w:rFonts w:ascii="Arial" w:hAnsi="Arial" w:cs="Arial"/>
            <w:i/>
            <w:iCs/>
            <w:rPrChange w:id="423" w:author="Simon Brandl" w:date="2020-05-22T13:43:00Z">
              <w:rPr>
                <w:rFonts w:ascii="Arial" w:hAnsi="Arial" w:cs="Arial"/>
              </w:rPr>
            </w:rPrChange>
          </w:rPr>
          <w:fldChar w:fldCharType="end"/>
        </w:r>
        <w:r w:rsidR="006B313B" w:rsidRPr="00282557" w:rsidDel="004E530E">
          <w:rPr>
            <w:rFonts w:ascii="Arial" w:hAnsi="Arial" w:cs="Arial"/>
            <w:i/>
            <w:iCs/>
            <w:rPrChange w:id="424" w:author="Simon Brandl" w:date="2020-05-22T13:43:00Z">
              <w:rPr>
                <w:rFonts w:ascii="Arial" w:hAnsi="Arial" w:cs="Arial"/>
              </w:rPr>
            </w:rPrChange>
          </w:rPr>
          <w:delText xml:space="preserve">. </w:delText>
        </w:r>
      </w:del>
      <w:ins w:id="425" w:author="Simon Brandl" w:date="2020-05-22T13:43:00Z">
        <w:r>
          <w:rPr>
            <w:rFonts w:ascii="Arial" w:hAnsi="Arial" w:cs="Arial"/>
            <w:i/>
            <w:iCs/>
          </w:rPr>
          <w:t>I</w:t>
        </w:r>
      </w:ins>
      <w:ins w:id="426" w:author="Simon Brandl" w:date="2020-05-21T17:03:00Z">
        <w:r w:rsidR="00F02F0B" w:rsidRPr="00282557">
          <w:rPr>
            <w:rFonts w:ascii="Arial" w:hAnsi="Arial" w:cs="Arial"/>
            <w:i/>
            <w:iCs/>
          </w:rPr>
          <w:t>n</w:t>
        </w:r>
        <w:r w:rsidR="00F02F0B">
          <w:rPr>
            <w:rFonts w:ascii="Arial" w:hAnsi="Arial" w:cs="Arial"/>
            <w:i/>
            <w:iCs/>
          </w:rPr>
          <w:t xml:space="preserve"> situ</w:t>
        </w:r>
        <w:r w:rsidR="00F02F0B">
          <w:rPr>
            <w:rFonts w:ascii="Arial" w:hAnsi="Arial" w:cs="Arial"/>
          </w:rPr>
          <w:t xml:space="preserve"> data loggers </w:t>
        </w:r>
      </w:ins>
      <w:ins w:id="427" w:author="Simon Brandl" w:date="2020-05-22T13:43:00Z">
        <w:r>
          <w:rPr>
            <w:rFonts w:ascii="Arial" w:hAnsi="Arial" w:cs="Arial"/>
          </w:rPr>
          <w:t>deployed at our study sites</w:t>
        </w:r>
      </w:ins>
      <w:ins w:id="428" w:author="Simon Brandl" w:date="2020-06-01T20:32:00Z">
        <w:r w:rsidR="001A739E">
          <w:rPr>
            <w:rFonts w:ascii="Arial" w:hAnsi="Arial" w:cs="Arial"/>
          </w:rPr>
          <w:fldChar w:fldCharType="begin"/>
        </w:r>
        <w:r w:rsidR="001A739E">
          <w:rPr>
            <w:rFonts w:ascii="Arial" w:hAnsi="Arial" w:cs="Arial"/>
          </w:rPr>
          <w:instrText xml:space="preserve"> ADDIN ZOTERO_ITEM CSL_CITATION {"citationID":"V7yBjHUW","properties":{"formattedCitation":"\\super 59\\nosupersub{}","plainCitation":"59","noteIndex":0},"citationItems":[{"id":2465,"uris":["http://zotero.org/users/3131818/items/L3SE96VZ"],"uri":["http://zotero.org/users/3131818/items/L3SE96VZ"],"itemData":{"id":2465,"type":"article-journal","abstract":"Abstract Reef-building corals are at risk of extinction from ocean warming. While some corals can enhance their thermal limits by associating with dinoflagellate photosymbionts of superior stress tolerance, the extent to which symbiont communities will reorganize under increased warming pressure remains unclear. Here we show that corals in the hottest reefs in the world in the Persian Gulf maintain associations with the same symbionts across 1.5 years despite extreme seasonal warming and acute heat stress (≥35°C). Persian Gulf corals predominantly associated with Cladocopium (clade C) and most also hosted Symbiodinium (clade A) and/or Durusdinium (clade D). This is in contrast to the neighbouring and milder Oman Sea, where corals associated with Durusdinium and only a minority hosted background levels of Cladocopium. During acute heat stress, the higher prevalence of Symbiodinium and Durusdinium in bleached versus nonbleached Persian Gulf corals indicates that genotypes of these background genera did not confer bleaching resistance. Within symbiont genera, the majority of ITS2 rDNA type profiles were unique to their respective coral species, confirming the existence of host-specific symbiont lineages. Notably, further differentiation among Persian Gulf sites demonstrates that symbiont populations are either isolated or specialized over tens to hundreds of kilometres. Thermal tolerance across coral species was associated with the prevalence of a single ITS2 intragenomic sequence variant (C3gulf), definitive of the Cladocopium thermophilum group. The abundance of C3gulf was highest in bleaching-resistant corals and at warmer sites, potentially indicating a specific symbiont genotype (or set of genotypes) that may play a role in thermal tolerance that warrants further investigation. Together, our findings indicate that co-evolution of host?Symbiodiniaceae partnerships favours fidelity rather than flexibility in extreme environments and under future warming.","container-title":"Molecular Ecology","DOI":"10.1111/mec.15372","ISSN":"0962-1083","issue":"5","journalAbbreviation":"Molecular Ecology","note":"publisher: John Wiley &amp; Sons, Ltd","page":"899-911","title":"Corals in the hottest reefs in the world exhibit symbiont fidelity not flexibility","volume":"29","author":[{"family":"Howells","given":"Emily J."},{"family":"Bauman","given":"Andrew G."},{"family":"Vaughan","given":"Grace O."},{"family":"Hume","given":"Benjamin C. C."},{"family":"Voolstra","given":"Christian R."},{"family":"Burt","given":"John A."}],"issued":{"date-parts":[["2020",3,1]]}}}],"schema":"https://github.com/citation-style-language/schema/raw/master/csl-citation.json"} </w:instrText>
        </w:r>
      </w:ins>
      <w:r w:rsidR="001A739E">
        <w:rPr>
          <w:rFonts w:ascii="Arial" w:hAnsi="Arial" w:cs="Arial"/>
        </w:rPr>
        <w:fldChar w:fldCharType="separate"/>
      </w:r>
      <w:ins w:id="429" w:author="Simon Brandl" w:date="2020-06-01T20:32:00Z">
        <w:r w:rsidR="001A739E" w:rsidRPr="001A739E">
          <w:rPr>
            <w:rFonts w:ascii="Arial" w:hAnsi="Arial" w:cs="Arial"/>
            <w:vertAlign w:val="superscript"/>
            <w:rPrChange w:id="430" w:author="Simon Brandl" w:date="2020-06-01T20:32:00Z">
              <w:rPr>
                <w:rFonts w:ascii="Times New Roman" w:hAnsi="Times New Roman" w:cs="Times New Roman"/>
                <w:vertAlign w:val="superscript"/>
              </w:rPr>
            </w:rPrChange>
          </w:rPr>
          <w:t>59</w:t>
        </w:r>
        <w:r w:rsidR="001A739E">
          <w:rPr>
            <w:rFonts w:ascii="Arial" w:hAnsi="Arial" w:cs="Arial"/>
          </w:rPr>
          <w:fldChar w:fldCharType="end"/>
        </w:r>
      </w:ins>
      <w:ins w:id="431" w:author="Simon Brandl" w:date="2020-05-22T13:43:00Z">
        <w:r>
          <w:rPr>
            <w:rFonts w:ascii="Arial" w:hAnsi="Arial" w:cs="Arial"/>
          </w:rPr>
          <w:t xml:space="preserve"> </w:t>
        </w:r>
      </w:ins>
      <w:ins w:id="432" w:author="Simon Brandl" w:date="2020-05-21T17:03:00Z">
        <w:r w:rsidR="00F02F0B">
          <w:rPr>
            <w:rFonts w:ascii="Arial" w:hAnsi="Arial" w:cs="Arial"/>
          </w:rPr>
          <w:t>recorded summer maximum temperatures of 36º</w:t>
        </w:r>
      </w:ins>
      <w:ins w:id="433" w:author="Simon Brandl" w:date="2020-05-21T17:04:00Z">
        <w:r w:rsidR="00F02F0B">
          <w:rPr>
            <w:rFonts w:ascii="Arial" w:hAnsi="Arial" w:cs="Arial"/>
          </w:rPr>
          <w:t xml:space="preserve">C (mean </w:t>
        </w:r>
      </w:ins>
      <w:ins w:id="434" w:author="Simon Brandl" w:date="2020-05-30T17:44:00Z">
        <w:r w:rsidR="00300D77">
          <w:rPr>
            <w:rFonts w:ascii="Arial" w:hAnsi="Arial" w:cs="Arial"/>
          </w:rPr>
          <w:t xml:space="preserve">daily </w:t>
        </w:r>
      </w:ins>
      <w:ins w:id="435" w:author="Simon Brandl" w:date="2020-05-30T17:42:00Z">
        <w:r w:rsidR="00300D77">
          <w:rPr>
            <w:rFonts w:ascii="Arial" w:hAnsi="Arial" w:cs="Arial"/>
          </w:rPr>
          <w:t>maximum</w:t>
        </w:r>
      </w:ins>
      <w:ins w:id="436" w:author="Simon Brandl" w:date="2020-05-30T17:45:00Z">
        <w:r w:rsidR="002C0BCB">
          <w:rPr>
            <w:rFonts w:ascii="Arial" w:hAnsi="Arial" w:cs="Arial"/>
          </w:rPr>
          <w:t xml:space="preserve"> from 2012 – 2017:</w:t>
        </w:r>
      </w:ins>
      <w:ins w:id="437" w:author="Simon Brandl" w:date="2020-05-21T17:04:00Z">
        <w:r w:rsidR="00F02F0B">
          <w:rPr>
            <w:rFonts w:ascii="Arial" w:hAnsi="Arial" w:cs="Arial"/>
          </w:rPr>
          <w:t xml:space="preserve"> 33.7ºC) in the Arabian </w:t>
        </w:r>
        <w:r w:rsidR="00F02F0B">
          <w:rPr>
            <w:rFonts w:ascii="Arial" w:hAnsi="Arial" w:cs="Arial"/>
          </w:rPr>
          <w:lastRenderedPageBreak/>
          <w:t xml:space="preserve">Gulf and 34.8ºC (mean </w:t>
        </w:r>
      </w:ins>
      <w:ins w:id="438" w:author="Simon Brandl" w:date="2020-05-30T17:44:00Z">
        <w:r w:rsidR="00300D77">
          <w:rPr>
            <w:rFonts w:ascii="Arial" w:hAnsi="Arial" w:cs="Arial"/>
          </w:rPr>
          <w:t xml:space="preserve">daily </w:t>
        </w:r>
      </w:ins>
      <w:ins w:id="439" w:author="Simon Brandl" w:date="2020-05-30T17:42:00Z">
        <w:r w:rsidR="00300D77">
          <w:rPr>
            <w:rFonts w:ascii="Arial" w:hAnsi="Arial" w:cs="Arial"/>
          </w:rPr>
          <w:t>maximum</w:t>
        </w:r>
      </w:ins>
      <w:ins w:id="440" w:author="Simon Brandl" w:date="2020-05-30T17:45:00Z">
        <w:r w:rsidR="002C0BCB">
          <w:rPr>
            <w:rFonts w:ascii="Arial" w:hAnsi="Arial" w:cs="Arial"/>
          </w:rPr>
          <w:t xml:space="preserve"> from 2012 – 2014:</w:t>
        </w:r>
      </w:ins>
      <w:ins w:id="441" w:author="Simon Brandl" w:date="2020-05-21T17:04:00Z">
        <w:r w:rsidR="00F02F0B">
          <w:rPr>
            <w:rFonts w:ascii="Arial" w:hAnsi="Arial" w:cs="Arial"/>
          </w:rPr>
          <w:t xml:space="preserve"> </w:t>
        </w:r>
      </w:ins>
      <w:ins w:id="442" w:author="Simon Brandl" w:date="2020-05-21T17:05:00Z">
        <w:r w:rsidR="00F02F0B">
          <w:rPr>
            <w:rFonts w:ascii="Arial" w:hAnsi="Arial" w:cs="Arial"/>
          </w:rPr>
          <w:t>29.9ºC) in the Gulf of Oman</w:t>
        </w:r>
      </w:ins>
      <w:ins w:id="443" w:author="Simon Brandl" w:date="2020-05-21T17:08:00Z">
        <w:r w:rsidR="00F02F0B">
          <w:rPr>
            <w:rFonts w:ascii="Arial" w:hAnsi="Arial" w:cs="Arial"/>
          </w:rPr>
          <w:t xml:space="preserve">, while recording </w:t>
        </w:r>
      </w:ins>
      <w:ins w:id="444" w:author="Simon Brandl" w:date="2020-05-21T17:14:00Z">
        <w:r w:rsidR="0089302E">
          <w:rPr>
            <w:rFonts w:ascii="Arial" w:hAnsi="Arial" w:cs="Arial"/>
          </w:rPr>
          <w:t>minimum winter temperatures of 17.3ºC (mean</w:t>
        </w:r>
      </w:ins>
      <w:ins w:id="445" w:author="Simon Brandl" w:date="2020-05-30T17:45:00Z">
        <w:r w:rsidR="002C0BCB">
          <w:rPr>
            <w:rFonts w:ascii="Arial" w:hAnsi="Arial" w:cs="Arial"/>
          </w:rPr>
          <w:t xml:space="preserve"> d</w:t>
        </w:r>
      </w:ins>
      <w:ins w:id="446" w:author="Simon Brandl" w:date="2020-05-30T17:46:00Z">
        <w:r w:rsidR="002C0BCB">
          <w:rPr>
            <w:rFonts w:ascii="Arial" w:hAnsi="Arial" w:cs="Arial"/>
          </w:rPr>
          <w:t>aily minimum</w:t>
        </w:r>
      </w:ins>
      <w:ins w:id="447" w:author="Simon Brandl" w:date="2020-05-21T17:14:00Z">
        <w:r w:rsidR="0089302E">
          <w:rPr>
            <w:rFonts w:ascii="Arial" w:hAnsi="Arial" w:cs="Arial"/>
          </w:rPr>
          <w:t xml:space="preserve"> = </w:t>
        </w:r>
      </w:ins>
      <w:ins w:id="448" w:author="Simon Brandl" w:date="2020-05-21T17:15:00Z">
        <w:r w:rsidR="0089302E">
          <w:rPr>
            <w:rFonts w:ascii="Arial" w:hAnsi="Arial" w:cs="Arial"/>
          </w:rPr>
          <w:t xml:space="preserve">22.0ºC) </w:t>
        </w:r>
      </w:ins>
      <w:ins w:id="449" w:author="Simon Brandl" w:date="2020-05-21T17:16:00Z">
        <w:r w:rsidR="0089302E">
          <w:rPr>
            <w:rFonts w:ascii="Arial" w:hAnsi="Arial" w:cs="Arial"/>
          </w:rPr>
          <w:t>in the Arabian Gulf and 21.5ºC (mean</w:t>
        </w:r>
      </w:ins>
      <w:ins w:id="450" w:author="Simon Brandl" w:date="2020-05-30T17:46:00Z">
        <w:r w:rsidR="002C0BCB">
          <w:rPr>
            <w:rFonts w:ascii="Arial" w:hAnsi="Arial" w:cs="Arial"/>
          </w:rPr>
          <w:t xml:space="preserve"> daily minimum</w:t>
        </w:r>
      </w:ins>
      <w:ins w:id="451" w:author="Simon Brandl" w:date="2020-05-21T17:16:00Z">
        <w:r w:rsidR="0089302E">
          <w:rPr>
            <w:rFonts w:ascii="Arial" w:hAnsi="Arial" w:cs="Arial"/>
          </w:rPr>
          <w:t xml:space="preserve"> = 23.7ºC) in the Gulf of Oman</w:t>
        </w:r>
      </w:ins>
      <w:ins w:id="452" w:author="Simon Brandl" w:date="2020-05-21T17:26:00Z">
        <w:r w:rsidR="0089302E">
          <w:rPr>
            <w:rFonts w:ascii="Arial" w:hAnsi="Arial" w:cs="Arial"/>
          </w:rPr>
          <w:t xml:space="preserve"> (Fig. S</w:t>
        </w:r>
      </w:ins>
      <w:ins w:id="453" w:author="Simon Brandl" w:date="2020-05-22T17:45:00Z">
        <w:r w:rsidR="00105DF0">
          <w:rPr>
            <w:rFonts w:ascii="Arial" w:hAnsi="Arial" w:cs="Arial"/>
          </w:rPr>
          <w:t>2</w:t>
        </w:r>
      </w:ins>
      <w:ins w:id="454" w:author="Simon Brandl" w:date="2020-05-21T17:26:00Z">
        <w:r w:rsidR="0089302E">
          <w:rPr>
            <w:rFonts w:ascii="Arial" w:hAnsi="Arial" w:cs="Arial"/>
          </w:rPr>
          <w:t>)</w:t>
        </w:r>
      </w:ins>
      <w:ins w:id="455" w:author="Simon Brandl" w:date="2020-05-21T17:05:00Z">
        <w:r w:rsidR="00F02F0B">
          <w:rPr>
            <w:rFonts w:ascii="Arial" w:hAnsi="Arial" w:cs="Arial"/>
          </w:rPr>
          <w:t>.</w:t>
        </w:r>
      </w:ins>
      <w:ins w:id="456" w:author="Simon Brandl" w:date="2020-05-21T17:17:00Z">
        <w:r w:rsidR="0089302E">
          <w:rPr>
            <w:rFonts w:ascii="Arial" w:hAnsi="Arial" w:cs="Arial"/>
          </w:rPr>
          <w:t xml:space="preserve"> Moreover, </w:t>
        </w:r>
      </w:ins>
      <w:ins w:id="457" w:author="Simon Brandl" w:date="2020-05-30T17:47:00Z">
        <w:r w:rsidR="002C0BCB">
          <w:rPr>
            <w:rFonts w:ascii="Arial" w:hAnsi="Arial" w:cs="Arial"/>
          </w:rPr>
          <w:t xml:space="preserve">in </w:t>
        </w:r>
      </w:ins>
      <w:ins w:id="458" w:author="Simon Brandl" w:date="2020-05-21T17:17:00Z">
        <w:r w:rsidR="0089302E">
          <w:rPr>
            <w:rFonts w:ascii="Arial" w:hAnsi="Arial" w:cs="Arial"/>
          </w:rPr>
          <w:t>2012</w:t>
        </w:r>
      </w:ins>
      <w:ins w:id="459" w:author="Simon Brandl" w:date="2020-05-30T17:47:00Z">
        <w:r w:rsidR="002C0BCB">
          <w:rPr>
            <w:rFonts w:ascii="Arial" w:hAnsi="Arial" w:cs="Arial"/>
          </w:rPr>
          <w:t>, 2013, and</w:t>
        </w:r>
      </w:ins>
      <w:ins w:id="460" w:author="Simon Brandl" w:date="2020-05-21T17:17:00Z">
        <w:r w:rsidR="0089302E">
          <w:rPr>
            <w:rFonts w:ascii="Arial" w:hAnsi="Arial" w:cs="Arial"/>
          </w:rPr>
          <w:t xml:space="preserve"> 2014</w:t>
        </w:r>
      </w:ins>
      <w:ins w:id="461" w:author="Simon Brandl" w:date="2020-05-22T12:00:00Z">
        <w:r w:rsidR="00954ADE">
          <w:rPr>
            <w:rFonts w:ascii="Arial" w:hAnsi="Arial" w:cs="Arial"/>
          </w:rPr>
          <w:t xml:space="preserve"> (</w:t>
        </w:r>
      </w:ins>
      <w:ins w:id="462" w:author="Simon Brandl" w:date="2020-05-22T12:01:00Z">
        <w:r w:rsidR="00954ADE">
          <w:rPr>
            <w:rFonts w:ascii="Arial" w:hAnsi="Arial" w:cs="Arial"/>
          </w:rPr>
          <w:t>for which data were available from both locations)</w:t>
        </w:r>
      </w:ins>
      <w:ins w:id="463" w:author="Simon Brandl" w:date="2020-05-21T17:17:00Z">
        <w:r w:rsidR="0089302E">
          <w:rPr>
            <w:rFonts w:ascii="Arial" w:hAnsi="Arial" w:cs="Arial"/>
          </w:rPr>
          <w:t xml:space="preserve">, sites in the Arabian Gulf </w:t>
        </w:r>
      </w:ins>
      <w:ins w:id="464" w:author="Simon Brandl" w:date="2020-05-21T17:18:00Z">
        <w:r w:rsidR="0089302E">
          <w:rPr>
            <w:rFonts w:ascii="Arial" w:hAnsi="Arial" w:cs="Arial"/>
          </w:rPr>
          <w:t xml:space="preserve">recorded </w:t>
        </w:r>
      </w:ins>
      <w:ins w:id="465" w:author="Simon Brandl" w:date="2020-05-21T17:22:00Z">
        <w:r w:rsidR="0089302E">
          <w:rPr>
            <w:rFonts w:ascii="Arial" w:hAnsi="Arial" w:cs="Arial"/>
          </w:rPr>
          <w:t>an average of 69.0, 63.7, and 64.3 days per year</w:t>
        </w:r>
      </w:ins>
      <w:ins w:id="466" w:author="Simon Brandl" w:date="2020-05-30T17:46:00Z">
        <w:r w:rsidR="002C0BCB">
          <w:rPr>
            <w:rFonts w:ascii="Arial" w:hAnsi="Arial" w:cs="Arial"/>
          </w:rPr>
          <w:t>, r</w:t>
        </w:r>
      </w:ins>
      <w:ins w:id="467" w:author="Simon Brandl" w:date="2020-05-30T17:47:00Z">
        <w:r w:rsidR="002C0BCB">
          <w:rPr>
            <w:rFonts w:ascii="Arial" w:hAnsi="Arial" w:cs="Arial"/>
          </w:rPr>
          <w:t>espectively,</w:t>
        </w:r>
      </w:ins>
      <w:ins w:id="468" w:author="Simon Brandl" w:date="2020-05-21T17:22:00Z">
        <w:r w:rsidR="0089302E">
          <w:rPr>
            <w:rFonts w:ascii="Arial" w:hAnsi="Arial" w:cs="Arial"/>
          </w:rPr>
          <w:t xml:space="preserve"> where daily maximum temperatures exceeded 34ºC, while site</w:t>
        </w:r>
      </w:ins>
      <w:ins w:id="469" w:author="Simon Brandl" w:date="2020-05-21T17:23:00Z">
        <w:r w:rsidR="0089302E">
          <w:rPr>
            <w:rFonts w:ascii="Arial" w:hAnsi="Arial" w:cs="Arial"/>
          </w:rPr>
          <w:t>s in the Gulf of Oman recorded averages of 0.0, 1.0, and 5.0 days</w:t>
        </w:r>
      </w:ins>
      <w:ins w:id="470" w:author="Simon Brandl" w:date="2020-05-22T12:01:00Z">
        <w:r w:rsidR="00954ADE">
          <w:rPr>
            <w:rFonts w:ascii="Arial" w:hAnsi="Arial" w:cs="Arial"/>
          </w:rPr>
          <w:t>, respectively</w:t>
        </w:r>
      </w:ins>
      <w:ins w:id="471" w:author="Simon Brandl" w:date="2020-05-21T17:25:00Z">
        <w:r w:rsidR="0089302E">
          <w:rPr>
            <w:rFonts w:ascii="Arial" w:hAnsi="Arial" w:cs="Arial"/>
          </w:rPr>
          <w:t xml:space="preserve"> </w:t>
        </w:r>
      </w:ins>
      <w:ins w:id="472" w:author="Simon Brandl" w:date="2020-05-21T17:26:00Z">
        <w:r w:rsidR="0089302E">
          <w:rPr>
            <w:rFonts w:ascii="Arial" w:hAnsi="Arial" w:cs="Arial"/>
          </w:rPr>
          <w:t>(</w:t>
        </w:r>
      </w:ins>
      <w:ins w:id="473" w:author="Simon Brandl" w:date="2020-05-21T17:25:00Z">
        <w:r w:rsidR="0089302E">
          <w:rPr>
            <w:rFonts w:ascii="Arial" w:hAnsi="Arial" w:cs="Arial"/>
          </w:rPr>
          <w:t>Table S</w:t>
        </w:r>
      </w:ins>
      <w:ins w:id="474" w:author="Simon Brandl" w:date="2020-05-30T17:47:00Z">
        <w:r w:rsidR="002C0BCB">
          <w:rPr>
            <w:rFonts w:ascii="Arial" w:hAnsi="Arial" w:cs="Arial"/>
          </w:rPr>
          <w:t>1</w:t>
        </w:r>
      </w:ins>
      <w:ins w:id="475" w:author="Simon Brandl" w:date="2020-05-21T17:26:00Z">
        <w:r w:rsidR="0089302E">
          <w:rPr>
            <w:rFonts w:ascii="Arial" w:hAnsi="Arial" w:cs="Arial"/>
          </w:rPr>
          <w:t>)</w:t>
        </w:r>
      </w:ins>
      <w:ins w:id="476" w:author="Simon Brandl" w:date="2020-05-22T12:26:00Z">
        <w:r w:rsidR="00EA7A8F">
          <w:rPr>
            <w:rFonts w:ascii="Arial" w:hAnsi="Arial" w:cs="Arial"/>
          </w:rPr>
          <w:fldChar w:fldCharType="begin"/>
        </w:r>
      </w:ins>
      <w:ins w:id="477" w:author="Simon Brandl" w:date="2020-06-01T20:32:00Z">
        <w:r w:rsidR="001A739E">
          <w:rPr>
            <w:rFonts w:ascii="Arial" w:hAnsi="Arial" w:cs="Arial"/>
          </w:rPr>
          <w:instrText xml:space="preserve"> ADDIN ZOTERO_ITEM CSL_CITATION {"citationID":"a1o7dq7igpq","properties":{"formattedCitation":"\\super 60\\nosupersub{}","plainCitation":"60","noteIndex":0},"citationItems":[{"id":2462,"uris":["http://zotero.org/users/3131818/items/ZLRQQNYB"],"uri":["http://zotero.org/users/3131818/items/ZLRQQNYB"],"itemData":{"id":2462,"type":"article-journal","container-title":"Global change biology","ISSN":"1354-1013","issue":"8","journalAbbreviation":"Global change biology","note":"publisher: Wiley Online Library","page":"2702-2714","title":"Host adaptation and unexpected symbiont partners enable reef</w:instrText>
        </w:r>
        <w:r w:rsidR="001A739E">
          <w:rPr>
            <w:rFonts w:ascii="Cambria Math" w:hAnsi="Cambria Math" w:cs="Cambria Math"/>
          </w:rPr>
          <w:instrText>‐</w:instrText>
        </w:r>
        <w:r w:rsidR="001A739E">
          <w:rPr>
            <w:rFonts w:ascii="Arial" w:hAnsi="Arial" w:cs="Arial"/>
          </w:rPr>
          <w:instrText xml:space="preserve">building corals to tolerate extreme temperatures","volume":"22","author":[{"family":"Howells","given":"Emily J"},{"family":"Abrego","given":"David"},{"family":"Meyer","given":"Eli"},{"family":"Kirk","given":"Nathan L"},{"family":"Burt","given":"John A"}],"issued":{"date-parts":[["2016"]]}}}],"schema":"https://github.com/citation-style-language/schema/raw/master/csl-citation.json"} </w:instrText>
        </w:r>
      </w:ins>
      <w:r w:rsidR="00EA7A8F">
        <w:rPr>
          <w:rFonts w:ascii="Arial" w:hAnsi="Arial" w:cs="Arial"/>
        </w:rPr>
        <w:fldChar w:fldCharType="separate"/>
      </w:r>
      <w:ins w:id="478" w:author="Simon Brandl" w:date="2020-06-01T20:32:00Z">
        <w:r w:rsidR="001A739E" w:rsidRPr="001A739E">
          <w:rPr>
            <w:rFonts w:ascii="Arial" w:hAnsi="Arial" w:cs="Arial"/>
            <w:vertAlign w:val="superscript"/>
            <w:rPrChange w:id="479" w:author="Simon Brandl" w:date="2020-06-01T20:32:00Z">
              <w:rPr>
                <w:rFonts w:ascii="Times New Roman" w:hAnsi="Times New Roman" w:cs="Times New Roman"/>
                <w:vertAlign w:val="superscript"/>
              </w:rPr>
            </w:rPrChange>
          </w:rPr>
          <w:t>60</w:t>
        </w:r>
      </w:ins>
      <w:ins w:id="480" w:author="Simon Brandl" w:date="2020-05-22T12:26:00Z">
        <w:r w:rsidR="00EA7A8F">
          <w:rPr>
            <w:rFonts w:ascii="Arial" w:hAnsi="Arial" w:cs="Arial"/>
          </w:rPr>
          <w:fldChar w:fldCharType="end"/>
        </w:r>
      </w:ins>
      <w:ins w:id="481" w:author="Simon Brandl" w:date="2020-05-21T17:23:00Z">
        <w:r w:rsidR="0089302E">
          <w:rPr>
            <w:rFonts w:ascii="Arial" w:hAnsi="Arial" w:cs="Arial"/>
          </w:rPr>
          <w:t>.</w:t>
        </w:r>
      </w:ins>
      <w:ins w:id="482" w:author="Simon Brandl" w:date="2020-05-21T16:57:00Z">
        <w:r w:rsidR="00A363C1">
          <w:rPr>
            <w:rFonts w:ascii="Arial" w:hAnsi="Arial" w:cs="Arial"/>
          </w:rPr>
          <w:t xml:space="preserve"> </w:t>
        </w:r>
      </w:ins>
      <w:ins w:id="483" w:author="Simon Brandl" w:date="2020-05-21T17:23:00Z">
        <w:r w:rsidR="0089302E">
          <w:rPr>
            <w:rFonts w:ascii="Arial" w:hAnsi="Arial" w:cs="Arial"/>
          </w:rPr>
          <w:t xml:space="preserve">Thus, </w:t>
        </w:r>
      </w:ins>
      <w:del w:id="484" w:author="Simon Brandl" w:date="2020-05-21T17:23:00Z">
        <w:r w:rsidR="005C4E2F" w:rsidRPr="0005446F" w:rsidDel="0089302E">
          <w:rPr>
            <w:rFonts w:ascii="Arial" w:hAnsi="Arial" w:cs="Arial"/>
          </w:rPr>
          <w:delText>M</w:delText>
        </w:r>
      </w:del>
      <w:ins w:id="485" w:author="Simon Brandl" w:date="2020-05-21T17:23:00Z">
        <w:r w:rsidR="0089302E">
          <w:rPr>
            <w:rFonts w:ascii="Arial" w:hAnsi="Arial" w:cs="Arial"/>
          </w:rPr>
          <w:t>m</w:t>
        </w:r>
      </w:ins>
      <w:r w:rsidR="006B313B" w:rsidRPr="0005446F">
        <w:rPr>
          <w:rFonts w:ascii="Arial" w:hAnsi="Arial" w:cs="Arial"/>
        </w:rPr>
        <w:t>aximum temperature</w:t>
      </w:r>
      <w:r w:rsidR="00113168" w:rsidRPr="0005446F">
        <w:rPr>
          <w:rFonts w:ascii="Arial" w:hAnsi="Arial" w:cs="Arial"/>
        </w:rPr>
        <w:t>s</w:t>
      </w:r>
      <w:r w:rsidR="006B313B" w:rsidRPr="0005446F">
        <w:rPr>
          <w:rFonts w:ascii="Arial" w:hAnsi="Arial" w:cs="Arial"/>
        </w:rPr>
        <w:t xml:space="preserve"> </w:t>
      </w:r>
      <w:r w:rsidR="00113168" w:rsidRPr="0005446F">
        <w:rPr>
          <w:rFonts w:ascii="Arial" w:hAnsi="Arial" w:cs="Arial"/>
        </w:rPr>
        <w:t xml:space="preserve">on </w:t>
      </w:r>
      <w:r w:rsidR="006B313B" w:rsidRPr="0005446F">
        <w:rPr>
          <w:rFonts w:ascii="Arial" w:hAnsi="Arial" w:cs="Arial"/>
        </w:rPr>
        <w:t xml:space="preserve">reefs along the Arabian Gulf coast of </w:t>
      </w:r>
      <w:r w:rsidR="00367805" w:rsidRPr="0005446F">
        <w:rPr>
          <w:rFonts w:ascii="Arial" w:hAnsi="Arial" w:cs="Arial"/>
        </w:rPr>
        <w:t xml:space="preserve">the </w:t>
      </w:r>
      <w:r w:rsidR="006B313B" w:rsidRPr="0005446F">
        <w:rPr>
          <w:rFonts w:ascii="Arial" w:hAnsi="Arial" w:cs="Arial"/>
        </w:rPr>
        <w:t xml:space="preserve">United Arab Emirates </w:t>
      </w:r>
      <w:del w:id="486" w:author="Simon Brandl" w:date="2020-05-22T12:01:00Z">
        <w:r w:rsidR="006B313B" w:rsidRPr="0005446F" w:rsidDel="00954ADE">
          <w:rPr>
            <w:rFonts w:ascii="Arial" w:hAnsi="Arial" w:cs="Arial"/>
          </w:rPr>
          <w:delText xml:space="preserve">mirror </w:delText>
        </w:r>
      </w:del>
      <w:ins w:id="487" w:author="Simon Brandl" w:date="2020-05-22T12:01:00Z">
        <w:r w:rsidR="00954ADE">
          <w:rPr>
            <w:rFonts w:ascii="Arial" w:hAnsi="Arial" w:cs="Arial"/>
          </w:rPr>
          <w:t>closely approach</w:t>
        </w:r>
        <w:r w:rsidR="00954ADE" w:rsidRPr="0005446F">
          <w:rPr>
            <w:rFonts w:ascii="Arial" w:hAnsi="Arial" w:cs="Arial"/>
          </w:rPr>
          <w:t xml:space="preserve"> </w:t>
        </w:r>
      </w:ins>
      <w:r w:rsidR="006B313B" w:rsidRPr="0005446F">
        <w:rPr>
          <w:rFonts w:ascii="Arial" w:hAnsi="Arial" w:cs="Arial"/>
        </w:rPr>
        <w:t>forecast</w:t>
      </w:r>
      <w:r w:rsidR="00113168" w:rsidRPr="0005446F">
        <w:rPr>
          <w:rFonts w:ascii="Arial" w:hAnsi="Arial" w:cs="Arial"/>
        </w:rPr>
        <w:t>ed temperatures</w:t>
      </w:r>
      <w:r w:rsidR="006B313B" w:rsidRPr="0005446F">
        <w:rPr>
          <w:rFonts w:ascii="Arial" w:hAnsi="Arial" w:cs="Arial"/>
        </w:rPr>
        <w:t xml:space="preserve"> for </w:t>
      </w:r>
      <w:del w:id="488" w:author="Simon Brandl" w:date="2020-05-21T17:26:00Z">
        <w:r w:rsidR="006B313B" w:rsidRPr="0005446F" w:rsidDel="00866383">
          <w:rPr>
            <w:rFonts w:ascii="Arial" w:hAnsi="Arial" w:cs="Arial"/>
          </w:rPr>
          <w:delText xml:space="preserve">most </w:delText>
        </w:r>
      </w:del>
      <w:r w:rsidR="006B313B" w:rsidRPr="0005446F">
        <w:rPr>
          <w:rFonts w:ascii="Arial" w:hAnsi="Arial" w:cs="Arial"/>
        </w:rPr>
        <w:t xml:space="preserve">tropical coral reefs </w:t>
      </w:r>
      <w:del w:id="489" w:author="Simon Brandl" w:date="2020-05-22T13:49:00Z">
        <w:r w:rsidR="00113168" w:rsidRPr="0005446F" w:rsidDel="00AC3F03">
          <w:rPr>
            <w:rFonts w:ascii="Arial" w:hAnsi="Arial" w:cs="Arial"/>
          </w:rPr>
          <w:delText>in</w:delText>
        </w:r>
        <w:r w:rsidR="006B313B" w:rsidRPr="0005446F" w:rsidDel="00AC3F03">
          <w:rPr>
            <w:rFonts w:ascii="Arial" w:hAnsi="Arial" w:cs="Arial"/>
          </w:rPr>
          <w:delText xml:space="preserve"> </w:delText>
        </w:r>
      </w:del>
      <w:ins w:id="490" w:author="Simon Brandl" w:date="2020-05-22T13:49:00Z">
        <w:r w:rsidR="00AC3F03">
          <w:rPr>
            <w:rFonts w:ascii="Arial" w:hAnsi="Arial" w:cs="Arial"/>
          </w:rPr>
          <w:t>at</w:t>
        </w:r>
        <w:r w:rsidR="00AC3F03" w:rsidRPr="0005446F">
          <w:rPr>
            <w:rFonts w:ascii="Arial" w:hAnsi="Arial" w:cs="Arial"/>
          </w:rPr>
          <w:t xml:space="preserve"> </w:t>
        </w:r>
      </w:ins>
      <w:r w:rsidR="006B313B" w:rsidRPr="0005446F">
        <w:rPr>
          <w:rFonts w:ascii="Arial" w:hAnsi="Arial" w:cs="Arial"/>
        </w:rPr>
        <w:t>the end of the century</w:t>
      </w:r>
      <w:r w:rsidR="006B313B" w:rsidRPr="0005446F">
        <w:rPr>
          <w:rFonts w:ascii="Arial" w:hAnsi="Arial" w:cs="Arial"/>
        </w:rPr>
        <w:fldChar w:fldCharType="begin"/>
      </w:r>
      <w:ins w:id="491" w:author="Simon Brandl" w:date="2020-06-01T20:32:00Z">
        <w:r w:rsidR="001A739E">
          <w:rPr>
            <w:rFonts w:ascii="Arial" w:hAnsi="Arial" w:cs="Arial"/>
          </w:rPr>
          <w:instrText xml:space="preserve"> ADDIN ZOTERO_ITEM CSL_CITATION {"citationID":"aono9c057l","properties":{"formattedCitation":"\\super 61\\nosupersub{}","plainCitation":"61","noteIndex":0},"citationItems":[{"id":2298,"uris":["http://zotero.org/users/3131818/items/GBWH3E94"],"uri":["http://zotero.org/users/3131818/items/GBWH3E94"],"itemData":{"id":2298,"type":"chapter","container-title":"Coral reefs of the Gulf","page":"1-4","publisher":"Springer","title":"Coral reefs of the Gulf: adaptation to climatic extremes in the world’s hottest sea","author":[{"family":"Riegl","given":"Bernhard M"},{"family":"Purkis","given":"Sam J"}],"issued":{"date-parts":[["2012"]]}}}],"schema":"https://github.com/citation-style-language/schema/raw/master/csl-citation.json"} </w:instrText>
        </w:r>
      </w:ins>
      <w:del w:id="492" w:author="Simon Brandl" w:date="2020-06-01T20:06:00Z">
        <w:r w:rsidR="00ED5488" w:rsidRPr="0005446F" w:rsidDel="002F5BC0">
          <w:rPr>
            <w:rFonts w:ascii="Arial" w:hAnsi="Arial" w:cs="Arial"/>
          </w:rPr>
          <w:delInstrText xml:space="preserve"> ADDIN ZOTERO_ITEM CSL_CITATION {"citationID":"aono9c057l","properties":{"formattedCitation":"\\super 61\\nosupersub{}","plainCitation":"61","noteIndex":0},"citationItems":[{"id":2298,"uris":["http://zotero.org/users/3131818/items/GBWH3E94"],"uri":["http://zotero.org/users/3131818/items/GBWH3E94"],"itemData":{"id":2298,"type":"chapter","container-title":"Coral reefs of the Gulf","page":"1-4","publisher":"Springer","title":"Coral reefs of the Gulf: adaptation to climatic extremes in the world’s hottest sea","author":[{"family":"Riegl","given":"Bernhard M"},{"family":"Purkis","given":"Sam J"}],"issued":{"date-parts":[["2012"]]}}}],"schema":"https://github.com/citation-style-language/schema/raw/master/csl-citation.json"} </w:delInstrText>
        </w:r>
      </w:del>
      <w:r w:rsidR="006B313B" w:rsidRPr="0005446F">
        <w:rPr>
          <w:rFonts w:ascii="Arial" w:hAnsi="Arial" w:cs="Arial"/>
        </w:rPr>
        <w:fldChar w:fldCharType="separate"/>
      </w:r>
      <w:ins w:id="493" w:author="Simon Brandl" w:date="2020-06-01T20:32:00Z">
        <w:r w:rsidR="001A739E" w:rsidRPr="001A739E">
          <w:rPr>
            <w:rFonts w:ascii="Arial" w:hAnsi="Arial" w:cs="Arial"/>
            <w:vertAlign w:val="superscript"/>
            <w:rPrChange w:id="494" w:author="Simon Brandl" w:date="2020-06-01T20:32:00Z">
              <w:rPr>
                <w:rFonts w:ascii="Times New Roman" w:hAnsi="Times New Roman" w:cs="Times New Roman"/>
                <w:vertAlign w:val="superscript"/>
              </w:rPr>
            </w:rPrChange>
          </w:rPr>
          <w:t>61</w:t>
        </w:r>
      </w:ins>
      <w:del w:id="495" w:author="Simon Brandl" w:date="2020-06-01T20:06:00Z">
        <w:r w:rsidR="00ED5488" w:rsidRPr="001A739E" w:rsidDel="002F5BC0">
          <w:rPr>
            <w:rFonts w:ascii="Arial" w:hAnsi="Arial" w:cs="Arial"/>
            <w:vertAlign w:val="superscript"/>
            <w:rPrChange w:id="496" w:author="Simon Brandl" w:date="2020-06-01T20:32:00Z">
              <w:rPr>
                <w:rFonts w:ascii="Arial" w:hAnsi="Arial" w:cs="Arial"/>
                <w:vertAlign w:val="superscript"/>
              </w:rPr>
            </w:rPrChange>
          </w:rPr>
          <w:delText>61</w:delText>
        </w:r>
      </w:del>
      <w:r w:rsidR="006B313B" w:rsidRPr="0005446F">
        <w:rPr>
          <w:rFonts w:ascii="Arial" w:hAnsi="Arial" w:cs="Arial"/>
        </w:rPr>
        <w:fldChar w:fldCharType="end"/>
      </w:r>
      <w:r w:rsidR="006B313B" w:rsidRPr="0005446F">
        <w:rPr>
          <w:rFonts w:ascii="Arial" w:hAnsi="Arial" w:cs="Arial"/>
        </w:rPr>
        <w:t>.</w:t>
      </w:r>
      <w:del w:id="497" w:author="Simon Brandl" w:date="2020-05-22T12:05:00Z">
        <w:r w:rsidR="00113168" w:rsidRPr="0005446F" w:rsidDel="00954ADE">
          <w:rPr>
            <w:rFonts w:ascii="Arial" w:hAnsi="Arial" w:cs="Arial"/>
          </w:rPr>
          <w:delText xml:space="preserve"> </w:delText>
        </w:r>
      </w:del>
      <w:ins w:id="498" w:author="Simon Brandl" w:date="2020-05-22T12:05:00Z">
        <w:r w:rsidR="00954ADE">
          <w:rPr>
            <w:rFonts w:ascii="Arial" w:hAnsi="Arial" w:cs="Arial"/>
          </w:rPr>
          <w:t>While</w:t>
        </w:r>
      </w:ins>
      <w:ins w:id="499" w:author="Simon Brandl" w:date="2020-05-22T12:02:00Z">
        <w:r w:rsidR="00954ADE">
          <w:rPr>
            <w:rFonts w:ascii="Arial" w:hAnsi="Arial" w:cs="Arial"/>
          </w:rPr>
          <w:t xml:space="preserve"> the two locations also differ in several co-varying environmental factors, </w:t>
        </w:r>
      </w:ins>
      <w:ins w:id="500" w:author="Simon Brandl" w:date="2020-05-30T17:48:00Z">
        <w:r w:rsidR="002C0BCB">
          <w:rPr>
            <w:rFonts w:ascii="Arial" w:hAnsi="Arial" w:cs="Arial"/>
          </w:rPr>
          <w:t>including</w:t>
        </w:r>
      </w:ins>
      <w:ins w:id="501" w:author="Simon Brandl" w:date="2020-05-22T12:19:00Z">
        <w:r w:rsidR="00954ADE">
          <w:rPr>
            <w:rFonts w:ascii="Arial" w:hAnsi="Arial" w:cs="Arial"/>
          </w:rPr>
          <w:t xml:space="preserve"> salinity</w:t>
        </w:r>
      </w:ins>
      <w:ins w:id="502" w:author="Simon Brandl" w:date="2020-05-22T12:21:00Z">
        <w:r w:rsidR="00EA7A8F">
          <w:rPr>
            <w:rFonts w:ascii="Arial" w:hAnsi="Arial" w:cs="Arial"/>
          </w:rPr>
          <w:t>, productivity</w:t>
        </w:r>
      </w:ins>
      <w:ins w:id="503" w:author="Simon Brandl" w:date="2020-05-22T12:19:00Z">
        <w:r w:rsidR="00954ADE">
          <w:rPr>
            <w:rFonts w:ascii="Arial" w:hAnsi="Arial" w:cs="Arial"/>
          </w:rPr>
          <w:t xml:space="preserve">, </w:t>
        </w:r>
      </w:ins>
      <w:ins w:id="504" w:author="Simon Brandl" w:date="2020-05-30T17:48:00Z">
        <w:r w:rsidR="002C0BCB">
          <w:rPr>
            <w:rFonts w:ascii="Arial" w:hAnsi="Arial" w:cs="Arial"/>
          </w:rPr>
          <w:t xml:space="preserve">or reef geomorphology, </w:t>
        </w:r>
      </w:ins>
      <w:ins w:id="505" w:author="Simon Brandl" w:date="2020-05-22T12:19:00Z">
        <w:r w:rsidR="00954ADE">
          <w:rPr>
            <w:rFonts w:ascii="Arial" w:hAnsi="Arial" w:cs="Arial"/>
          </w:rPr>
          <w:t xml:space="preserve">temperature is </w:t>
        </w:r>
        <w:r w:rsidR="00EA7A8F">
          <w:rPr>
            <w:rFonts w:ascii="Arial" w:hAnsi="Arial" w:cs="Arial"/>
          </w:rPr>
          <w:t>commonly</w:t>
        </w:r>
        <w:r w:rsidR="00954ADE">
          <w:rPr>
            <w:rFonts w:ascii="Arial" w:hAnsi="Arial" w:cs="Arial"/>
          </w:rPr>
          <w:t xml:space="preserve"> considered the strongest</w:t>
        </w:r>
        <w:r w:rsidR="00EA7A8F">
          <w:rPr>
            <w:rFonts w:ascii="Arial" w:hAnsi="Arial" w:cs="Arial"/>
          </w:rPr>
          <w:t xml:space="preserve"> environmental forc</w:t>
        </w:r>
      </w:ins>
      <w:ins w:id="506" w:author="Simon Brandl" w:date="2020-05-22T12:27:00Z">
        <w:r w:rsidR="00EA7A8F">
          <w:rPr>
            <w:rFonts w:ascii="Arial" w:hAnsi="Arial" w:cs="Arial"/>
          </w:rPr>
          <w:t xml:space="preserve">e </w:t>
        </w:r>
      </w:ins>
      <w:ins w:id="507" w:author="Simon Brandl" w:date="2020-05-30T17:48:00Z">
        <w:r w:rsidR="002C0BCB">
          <w:rPr>
            <w:rFonts w:ascii="Arial" w:hAnsi="Arial" w:cs="Arial"/>
          </w:rPr>
          <w:t>that shapes</w:t>
        </w:r>
      </w:ins>
      <w:ins w:id="508" w:author="Simon Brandl" w:date="2020-05-22T12:27:00Z">
        <w:r w:rsidR="00EA7A8F">
          <w:rPr>
            <w:rFonts w:ascii="Arial" w:hAnsi="Arial" w:cs="Arial"/>
          </w:rPr>
          <w:t xml:space="preserve"> life</w:t>
        </w:r>
      </w:ins>
      <w:ins w:id="509" w:author="Simon Brandl" w:date="2020-05-22T12:19:00Z">
        <w:r w:rsidR="00EA7A8F">
          <w:rPr>
            <w:rFonts w:ascii="Arial" w:hAnsi="Arial" w:cs="Arial"/>
          </w:rPr>
          <w:t xml:space="preserve"> in the Arabian Gulf</w:t>
        </w:r>
        <w:r w:rsidR="00EA7A8F">
          <w:rPr>
            <w:rFonts w:ascii="Arial" w:hAnsi="Arial" w:cs="Arial"/>
          </w:rPr>
          <w:fldChar w:fldCharType="begin"/>
        </w:r>
      </w:ins>
      <w:ins w:id="510" w:author="Simon Brandl" w:date="2020-06-01T20:42:00Z">
        <w:r w:rsidR="00353938">
          <w:rPr>
            <w:rFonts w:ascii="Arial" w:hAnsi="Arial" w:cs="Arial"/>
          </w:rPr>
          <w:instrText xml:space="preserve"> ADDIN ZOTERO_ITEM CSL_CITATION {"citationID":"1gu6gbp1","properties":{"formattedCitation":"\\super 59\\uc0\\u8211{}63\\nosupersub{}","plainCitation":"59–63","noteIndex":0},"citationItems":[{"id":2277,"uris":["http://zotero.org/users/3131818/items/RP5VIUKH"],"uri":["http://zotero.org/users/3131818/items/RP5VIUKH"],"itemData":{"id":2277,"type":"chapter","abstract":"The Gulf, a subtropical epicontinental sea, is home to the northernmost coral reefs on the western boundary of the Indo-Pacific. The basin has an area of 250,000 sq. km and is shallow and semi-restricted, which combined with its high-latitude and the presence of mountainous plateaus and deserts nearby, make the Gulf’s climate the most extreme endured by reef-building corals anywhere in the world (Riegl et al. 2011, Chaps. 2, 7, and 9). Despite the hostile conditions, the Gulf is home to about 40 species of scleractinian and 31 species of alcyonacean corals, representing an impoverished but typical segment of that of the Indo-Pacific. The Gulf is unique in many respects, most notably in terms of its water chemistry, inclement climate (hot summers but also cold winters), and the hardiness of the corals that inhabit it. These factors conspire to prevent the development of spectacular reef edifices, like those that exist in the adjacent Red Sea, but nonetheless the expression of coral growth is as varied and interesting as the prevailing climate. The Gulf marks the separation between the stable Arabian foreland, atop which the U.A.E. sits, and the unstable Iranian fold belt. This positioning generates a specific geological set-up which conveys primary control on the geomorphology of the basin and in turn, the opportunities for reef development. Of particular note is the influence that salt tectonics play in the creation of offshore banks and islands, all of which support coral communities. Secondary and more recent modification has been exerted by the flooding of the Gulf during the last transgression, with the majority of the basin having lain sub-aerially exposed for considerable periods in the last 100,000 years. This complex and rich genesis brings the Gulf to a crossroads in the present day; we witness an unprecedented level of coastal development and modification fueled by rising economic prosperity on the back of vast hydrocarbon discoveries. Many areas of spectacular coral growth have been lost to construction, but some remain, for now. This chapter will detail the status of these ecosystems and the factors that have shaped them through time.","container-title":"Coral Reefs of the Gulf: Adaptation to Climatic Extremes","event-place":"Dordrecht","ISBN":"978-94-007-3008-3","note":"DOI: 10.1007/978-94-007-3008-3_3","page":"33-50","publisher":"Springer Netherlands","publisher-place":"Dordrecht","title":"Geomorphology and Reef Building in the SE Gulf","URL":"https://doi.org/10.1007/978-94-007-3008-3_3","author":[{"family":"Purkis","given":"Sam J."},{"family":"Riegl","given":"Bernhard M."}],"editor":[{"family":"Riegl","given":"Bernhard M."},{"family":"Purkis","given":"Sam J."}],"issued":{"date-parts":[["2012"]]}}},{"id":2298,"uris":["http://zotero.org/users/3131818/items/GBWH3E94"],"uri":["http://zotero.org/users/3131818/items/GBWH3E94"],"itemData":{"id":2298,"type":"chapter","container-title":"Coral reefs of the Gulf","page":"1-4","publisher":"Springer","title":"Coral reefs of the Gulf: adaptation to climatic extremes in the world’s hottest sea","author":[{"family":"Riegl","given":"Bernhard M"},{"family":"Purkis","given":"Sam J"}],"issued":{"date-parts":[["2012"]]}}},{"id":2462,"uris":["http://zotero.org/users/3131818/items/ZLRQQNYB"],"uri":["http://zotero.org/users/3131818/items/ZLRQQNYB"],"itemData":{"id":2462,"type":"article-journal","container-title":"Global change biology","ISSN":"1354-1013","issue":"8","journalAbbreviation":"Global change biology","note":"publisher: Wiley Online Library","page":"2702-2714","title":"Host adaptation and unexpected symbiont partners enable reef</w:instrText>
        </w:r>
        <w:r w:rsidR="00353938">
          <w:rPr>
            <w:rFonts w:ascii="Cambria Math" w:hAnsi="Cambria Math" w:cs="Cambria Math"/>
          </w:rPr>
          <w:instrText>‐</w:instrText>
        </w:r>
        <w:r w:rsidR="00353938">
          <w:rPr>
            <w:rFonts w:ascii="Arial" w:hAnsi="Arial" w:cs="Arial"/>
          </w:rPr>
          <w:instrText xml:space="preserve">building corals to tolerate extreme temperatures","volume":"22","author":[{"family":"Howells","given":"Emily J"},{"family":"Abrego","given":"David"},{"family":"Meyer","given":"Eli"},{"family":"Kirk","given":"Nathan L"},{"family":"Burt","given":"John A"}],"issued":{"date-parts":[["2016"]]}}},{"id":2266,"uris":["http://zotero.org/users/3131818/items/2SQ5PA32"],"uri":["http://zotero.org/users/3131818/items/2SQ5PA32"],"itemData":{"id":2266,"type":"article-journal","container-title":"Marine Pollution Bulletin","ISSN":"0025-326X","journalAbbreviation":"Marine Pollution Bulletin","page":"9-15","title":"The Gulf: its biological setting","volume":"27","author":[{"family":"Price","given":"ARG"},{"family":"Sheppard","given":"CRC"},{"family":"Roberts","given":"CM"}],"issued":{"date-parts":[["1993"]]}}},{"id":2465,"uris":["http://zotero.org/users/3131818/items/L3SE96VZ"],"uri":["http://zotero.org/users/3131818/items/L3SE96VZ"],"itemData":{"id":2465,"type":"article-journal","abstract":"Abstract Reef-building corals are at risk of extinction from ocean warming. While some corals can enhance their thermal limits by associating with dinoflagellate photosymbionts of superior stress tolerance, the extent to which symbiont communities will reorganize under increased warming pressure remains unclear. Here we show that corals in the hottest reefs in the world in the Persian Gulf maintain associations with the same symbionts across 1.5 years despite extreme seasonal warming and acute heat stress (≥35°C). Persian Gulf corals predominantly associated with Cladocopium (clade C) and most also hosted Symbiodinium (clade A) and/or Durusdinium (clade D). This is in contrast to the neighbouring and milder Oman Sea, where corals associated with Durusdinium and only a minority hosted background levels of Cladocopium. During acute heat stress, the higher prevalence of Symbiodinium and Durusdinium in bleached versus nonbleached Persian Gulf corals indicates that genotypes of these background genera did not confer bleaching resistance. Within symbiont genera, the majority of ITS2 rDNA type profiles were unique to their respective coral species, confirming the existence of host-specific symbiont lineages. Notably, further differentiation among Persian Gulf sites demonstrates that symbiont populations are either isolated or specialized over tens to hundreds of kilometres. Thermal tolerance across coral species was associated with the prevalence of a single ITS2 intragenomic sequence variant (C3gulf), definitive of the Cladocopium thermophilum group. The abundance of C3gulf was highest in bleaching-resistant corals and at warmer sites, potentially indicating a specific symbiont genotype (or set of genotypes) that may play a role in thermal tolerance that warrants further investigation. Together, our findings indicate that co-evolution of host?Symbiodiniaceae partnerships favours fidelity rather than flexibility in extreme environments and under future warming.","container-title":"Molecular Ecology","DOI":"10.1111/mec.15372","ISSN":"0962-1083","issue":"5","journalAbbreviation":"Molecular Ecology","note":"publisher: John Wiley &amp; Sons, Ltd","page":"899-911","title":"Corals in the hottest reefs in the world exhibit symbiont fidelity not flexibility","volume":"29","author":[{"family":"Howells","given":"Emily J."},{"family":"Bauman","given":"Andrew G."},{"family":"Vaughan","given":"Grace O."},{"family":"Hume","given":"Benjamin C. C."},{"family":"Voolstra","given":"Christian R."},{"family":"Burt","given":"John A."}],"issued":{"date-parts":[["2020",3,1]]}}}],"schema":"https://github.com/citation-style-language/schema/raw/master/csl-citation.json"} </w:instrText>
        </w:r>
      </w:ins>
      <w:r w:rsidR="00EA7A8F">
        <w:rPr>
          <w:rFonts w:ascii="Arial" w:hAnsi="Arial" w:cs="Arial"/>
        </w:rPr>
        <w:fldChar w:fldCharType="separate"/>
      </w:r>
      <w:ins w:id="511" w:author="Simon Brandl" w:date="2020-06-01T20:42:00Z">
        <w:r w:rsidR="00353938" w:rsidRPr="00353938">
          <w:rPr>
            <w:rFonts w:ascii="Arial" w:hAnsi="Arial" w:cs="Arial"/>
            <w:vertAlign w:val="superscript"/>
            <w:rPrChange w:id="512" w:author="Simon Brandl" w:date="2020-06-01T20:42:00Z">
              <w:rPr>
                <w:rFonts w:ascii="Times New Roman" w:hAnsi="Times New Roman" w:cs="Times New Roman"/>
                <w:vertAlign w:val="superscript"/>
              </w:rPr>
            </w:rPrChange>
          </w:rPr>
          <w:t>59–63</w:t>
        </w:r>
      </w:ins>
      <w:ins w:id="513" w:author="Simon Brandl" w:date="2020-05-22T12:19:00Z">
        <w:r w:rsidR="00EA7A8F">
          <w:rPr>
            <w:rFonts w:ascii="Arial" w:hAnsi="Arial" w:cs="Arial"/>
          </w:rPr>
          <w:fldChar w:fldCharType="end"/>
        </w:r>
      </w:ins>
      <w:ins w:id="514" w:author="Simon Brandl" w:date="2020-05-22T12:03:00Z">
        <w:r w:rsidR="00954ADE">
          <w:rPr>
            <w:rFonts w:ascii="Arial" w:hAnsi="Arial" w:cs="Arial"/>
          </w:rPr>
          <w:t xml:space="preserve">. </w:t>
        </w:r>
      </w:ins>
      <w:r w:rsidR="00113168" w:rsidRPr="0005446F">
        <w:rPr>
          <w:rFonts w:ascii="Arial" w:hAnsi="Arial" w:cs="Arial"/>
        </w:rPr>
        <w:t>D</w:t>
      </w:r>
      <w:r w:rsidR="006B313B" w:rsidRPr="0005446F">
        <w:rPr>
          <w:rFonts w:ascii="Arial" w:hAnsi="Arial" w:cs="Arial"/>
        </w:rPr>
        <w:t xml:space="preserve">espite the </w:t>
      </w:r>
      <w:r w:rsidR="00113168" w:rsidRPr="0005446F">
        <w:rPr>
          <w:rFonts w:ascii="Arial" w:hAnsi="Arial" w:cs="Arial"/>
        </w:rPr>
        <w:t xml:space="preserve">seemingly </w:t>
      </w:r>
      <w:r w:rsidR="006B313B" w:rsidRPr="0005446F">
        <w:rPr>
          <w:rFonts w:ascii="Arial" w:hAnsi="Arial" w:cs="Arial"/>
        </w:rPr>
        <w:t>unfavorable conditions for tropical reef building corals, corals have persisted in this region for approximately 15,000 years, with the modern coastline harboring coral reef structures for circa 6,000 years</w:t>
      </w:r>
      <w:r w:rsidR="006B313B" w:rsidRPr="0005446F">
        <w:rPr>
          <w:rFonts w:ascii="Arial" w:hAnsi="Arial" w:cs="Arial"/>
        </w:rPr>
        <w:fldChar w:fldCharType="begin"/>
      </w:r>
      <w:ins w:id="515" w:author="Simon Brandl" w:date="2020-06-01T20:32:00Z">
        <w:r w:rsidR="001A739E">
          <w:rPr>
            <w:rFonts w:ascii="Arial" w:hAnsi="Arial" w:cs="Arial"/>
          </w:rPr>
          <w:instrText xml:space="preserve"> ADDIN ZOTERO_ITEM CSL_CITATION {"citationID":"a109l4njcjv","properties":{"formattedCitation":"\\super 61\\nosupersub{}","plainCitation":"61","noteIndex":0},"citationItems":[{"id":2298,"uris":["http://zotero.org/users/3131818/items/GBWH3E94"],"uri":["http://zotero.org/users/3131818/items/GBWH3E94"],"itemData":{"id":2298,"type":"chapter","container-title":"Coral reefs of the Gulf","page":"1-4","publisher":"Springer","title":"Coral reefs of the Gulf: adaptation to climatic extremes in the world’s hottest sea","author":[{"family":"Riegl","given":"Bernhard M"},{"family":"Purkis","given":"Sam J"}],"issued":{"date-parts":[["2012"]]}}}],"schema":"https://github.com/citation-style-language/schema/raw/master/csl-citation.json"} </w:instrText>
        </w:r>
      </w:ins>
      <w:del w:id="516" w:author="Simon Brandl" w:date="2020-06-01T20:06:00Z">
        <w:r w:rsidR="00ED5488" w:rsidRPr="0005446F" w:rsidDel="002F5BC0">
          <w:rPr>
            <w:rFonts w:ascii="Arial" w:hAnsi="Arial" w:cs="Arial"/>
          </w:rPr>
          <w:delInstrText xml:space="preserve"> ADDIN ZOTERO_ITEM CSL_CITATION {"citationID":"a109l4njcjv","properties":{"formattedCitation":"\\super 61\\nosupersub{}","plainCitation":"61","noteIndex":0},"citationItems":[{"id":2298,"uris":["http://zotero.org/users/3131818/items/GBWH3E94"],"uri":["http://zotero.org/users/3131818/items/GBWH3E94"],"itemData":{"id":2298,"type":"chapter","container-title":"Coral reefs of the Gulf","page":"1-4","publisher":"Springer","title":"Coral reefs of the Gulf: adaptation to climatic extremes in the world’s hottest sea","author":[{"family":"Riegl","given":"Bernhard M"},{"family":"Purkis","given":"Sam J"}],"issued":{"date-parts":[["2012"]]}}}],"schema":"https://github.com/citation-style-language/schema/raw/master/csl-citation.json"} </w:delInstrText>
        </w:r>
      </w:del>
      <w:r w:rsidR="006B313B" w:rsidRPr="0005446F">
        <w:rPr>
          <w:rFonts w:ascii="Arial" w:hAnsi="Arial" w:cs="Arial"/>
        </w:rPr>
        <w:fldChar w:fldCharType="separate"/>
      </w:r>
      <w:ins w:id="517" w:author="Simon Brandl" w:date="2020-06-01T20:32:00Z">
        <w:r w:rsidR="001A739E" w:rsidRPr="001A739E">
          <w:rPr>
            <w:rFonts w:ascii="Arial" w:hAnsi="Arial" w:cs="Arial"/>
            <w:vertAlign w:val="superscript"/>
            <w:rPrChange w:id="518" w:author="Simon Brandl" w:date="2020-06-01T20:32:00Z">
              <w:rPr>
                <w:rFonts w:ascii="Times New Roman" w:hAnsi="Times New Roman" w:cs="Times New Roman"/>
                <w:vertAlign w:val="superscript"/>
              </w:rPr>
            </w:rPrChange>
          </w:rPr>
          <w:t>61</w:t>
        </w:r>
      </w:ins>
      <w:del w:id="519" w:author="Simon Brandl" w:date="2020-06-01T20:06:00Z">
        <w:r w:rsidR="00ED5488" w:rsidRPr="001A739E" w:rsidDel="002F5BC0">
          <w:rPr>
            <w:rFonts w:ascii="Arial" w:hAnsi="Arial" w:cs="Arial"/>
            <w:vertAlign w:val="superscript"/>
            <w:rPrChange w:id="520" w:author="Simon Brandl" w:date="2020-06-01T20:32:00Z">
              <w:rPr>
                <w:rFonts w:ascii="Arial" w:hAnsi="Arial" w:cs="Arial"/>
                <w:vertAlign w:val="superscript"/>
              </w:rPr>
            </w:rPrChange>
          </w:rPr>
          <w:delText>61</w:delText>
        </w:r>
      </w:del>
      <w:r w:rsidR="006B313B" w:rsidRPr="0005446F">
        <w:rPr>
          <w:rFonts w:ascii="Arial" w:hAnsi="Arial" w:cs="Arial"/>
        </w:rPr>
        <w:fldChar w:fldCharType="end"/>
      </w:r>
      <w:r w:rsidR="006B313B" w:rsidRPr="0005446F">
        <w:rPr>
          <w:rFonts w:ascii="Arial" w:hAnsi="Arial" w:cs="Arial"/>
        </w:rPr>
        <w:t xml:space="preserve">. </w:t>
      </w:r>
      <w:r w:rsidR="00367805" w:rsidRPr="0005446F">
        <w:rPr>
          <w:rFonts w:ascii="Arial" w:hAnsi="Arial" w:cs="Arial"/>
        </w:rPr>
        <w:t>T</w:t>
      </w:r>
      <w:r w:rsidR="006B313B" w:rsidRPr="0005446F">
        <w:rPr>
          <w:rFonts w:ascii="Arial" w:hAnsi="Arial" w:cs="Arial"/>
        </w:rPr>
        <w:t>herefore, the Arabian Gulf</w:t>
      </w:r>
      <w:r w:rsidR="00367805" w:rsidRPr="0005446F">
        <w:rPr>
          <w:rFonts w:ascii="Arial" w:hAnsi="Arial" w:cs="Arial"/>
        </w:rPr>
        <w:t xml:space="preserve"> represents</w:t>
      </w:r>
      <w:r w:rsidR="006B313B" w:rsidRPr="0005446F">
        <w:rPr>
          <w:rFonts w:ascii="Arial" w:hAnsi="Arial" w:cs="Arial"/>
        </w:rPr>
        <w:t xml:space="preserve"> a</w:t>
      </w:r>
      <w:ins w:id="521" w:author="Simon Brandl" w:date="2020-05-30T17:48:00Z">
        <w:r w:rsidR="002C0BCB">
          <w:rPr>
            <w:rFonts w:ascii="Arial" w:hAnsi="Arial" w:cs="Arial"/>
          </w:rPr>
          <w:t xml:space="preserve"> useful </w:t>
        </w:r>
      </w:ins>
      <w:del w:id="522" w:author="Simon Brandl" w:date="2020-05-30T17:48:00Z">
        <w:r w:rsidR="006B313B" w:rsidRPr="0005446F" w:rsidDel="002C0BCB">
          <w:rPr>
            <w:rFonts w:ascii="Arial" w:hAnsi="Arial" w:cs="Arial"/>
          </w:rPr>
          <w:delText xml:space="preserve">n exceptional </w:delText>
        </w:r>
      </w:del>
      <w:r w:rsidR="006B313B" w:rsidRPr="0005446F">
        <w:rPr>
          <w:rFonts w:ascii="Arial" w:hAnsi="Arial" w:cs="Arial"/>
        </w:rPr>
        <w:t xml:space="preserve">natural laboratory to examine the capacity of reef organisms to cope with </w:t>
      </w:r>
      <w:del w:id="523" w:author="Simon Brandl" w:date="2020-05-30T17:49:00Z">
        <w:r w:rsidR="006B313B" w:rsidRPr="0005446F" w:rsidDel="002C0BCB">
          <w:rPr>
            <w:rFonts w:ascii="Arial" w:hAnsi="Arial" w:cs="Arial"/>
          </w:rPr>
          <w:delText>unfavorable</w:delText>
        </w:r>
      </w:del>
      <w:ins w:id="524" w:author="Simon Brandl" w:date="2020-05-30T17:49:00Z">
        <w:r w:rsidR="002C0BCB">
          <w:rPr>
            <w:rFonts w:ascii="Arial" w:hAnsi="Arial" w:cs="Arial"/>
          </w:rPr>
          <w:t xml:space="preserve">extreme </w:t>
        </w:r>
      </w:ins>
      <w:ins w:id="525" w:author="Simon Brandl" w:date="2020-05-22T12:22:00Z">
        <w:r w:rsidR="00EA7A8F">
          <w:rPr>
            <w:rFonts w:ascii="Arial" w:hAnsi="Arial" w:cs="Arial"/>
          </w:rPr>
          <w:t>environmental</w:t>
        </w:r>
      </w:ins>
      <w:r w:rsidR="006B313B" w:rsidRPr="0005446F">
        <w:rPr>
          <w:rFonts w:ascii="Arial" w:hAnsi="Arial" w:cs="Arial"/>
        </w:rPr>
        <w:t xml:space="preserve"> conditions</w:t>
      </w:r>
      <w:ins w:id="526" w:author="Simon Brandl" w:date="2020-05-22T12:22:00Z">
        <w:r w:rsidR="00EA7A8F">
          <w:rPr>
            <w:rFonts w:ascii="Arial" w:hAnsi="Arial" w:cs="Arial"/>
          </w:rPr>
          <w:t xml:space="preserve"> (particularly temperature)</w:t>
        </w:r>
      </w:ins>
      <w:r w:rsidR="006B313B" w:rsidRPr="0005446F">
        <w:rPr>
          <w:rFonts w:ascii="Arial" w:hAnsi="Arial" w:cs="Arial"/>
        </w:rPr>
        <w:t xml:space="preserve"> and how this influences the diversity and </w:t>
      </w:r>
      <w:ins w:id="527" w:author="Simon Brandl" w:date="2020-05-30T17:49:00Z">
        <w:r w:rsidR="002C0BCB">
          <w:rPr>
            <w:rFonts w:ascii="Arial" w:hAnsi="Arial" w:cs="Arial"/>
          </w:rPr>
          <w:t xml:space="preserve">ecological </w:t>
        </w:r>
      </w:ins>
      <w:r w:rsidR="006B313B" w:rsidRPr="0005446F">
        <w:rPr>
          <w:rFonts w:ascii="Arial" w:hAnsi="Arial" w:cs="Arial"/>
        </w:rPr>
        <w:t>dynamics that underpin modern coral reefs</w:t>
      </w:r>
      <w:r w:rsidR="009D1948" w:rsidRPr="0005446F">
        <w:rPr>
          <w:rFonts w:ascii="Arial" w:hAnsi="Arial" w:cs="Arial"/>
        </w:rPr>
        <w:t xml:space="preserve"> (Fig. 1</w:t>
      </w:r>
      <w:r w:rsidR="002B00B5" w:rsidRPr="0005446F">
        <w:rPr>
          <w:rFonts w:ascii="Arial" w:hAnsi="Arial" w:cs="Arial"/>
        </w:rPr>
        <w:t>a,b)</w:t>
      </w:r>
      <w:r w:rsidR="006B313B" w:rsidRPr="0005446F">
        <w:rPr>
          <w:rFonts w:ascii="Arial" w:hAnsi="Arial" w:cs="Arial"/>
        </w:rPr>
        <w:t>.</w:t>
      </w:r>
    </w:p>
    <w:p w14:paraId="70D6FA10" w14:textId="77777777" w:rsidR="00DC4199" w:rsidRPr="0005446F" w:rsidRDefault="00DC4199">
      <w:pPr>
        <w:spacing w:line="480" w:lineRule="auto"/>
        <w:rPr>
          <w:rFonts w:ascii="Arial" w:hAnsi="Arial" w:cs="Arial"/>
        </w:rPr>
      </w:pPr>
    </w:p>
    <w:p w14:paraId="544AA329" w14:textId="00448A52" w:rsidR="002B00B5" w:rsidRPr="0005446F" w:rsidRDefault="002C0BCB">
      <w:pPr>
        <w:spacing w:line="480" w:lineRule="auto"/>
        <w:rPr>
          <w:rFonts w:ascii="Arial" w:hAnsi="Arial" w:cs="Arial"/>
        </w:rPr>
      </w:pPr>
      <w:ins w:id="528" w:author="Simon Brandl" w:date="2020-05-30T17:55:00Z">
        <w:r>
          <w:rPr>
            <w:rFonts w:ascii="Arial" w:hAnsi="Arial" w:cs="Arial"/>
            <w:noProof/>
          </w:rPr>
          <w:lastRenderedPageBreak/>
          <w:drawing>
            <wp:inline distT="0" distB="0" distL="0" distR="0" wp14:anchorId="607B28A1" wp14:editId="4A4B8529">
              <wp:extent cx="5943600" cy="4199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randletal_UAE_NEE_Fig1.ai"/>
                      <pic:cNvPicPr/>
                    </pic:nvPicPr>
                    <pic:blipFill>
                      <a:blip r:embed="rId9">
                        <a:extLst>
                          <a:ext uri="{28A0092B-C50C-407E-A947-70E740481C1C}">
                            <a14:useLocalDpi xmlns:a14="http://schemas.microsoft.com/office/drawing/2010/main" val="0"/>
                          </a:ext>
                        </a:extLst>
                      </a:blip>
                      <a:stretch>
                        <a:fillRect/>
                      </a:stretch>
                    </pic:blipFill>
                    <pic:spPr>
                      <a:xfrm>
                        <a:off x="0" y="0"/>
                        <a:ext cx="5943600" cy="4199890"/>
                      </a:xfrm>
                      <a:prstGeom prst="rect">
                        <a:avLst/>
                      </a:prstGeom>
                    </pic:spPr>
                  </pic:pic>
                </a:graphicData>
              </a:graphic>
            </wp:inline>
          </w:drawing>
        </w:r>
      </w:ins>
      <w:del w:id="529" w:author="Simon Brandl" w:date="2020-05-30T17:55:00Z">
        <w:r w:rsidR="00DC4199" w:rsidDel="002C0BCB">
          <w:rPr>
            <w:rFonts w:ascii="Arial" w:hAnsi="Arial" w:cs="Arial"/>
            <w:noProof/>
          </w:rPr>
          <w:drawing>
            <wp:inline distT="0" distB="0" distL="0" distR="0" wp14:anchorId="605831B8" wp14:editId="7DD85BB3">
              <wp:extent cx="5943600" cy="4947920"/>
              <wp:effectExtent l="0" t="0" r="0" b="508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andletal_UAE_NEE_Fig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947920"/>
                      </a:xfrm>
                      <a:prstGeom prst="rect">
                        <a:avLst/>
                      </a:prstGeom>
                    </pic:spPr>
                  </pic:pic>
                </a:graphicData>
              </a:graphic>
            </wp:inline>
          </w:drawing>
        </w:r>
      </w:del>
    </w:p>
    <w:p w14:paraId="2AC2474E" w14:textId="76562FA2" w:rsidR="002B00B5" w:rsidRDefault="002B00B5" w:rsidP="008054EE">
      <w:pPr>
        <w:rPr>
          <w:rFonts w:ascii="Arial" w:hAnsi="Arial" w:cs="Arial"/>
          <w:sz w:val="20"/>
          <w:szCs w:val="20"/>
        </w:rPr>
      </w:pPr>
      <w:r w:rsidRPr="008054EE">
        <w:rPr>
          <w:rFonts w:ascii="Arial" w:hAnsi="Arial" w:cs="Arial"/>
          <w:b/>
          <w:bCs/>
          <w:sz w:val="20"/>
          <w:szCs w:val="20"/>
        </w:rPr>
        <w:t>Fig. 1</w:t>
      </w:r>
      <w:ins w:id="530" w:author="Simon Brandl" w:date="2020-05-30T18:16:00Z">
        <w:r w:rsidR="00AD602C">
          <w:rPr>
            <w:rFonts w:ascii="Arial" w:hAnsi="Arial" w:cs="Arial"/>
            <w:b/>
            <w:bCs/>
            <w:sz w:val="20"/>
            <w:szCs w:val="20"/>
          </w:rPr>
          <w:t>:</w:t>
        </w:r>
      </w:ins>
      <w:del w:id="531" w:author="Simon Brandl" w:date="2020-05-30T18:16:00Z">
        <w:r w:rsidRPr="008054EE" w:rsidDel="00AD602C">
          <w:rPr>
            <w:rFonts w:ascii="Arial" w:hAnsi="Arial" w:cs="Arial"/>
            <w:b/>
            <w:bCs/>
            <w:sz w:val="20"/>
            <w:szCs w:val="20"/>
          </w:rPr>
          <w:delText xml:space="preserve"> |</w:delText>
        </w:r>
      </w:del>
      <w:r w:rsidRPr="008054EE">
        <w:rPr>
          <w:rFonts w:ascii="Arial" w:hAnsi="Arial" w:cs="Arial"/>
          <w:b/>
          <w:bCs/>
          <w:sz w:val="20"/>
          <w:szCs w:val="20"/>
        </w:rPr>
        <w:t xml:space="preserve"> Map of the study system and community structure of cryptobenthic reef fish communities in the Arabian Gulf (AG) and Gulf of Oman (</w:t>
      </w:r>
      <w:proofErr w:type="spellStart"/>
      <w:r w:rsidRPr="008054EE">
        <w:rPr>
          <w:rFonts w:ascii="Arial" w:hAnsi="Arial" w:cs="Arial"/>
          <w:b/>
          <w:bCs/>
          <w:sz w:val="20"/>
          <w:szCs w:val="20"/>
        </w:rPr>
        <w:t>GoO</w:t>
      </w:r>
      <w:proofErr w:type="spellEnd"/>
      <w:r w:rsidRPr="008054EE">
        <w:rPr>
          <w:rFonts w:ascii="Arial" w:hAnsi="Arial" w:cs="Arial"/>
          <w:b/>
          <w:bCs/>
          <w:sz w:val="20"/>
          <w:szCs w:val="20"/>
        </w:rPr>
        <w:t xml:space="preserve">). </w:t>
      </w:r>
      <w:r w:rsidRPr="008054EE">
        <w:rPr>
          <w:rFonts w:ascii="Arial" w:hAnsi="Arial" w:cs="Arial"/>
          <w:sz w:val="20"/>
          <w:szCs w:val="20"/>
        </w:rPr>
        <w:t>(</w:t>
      </w:r>
      <w:r w:rsidRPr="008054EE">
        <w:rPr>
          <w:rFonts w:ascii="Arial" w:hAnsi="Arial" w:cs="Arial"/>
          <w:b/>
          <w:bCs/>
          <w:sz w:val="20"/>
          <w:szCs w:val="20"/>
        </w:rPr>
        <w:t>a–b</w:t>
      </w:r>
      <w:r w:rsidRPr="008054EE">
        <w:rPr>
          <w:rFonts w:ascii="Arial" w:hAnsi="Arial" w:cs="Arial"/>
          <w:sz w:val="20"/>
          <w:szCs w:val="20"/>
        </w:rPr>
        <w:t xml:space="preserve">) Maximum and minimum daily temperature estimates for the AG and </w:t>
      </w:r>
      <w:proofErr w:type="spellStart"/>
      <w:r w:rsidRPr="008054EE">
        <w:rPr>
          <w:rFonts w:ascii="Arial" w:hAnsi="Arial" w:cs="Arial"/>
          <w:sz w:val="20"/>
          <w:szCs w:val="20"/>
        </w:rPr>
        <w:t>GoO</w:t>
      </w:r>
      <w:proofErr w:type="spellEnd"/>
      <w:r w:rsidRPr="008054EE">
        <w:rPr>
          <w:rFonts w:ascii="Arial" w:hAnsi="Arial" w:cs="Arial"/>
          <w:sz w:val="20"/>
          <w:szCs w:val="20"/>
        </w:rPr>
        <w:t xml:space="preserve"> between 2010 and 2018 (obtained from MODIS Aqua</w:t>
      </w:r>
      <w:r w:rsidR="00036A8A" w:rsidRPr="008054EE">
        <w:rPr>
          <w:rFonts w:ascii="Arial" w:hAnsi="Arial" w:cs="Arial"/>
          <w:sz w:val="20"/>
          <w:szCs w:val="20"/>
        </w:rPr>
        <w:t xml:space="preserve">; </w:t>
      </w:r>
      <w:hyperlink r:id="rId11" w:history="1">
        <w:r w:rsidR="00036A8A" w:rsidRPr="008054EE">
          <w:rPr>
            <w:rStyle w:val="Hyperlink"/>
            <w:rFonts w:ascii="Arial" w:hAnsi="Arial" w:cs="Arial"/>
            <w:sz w:val="20"/>
            <w:szCs w:val="20"/>
          </w:rPr>
          <w:t>https://oceandata.sci.gsfc.nasa.gov/MODIS-Aqua/Mapped/Daily/4km/sst</w:t>
        </w:r>
      </w:hyperlink>
      <w:r w:rsidRPr="008054EE">
        <w:rPr>
          <w:rFonts w:ascii="Arial" w:hAnsi="Arial" w:cs="Arial"/>
          <w:sz w:val="20"/>
          <w:szCs w:val="20"/>
        </w:rPr>
        <w:t>), with the study sites indicated. (</w:t>
      </w:r>
      <w:r w:rsidRPr="008054EE">
        <w:rPr>
          <w:rFonts w:ascii="Arial" w:hAnsi="Arial" w:cs="Arial"/>
          <w:b/>
          <w:bCs/>
          <w:sz w:val="20"/>
          <w:szCs w:val="20"/>
        </w:rPr>
        <w:t>c</w:t>
      </w:r>
      <w:r w:rsidRPr="008054EE">
        <w:rPr>
          <w:rFonts w:ascii="Arial" w:hAnsi="Arial" w:cs="Arial"/>
          <w:sz w:val="20"/>
          <w:szCs w:val="20"/>
        </w:rPr>
        <w:t xml:space="preserve">) Species </w:t>
      </w:r>
      <w:del w:id="532" w:author="Simon Brandl" w:date="2020-05-21T17:30:00Z">
        <w:r w:rsidRPr="008054EE" w:rsidDel="00866383">
          <w:rPr>
            <w:rFonts w:ascii="Arial" w:hAnsi="Arial" w:cs="Arial"/>
            <w:sz w:val="20"/>
            <w:szCs w:val="20"/>
          </w:rPr>
          <w:delText xml:space="preserve">density </w:delText>
        </w:r>
      </w:del>
      <w:ins w:id="533" w:author="Simon Brandl" w:date="2020-05-21T17:30:00Z">
        <w:r w:rsidR="00866383">
          <w:rPr>
            <w:rFonts w:ascii="Arial" w:hAnsi="Arial" w:cs="Arial"/>
            <w:sz w:val="20"/>
            <w:szCs w:val="20"/>
          </w:rPr>
          <w:t>richness</w:t>
        </w:r>
        <w:r w:rsidR="00866383" w:rsidRPr="008054EE">
          <w:rPr>
            <w:rFonts w:ascii="Arial" w:hAnsi="Arial" w:cs="Arial"/>
            <w:sz w:val="20"/>
            <w:szCs w:val="20"/>
          </w:rPr>
          <w:t xml:space="preserve"> </w:t>
        </w:r>
      </w:ins>
      <w:r w:rsidRPr="008054EE">
        <w:rPr>
          <w:rFonts w:ascii="Arial" w:hAnsi="Arial" w:cs="Arial"/>
          <w:sz w:val="20"/>
          <w:szCs w:val="20"/>
        </w:rPr>
        <w:t>and (</w:t>
      </w:r>
      <w:r w:rsidRPr="008054EE">
        <w:rPr>
          <w:rFonts w:ascii="Arial" w:hAnsi="Arial" w:cs="Arial"/>
          <w:b/>
          <w:bCs/>
          <w:sz w:val="20"/>
          <w:szCs w:val="20"/>
        </w:rPr>
        <w:t>d</w:t>
      </w:r>
      <w:r w:rsidRPr="008054EE">
        <w:rPr>
          <w:rFonts w:ascii="Arial" w:hAnsi="Arial" w:cs="Arial"/>
          <w:sz w:val="20"/>
          <w:szCs w:val="20"/>
        </w:rPr>
        <w:t xml:space="preserve">) </w:t>
      </w:r>
      <w:del w:id="534" w:author="Simon Brandl" w:date="2020-05-30T17:57:00Z">
        <w:r w:rsidRPr="008054EE" w:rsidDel="00E066CA">
          <w:rPr>
            <w:rFonts w:ascii="Arial" w:hAnsi="Arial" w:cs="Arial"/>
            <w:sz w:val="20"/>
            <w:szCs w:val="20"/>
          </w:rPr>
          <w:delText>individual density</w:delText>
        </w:r>
      </w:del>
      <w:ins w:id="535" w:author="Simon Brandl" w:date="2020-05-30T17:57:00Z">
        <w:r w:rsidR="00E066CA">
          <w:rPr>
            <w:rFonts w:ascii="Arial" w:hAnsi="Arial" w:cs="Arial"/>
            <w:sz w:val="20"/>
            <w:szCs w:val="20"/>
          </w:rPr>
          <w:t>abundance</w:t>
        </w:r>
      </w:ins>
      <w:r w:rsidRPr="008054EE">
        <w:rPr>
          <w:rFonts w:ascii="Arial" w:hAnsi="Arial" w:cs="Arial"/>
          <w:sz w:val="20"/>
          <w:szCs w:val="20"/>
        </w:rPr>
        <w:t xml:space="preserve"> of cryptobenthic reef fishes was markedly </w:t>
      </w:r>
      <w:del w:id="536" w:author="Simon Brandl" w:date="2020-05-30T17:57:00Z">
        <w:r w:rsidRPr="008054EE" w:rsidDel="00E066CA">
          <w:rPr>
            <w:rFonts w:ascii="Arial" w:hAnsi="Arial" w:cs="Arial"/>
            <w:sz w:val="20"/>
            <w:szCs w:val="20"/>
          </w:rPr>
          <w:delText xml:space="preserve">higher </w:delText>
        </w:r>
      </w:del>
      <w:ins w:id="537" w:author="Simon Brandl" w:date="2020-05-30T17:57:00Z">
        <w:r w:rsidR="00E066CA">
          <w:rPr>
            <w:rFonts w:ascii="Arial" w:hAnsi="Arial" w:cs="Arial"/>
            <w:sz w:val="20"/>
            <w:szCs w:val="20"/>
          </w:rPr>
          <w:t>lower</w:t>
        </w:r>
        <w:r w:rsidR="00E066CA" w:rsidRPr="008054EE">
          <w:rPr>
            <w:rFonts w:ascii="Arial" w:hAnsi="Arial" w:cs="Arial"/>
            <w:sz w:val="20"/>
            <w:szCs w:val="20"/>
          </w:rPr>
          <w:t xml:space="preserve"> </w:t>
        </w:r>
      </w:ins>
      <w:r w:rsidRPr="008054EE">
        <w:rPr>
          <w:rFonts w:ascii="Arial" w:hAnsi="Arial" w:cs="Arial"/>
          <w:sz w:val="20"/>
          <w:szCs w:val="20"/>
        </w:rPr>
        <w:t xml:space="preserve">on reefs in the </w:t>
      </w:r>
      <w:del w:id="538" w:author="Simon Brandl" w:date="2020-05-30T17:57:00Z">
        <w:r w:rsidRPr="008054EE" w:rsidDel="00E066CA">
          <w:rPr>
            <w:rFonts w:ascii="Arial" w:hAnsi="Arial" w:cs="Arial"/>
            <w:sz w:val="20"/>
            <w:szCs w:val="20"/>
          </w:rPr>
          <w:delText>GoO</w:delText>
        </w:r>
      </w:del>
      <w:ins w:id="539" w:author="Simon Brandl" w:date="2020-05-30T17:57:00Z">
        <w:r w:rsidR="00E066CA">
          <w:rPr>
            <w:rFonts w:ascii="Arial" w:hAnsi="Arial" w:cs="Arial"/>
            <w:sz w:val="20"/>
            <w:szCs w:val="20"/>
          </w:rPr>
          <w:t>AG</w:t>
        </w:r>
      </w:ins>
      <w:r w:rsidRPr="008054EE">
        <w:rPr>
          <w:rFonts w:ascii="Arial" w:hAnsi="Arial" w:cs="Arial"/>
          <w:sz w:val="20"/>
          <w:szCs w:val="20"/>
        </w:rPr>
        <w:t>, while (</w:t>
      </w:r>
      <w:r w:rsidRPr="008054EE">
        <w:rPr>
          <w:rFonts w:ascii="Arial" w:hAnsi="Arial" w:cs="Arial"/>
          <w:b/>
          <w:bCs/>
          <w:sz w:val="20"/>
          <w:szCs w:val="20"/>
        </w:rPr>
        <w:t>e</w:t>
      </w:r>
      <w:r w:rsidRPr="008054EE">
        <w:rPr>
          <w:rFonts w:ascii="Arial" w:hAnsi="Arial" w:cs="Arial"/>
          <w:sz w:val="20"/>
          <w:szCs w:val="20"/>
        </w:rPr>
        <w:t xml:space="preserve">) biomass did not substantially differ between the two locations. Density curves represent predicted values based on 1,000 draws from Bayesian hierarchical linear models testing for differences between locations, while black caterpillar plots represent their means, 50%, and 95% credible intervals. Circles, squares, and diamonds represent raw values from the respective sites in each location, jittered on the y-axis. </w:t>
      </w:r>
    </w:p>
    <w:p w14:paraId="19C51FCB" w14:textId="77777777" w:rsidR="008054EE" w:rsidRDefault="008054EE" w:rsidP="008054EE">
      <w:pPr>
        <w:spacing w:line="480" w:lineRule="auto"/>
        <w:rPr>
          <w:rFonts w:ascii="Arial" w:hAnsi="Arial" w:cs="Arial"/>
          <w:sz w:val="20"/>
          <w:szCs w:val="20"/>
        </w:rPr>
      </w:pPr>
    </w:p>
    <w:p w14:paraId="0849AA20" w14:textId="0607AA74" w:rsidR="0059155A" w:rsidRPr="0005446F" w:rsidRDefault="00180316" w:rsidP="008054EE">
      <w:pPr>
        <w:spacing w:line="480" w:lineRule="auto"/>
        <w:rPr>
          <w:rFonts w:ascii="Arial" w:hAnsi="Arial" w:cs="Arial"/>
          <w:b/>
          <w:bCs/>
        </w:rPr>
      </w:pPr>
      <w:r w:rsidRPr="0005446F">
        <w:rPr>
          <w:rFonts w:ascii="Arial" w:hAnsi="Arial" w:cs="Arial"/>
        </w:rPr>
        <w:t>Cryptobenthic</w:t>
      </w:r>
      <w:r w:rsidR="007F5346" w:rsidRPr="0005446F">
        <w:rPr>
          <w:rFonts w:ascii="Arial" w:hAnsi="Arial" w:cs="Arial"/>
        </w:rPr>
        <w:t xml:space="preserve"> reef</w:t>
      </w:r>
      <w:r w:rsidRPr="0005446F">
        <w:rPr>
          <w:rFonts w:ascii="Arial" w:hAnsi="Arial" w:cs="Arial"/>
        </w:rPr>
        <w:t xml:space="preserve"> fish assemblages </w:t>
      </w:r>
      <w:r w:rsidR="00113168" w:rsidRPr="0005446F">
        <w:rPr>
          <w:rFonts w:ascii="Arial" w:hAnsi="Arial" w:cs="Arial"/>
        </w:rPr>
        <w:t xml:space="preserve">markedly </w:t>
      </w:r>
      <w:r w:rsidRPr="0005446F">
        <w:rPr>
          <w:rFonts w:ascii="Arial" w:hAnsi="Arial" w:cs="Arial"/>
        </w:rPr>
        <w:t xml:space="preserve">differed between the Arabian Gulf and the Gulf of Oman. </w:t>
      </w:r>
      <w:r w:rsidR="007F5346" w:rsidRPr="0005446F">
        <w:rPr>
          <w:rFonts w:ascii="Arial" w:hAnsi="Arial" w:cs="Arial"/>
        </w:rPr>
        <w:t xml:space="preserve">Reefs in the </w:t>
      </w:r>
      <w:del w:id="540" w:author="Simon Brandl" w:date="2020-05-30T17:56:00Z">
        <w:r w:rsidR="007F5346" w:rsidRPr="0005446F" w:rsidDel="00E066CA">
          <w:rPr>
            <w:rFonts w:ascii="Arial" w:hAnsi="Arial" w:cs="Arial"/>
          </w:rPr>
          <w:delText xml:space="preserve">Gulf of Oman </w:delText>
        </w:r>
      </w:del>
      <w:ins w:id="541" w:author="Simon Brandl" w:date="2020-05-30T17:56:00Z">
        <w:r w:rsidR="00E066CA">
          <w:rPr>
            <w:rFonts w:ascii="Arial" w:hAnsi="Arial" w:cs="Arial"/>
          </w:rPr>
          <w:t xml:space="preserve">Arabian Gulf </w:t>
        </w:r>
      </w:ins>
      <w:r w:rsidR="000516B1" w:rsidRPr="0005446F">
        <w:rPr>
          <w:rFonts w:ascii="Arial" w:hAnsi="Arial" w:cs="Arial"/>
        </w:rPr>
        <w:t>harbored</w:t>
      </w:r>
      <w:r w:rsidR="004B5107" w:rsidRPr="0005446F">
        <w:rPr>
          <w:rFonts w:ascii="Arial" w:hAnsi="Arial" w:cs="Arial"/>
        </w:rPr>
        <w:t xml:space="preserve"> </w:t>
      </w:r>
      <w:ins w:id="542" w:author="Simon Brandl" w:date="2020-06-01T20:44:00Z">
        <w:r w:rsidR="00353938">
          <w:rPr>
            <w:rFonts w:ascii="Arial" w:hAnsi="Arial" w:cs="Arial"/>
          </w:rPr>
          <w:t xml:space="preserve">less than half the </w:t>
        </w:r>
      </w:ins>
      <w:del w:id="543" w:author="Simon Brandl" w:date="2020-06-01T20:44:00Z">
        <w:r w:rsidR="007F5346" w:rsidRPr="0005446F" w:rsidDel="00353938">
          <w:rPr>
            <w:rFonts w:ascii="Arial" w:hAnsi="Arial" w:cs="Arial"/>
          </w:rPr>
          <w:delText xml:space="preserve">a </w:delText>
        </w:r>
      </w:del>
      <w:del w:id="544" w:author="Simon Brandl" w:date="2020-05-30T17:56:00Z">
        <w:r w:rsidR="007F5346" w:rsidRPr="0005446F" w:rsidDel="00E066CA">
          <w:rPr>
            <w:rFonts w:ascii="Arial" w:hAnsi="Arial" w:cs="Arial"/>
          </w:rPr>
          <w:delText xml:space="preserve">higher </w:delText>
        </w:r>
      </w:del>
      <w:del w:id="545" w:author="Simon Brandl" w:date="2020-05-21T17:29:00Z">
        <w:r w:rsidR="007F5346" w:rsidRPr="0005446F" w:rsidDel="00866383">
          <w:rPr>
            <w:rFonts w:ascii="Arial" w:hAnsi="Arial" w:cs="Arial"/>
          </w:rPr>
          <w:delText xml:space="preserve">diversity </w:delText>
        </w:r>
      </w:del>
      <w:ins w:id="546" w:author="Simon Brandl" w:date="2020-05-21T17:29:00Z">
        <w:r w:rsidR="00866383">
          <w:rPr>
            <w:rFonts w:ascii="Arial" w:hAnsi="Arial" w:cs="Arial"/>
          </w:rPr>
          <w:t>richness</w:t>
        </w:r>
        <w:r w:rsidR="00866383" w:rsidRPr="0005446F">
          <w:rPr>
            <w:rFonts w:ascii="Arial" w:hAnsi="Arial" w:cs="Arial"/>
          </w:rPr>
          <w:t xml:space="preserve"> </w:t>
        </w:r>
      </w:ins>
      <w:r w:rsidR="007F5346" w:rsidRPr="0005446F">
        <w:rPr>
          <w:rFonts w:ascii="Arial" w:hAnsi="Arial" w:cs="Arial"/>
        </w:rPr>
        <w:t>(</w:t>
      </w:r>
      <w:ins w:id="547" w:author="Simon Brandl" w:date="2020-05-21T17:39:00Z">
        <w:r w:rsidR="009D1A9B">
          <w:rPr>
            <w:rFonts w:ascii="Arial" w:hAnsi="Arial" w:cs="Arial"/>
          </w:rPr>
          <w:t xml:space="preserve">7.11 </w:t>
        </w:r>
      </w:ins>
      <w:ins w:id="548" w:author="Simon Brandl" w:date="2020-05-21T17:42:00Z">
        <w:r w:rsidR="009D1A9B">
          <w:rPr>
            <w:rFonts w:ascii="Arial" w:hAnsi="Arial" w:cs="Arial"/>
          </w:rPr>
          <w:t xml:space="preserve">± 0.5 SE </w:t>
        </w:r>
      </w:ins>
      <w:ins w:id="549" w:author="Simon Brandl" w:date="2020-05-21T17:39:00Z">
        <w:r w:rsidR="009D1A9B">
          <w:rPr>
            <w:rFonts w:ascii="Arial" w:hAnsi="Arial" w:cs="Arial"/>
          </w:rPr>
          <w:t>species m</w:t>
        </w:r>
        <w:r w:rsidR="009D1A9B">
          <w:rPr>
            <w:rFonts w:ascii="Arial" w:hAnsi="Arial" w:cs="Arial"/>
            <w:vertAlign w:val="superscript"/>
          </w:rPr>
          <w:t>-1</w:t>
        </w:r>
      </w:ins>
      <w:ins w:id="550" w:author="Simon Brandl" w:date="2020-05-30T17:56:00Z">
        <w:r w:rsidR="00E066CA">
          <w:rPr>
            <w:rFonts w:ascii="Arial" w:hAnsi="Arial" w:cs="Arial"/>
          </w:rPr>
          <w:t xml:space="preserve"> vs. 15.9 ± 1.8 SE species m</w:t>
        </w:r>
        <w:r w:rsidR="00E066CA">
          <w:rPr>
            <w:rFonts w:ascii="Arial" w:hAnsi="Arial" w:cs="Arial"/>
            <w:vertAlign w:val="superscript"/>
          </w:rPr>
          <w:t>-1</w:t>
        </w:r>
        <w:r w:rsidR="00E066CA">
          <w:rPr>
            <w:rFonts w:ascii="Arial" w:hAnsi="Arial" w:cs="Arial"/>
          </w:rPr>
          <w:t xml:space="preserve">; </w:t>
        </w:r>
      </w:ins>
      <w:ins w:id="551" w:author="Simon Brandl" w:date="2020-05-21T17:39:00Z">
        <w:r w:rsidR="009D1A9B">
          <w:rPr>
            <w:rFonts w:ascii="Arial" w:hAnsi="Arial" w:cs="Arial"/>
          </w:rPr>
          <w:t xml:space="preserve"> </w:t>
        </w:r>
      </w:ins>
      <w:r w:rsidR="007F5346" w:rsidRPr="0005446F">
        <w:rPr>
          <w:rFonts w:ascii="Arial" w:hAnsi="Arial" w:cs="Arial"/>
        </w:rPr>
        <w:t xml:space="preserve">Bayesian hierarchical model estimate: </w:t>
      </w:r>
      <w:r w:rsidR="001F3670" w:rsidRPr="0005446F">
        <w:rPr>
          <w:rFonts w:ascii="Arial" w:hAnsi="Arial" w:cs="Arial"/>
          <w:i/>
          <w:iCs/>
        </w:rPr>
        <w:t>G</w:t>
      </w:r>
      <w:r w:rsidR="0009529A" w:rsidRPr="0005446F">
        <w:rPr>
          <w:rFonts w:ascii="Arial" w:hAnsi="Arial" w:cs="Arial"/>
          <w:i/>
          <w:iCs/>
        </w:rPr>
        <w:t>ulf of Oman:</w:t>
      </w:r>
      <w:r w:rsidR="007F5346" w:rsidRPr="0005446F">
        <w:rPr>
          <w:rFonts w:ascii="Arial" w:hAnsi="Arial" w:cs="Arial"/>
          <w:i/>
          <w:iCs/>
        </w:rPr>
        <w:t xml:space="preserve"> </w:t>
      </w:r>
      <w:r w:rsidR="007F5346" w:rsidRPr="0005446F">
        <w:rPr>
          <w:rFonts w:ascii="Arial" w:hAnsi="Arial" w:cs="Arial"/>
          <w:i/>
          <w:iCs/>
        </w:rPr>
        <w:sym w:font="Symbol" w:char="F062"/>
      </w:r>
      <w:r w:rsidR="007F5346" w:rsidRPr="0005446F">
        <w:rPr>
          <w:rFonts w:ascii="Arial" w:hAnsi="Arial" w:cs="Arial"/>
        </w:rPr>
        <w:t xml:space="preserve"> = 0.7</w:t>
      </w:r>
      <w:r w:rsidR="006B313B" w:rsidRPr="0005446F">
        <w:rPr>
          <w:rFonts w:ascii="Arial" w:hAnsi="Arial" w:cs="Arial"/>
        </w:rPr>
        <w:t>3</w:t>
      </w:r>
      <w:r w:rsidR="007F5346" w:rsidRPr="0005446F">
        <w:rPr>
          <w:rFonts w:ascii="Arial" w:hAnsi="Arial" w:cs="Arial"/>
        </w:rPr>
        <w:t xml:space="preserve"> [0.4</w:t>
      </w:r>
      <w:r w:rsidR="006B313B" w:rsidRPr="0005446F">
        <w:rPr>
          <w:rFonts w:ascii="Arial" w:hAnsi="Arial" w:cs="Arial"/>
        </w:rPr>
        <w:t>4</w:t>
      </w:r>
      <w:r w:rsidR="007F5346" w:rsidRPr="0005446F">
        <w:rPr>
          <w:rFonts w:ascii="Arial" w:hAnsi="Arial" w:cs="Arial"/>
        </w:rPr>
        <w:t xml:space="preserve">, 1.01; lower and upper 95% credible interval]) and </w:t>
      </w:r>
      <w:ins w:id="552" w:author="Simon Brandl" w:date="2020-06-01T20:44:00Z">
        <w:r w:rsidR="00353938">
          <w:rPr>
            <w:rFonts w:ascii="Arial" w:hAnsi="Arial" w:cs="Arial"/>
          </w:rPr>
          <w:t xml:space="preserve">less than a quarter the </w:t>
        </w:r>
      </w:ins>
      <w:del w:id="553" w:author="Simon Brandl" w:date="2020-05-30T17:57:00Z">
        <w:r w:rsidR="007F5346" w:rsidRPr="0005446F" w:rsidDel="00E066CA">
          <w:rPr>
            <w:rFonts w:ascii="Arial" w:hAnsi="Arial" w:cs="Arial"/>
          </w:rPr>
          <w:delText xml:space="preserve">density </w:delText>
        </w:r>
      </w:del>
      <w:ins w:id="554" w:author="Simon Brandl" w:date="2020-05-30T17:57:00Z">
        <w:r w:rsidR="00E066CA">
          <w:rPr>
            <w:rFonts w:ascii="Arial" w:hAnsi="Arial" w:cs="Arial"/>
          </w:rPr>
          <w:t>abundance</w:t>
        </w:r>
        <w:r w:rsidR="00E066CA" w:rsidRPr="0005446F">
          <w:rPr>
            <w:rFonts w:ascii="Arial" w:hAnsi="Arial" w:cs="Arial"/>
          </w:rPr>
          <w:t xml:space="preserve"> </w:t>
        </w:r>
      </w:ins>
      <w:r w:rsidR="007F5346" w:rsidRPr="0005446F">
        <w:rPr>
          <w:rFonts w:ascii="Arial" w:hAnsi="Arial" w:cs="Arial"/>
        </w:rPr>
        <w:t>(</w:t>
      </w:r>
      <w:ins w:id="555" w:author="Simon Brandl" w:date="2020-05-21T17:40:00Z">
        <w:r w:rsidR="009D1A9B">
          <w:rPr>
            <w:rFonts w:ascii="Arial" w:hAnsi="Arial" w:cs="Arial"/>
          </w:rPr>
          <w:t>28.3</w:t>
        </w:r>
      </w:ins>
      <w:ins w:id="556" w:author="Simon Brandl" w:date="2020-05-21T17:42:00Z">
        <w:r w:rsidR="009D1A9B">
          <w:rPr>
            <w:rFonts w:ascii="Arial" w:hAnsi="Arial" w:cs="Arial"/>
          </w:rPr>
          <w:t xml:space="preserve"> ± 6.6 SE</w:t>
        </w:r>
      </w:ins>
      <w:ins w:id="557" w:author="Simon Brandl" w:date="2020-05-21T17:40:00Z">
        <w:r w:rsidR="009D1A9B">
          <w:rPr>
            <w:rFonts w:ascii="Arial" w:hAnsi="Arial" w:cs="Arial"/>
          </w:rPr>
          <w:t xml:space="preserve"> individuals m</w:t>
        </w:r>
        <w:r w:rsidR="009D1A9B">
          <w:rPr>
            <w:rFonts w:ascii="Arial" w:hAnsi="Arial" w:cs="Arial"/>
            <w:vertAlign w:val="superscript"/>
          </w:rPr>
          <w:t>-1</w:t>
        </w:r>
      </w:ins>
      <w:ins w:id="558" w:author="Simon Brandl" w:date="2020-05-30T17:56:00Z">
        <w:r w:rsidR="00E066CA">
          <w:rPr>
            <w:rFonts w:ascii="Arial" w:hAnsi="Arial" w:cs="Arial"/>
          </w:rPr>
          <w:t xml:space="preserve"> vs. 149.0 ± 13.5 SE individuals m</w:t>
        </w:r>
        <w:r w:rsidR="00E066CA">
          <w:rPr>
            <w:rFonts w:ascii="Arial" w:hAnsi="Arial" w:cs="Arial"/>
            <w:vertAlign w:val="superscript"/>
          </w:rPr>
          <w:t>-1</w:t>
        </w:r>
        <w:r w:rsidR="00E066CA">
          <w:rPr>
            <w:rFonts w:ascii="Arial" w:hAnsi="Arial" w:cs="Arial"/>
          </w:rPr>
          <w:t xml:space="preserve">; </w:t>
        </w:r>
      </w:ins>
      <w:r w:rsidR="001F3670" w:rsidRPr="0005446F">
        <w:rPr>
          <w:rFonts w:ascii="Arial" w:hAnsi="Arial" w:cs="Arial"/>
          <w:i/>
          <w:iCs/>
        </w:rPr>
        <w:t>G</w:t>
      </w:r>
      <w:r w:rsidR="0009529A" w:rsidRPr="0005446F">
        <w:rPr>
          <w:rFonts w:ascii="Arial" w:hAnsi="Arial" w:cs="Arial"/>
          <w:i/>
          <w:iCs/>
        </w:rPr>
        <w:t>ulf of Oman:</w:t>
      </w:r>
      <w:r w:rsidR="007F5346" w:rsidRPr="0005446F">
        <w:rPr>
          <w:rFonts w:ascii="Arial" w:hAnsi="Arial" w:cs="Arial"/>
        </w:rPr>
        <w:t xml:space="preserve"> </w:t>
      </w:r>
      <w:r w:rsidR="007F5346" w:rsidRPr="0005446F">
        <w:rPr>
          <w:rFonts w:ascii="Arial" w:hAnsi="Arial" w:cs="Arial"/>
          <w:i/>
          <w:iCs/>
        </w:rPr>
        <w:sym w:font="Symbol" w:char="F062"/>
      </w:r>
      <w:r w:rsidR="007F5346" w:rsidRPr="0005446F">
        <w:rPr>
          <w:rFonts w:ascii="Arial" w:hAnsi="Arial" w:cs="Arial"/>
          <w:i/>
          <w:iCs/>
        </w:rPr>
        <w:t xml:space="preserve"> </w:t>
      </w:r>
      <w:r w:rsidR="007F5346" w:rsidRPr="0005446F">
        <w:rPr>
          <w:rFonts w:ascii="Arial" w:hAnsi="Arial" w:cs="Arial"/>
        </w:rPr>
        <w:t>= 1.77 [</w:t>
      </w:r>
      <w:r w:rsidR="004D5DF7" w:rsidRPr="0005446F">
        <w:rPr>
          <w:rFonts w:ascii="Arial" w:hAnsi="Arial" w:cs="Arial"/>
        </w:rPr>
        <w:t>1.03, 2.58])</w:t>
      </w:r>
      <w:r w:rsidR="007F5346" w:rsidRPr="0005446F">
        <w:rPr>
          <w:rFonts w:ascii="Arial" w:hAnsi="Arial" w:cs="Arial"/>
          <w:i/>
          <w:iCs/>
        </w:rPr>
        <w:t xml:space="preserve"> </w:t>
      </w:r>
      <w:r w:rsidR="007F5346" w:rsidRPr="0005446F">
        <w:rPr>
          <w:rFonts w:ascii="Arial" w:hAnsi="Arial" w:cs="Arial"/>
        </w:rPr>
        <w:t>of cryptobenthic fishes</w:t>
      </w:r>
      <w:r w:rsidR="004D5DF7" w:rsidRPr="0005446F">
        <w:rPr>
          <w:rFonts w:ascii="Arial" w:hAnsi="Arial" w:cs="Arial"/>
        </w:rPr>
        <w:t xml:space="preserve"> (Fig. </w:t>
      </w:r>
      <w:r w:rsidR="004D5DF7" w:rsidRPr="0005446F">
        <w:rPr>
          <w:rFonts w:ascii="Arial" w:hAnsi="Arial" w:cs="Arial"/>
        </w:rPr>
        <w:lastRenderedPageBreak/>
        <w:t>1</w:t>
      </w:r>
      <w:r w:rsidR="009D5EE1">
        <w:rPr>
          <w:rFonts w:ascii="Arial" w:hAnsi="Arial" w:cs="Arial"/>
        </w:rPr>
        <w:t>c,d</w:t>
      </w:r>
      <w:r w:rsidR="004D5DF7" w:rsidRPr="0005446F">
        <w:rPr>
          <w:rFonts w:ascii="Arial" w:hAnsi="Arial" w:cs="Arial"/>
        </w:rPr>
        <w:t>)</w:t>
      </w:r>
      <w:r w:rsidR="001F3670" w:rsidRPr="0005446F">
        <w:rPr>
          <w:rFonts w:ascii="Arial" w:hAnsi="Arial" w:cs="Arial"/>
        </w:rPr>
        <w:t xml:space="preserve">, but </w:t>
      </w:r>
      <w:r w:rsidR="00367805" w:rsidRPr="0005446F">
        <w:rPr>
          <w:rFonts w:ascii="Arial" w:hAnsi="Arial" w:cs="Arial"/>
        </w:rPr>
        <w:t xml:space="preserve">standing </w:t>
      </w:r>
      <w:r w:rsidR="001F3670" w:rsidRPr="0005446F">
        <w:rPr>
          <w:rFonts w:ascii="Arial" w:hAnsi="Arial" w:cs="Arial"/>
        </w:rPr>
        <w:t>biomass estimates were comparable (</w:t>
      </w:r>
      <w:r w:rsidR="001F3670" w:rsidRPr="0005446F">
        <w:rPr>
          <w:rFonts w:ascii="Arial" w:hAnsi="Arial" w:cs="Arial"/>
          <w:i/>
          <w:iCs/>
        </w:rPr>
        <w:t>G</w:t>
      </w:r>
      <w:r w:rsidR="0009529A" w:rsidRPr="0005446F">
        <w:rPr>
          <w:rFonts w:ascii="Arial" w:hAnsi="Arial" w:cs="Arial"/>
          <w:i/>
          <w:iCs/>
        </w:rPr>
        <w:t>ulf of Oman:</w:t>
      </w:r>
      <w:r w:rsidR="001F3670" w:rsidRPr="0005446F">
        <w:rPr>
          <w:rFonts w:ascii="Arial" w:hAnsi="Arial" w:cs="Arial"/>
        </w:rPr>
        <w:t xml:space="preserve"> </w:t>
      </w:r>
      <w:r w:rsidR="001F3670" w:rsidRPr="0005446F">
        <w:rPr>
          <w:rFonts w:ascii="Arial" w:hAnsi="Arial" w:cs="Arial"/>
          <w:i/>
          <w:iCs/>
        </w:rPr>
        <w:sym w:font="Symbol" w:char="F062"/>
      </w:r>
      <w:r w:rsidR="001F3670" w:rsidRPr="0005446F">
        <w:rPr>
          <w:rFonts w:ascii="Arial" w:hAnsi="Arial" w:cs="Arial"/>
          <w:i/>
          <w:iCs/>
        </w:rPr>
        <w:t xml:space="preserve"> </w:t>
      </w:r>
      <w:r w:rsidR="001F3670" w:rsidRPr="0005446F">
        <w:rPr>
          <w:rFonts w:ascii="Arial" w:hAnsi="Arial" w:cs="Arial"/>
        </w:rPr>
        <w:t>= 0.63 [-0.54, 1.71]</w:t>
      </w:r>
      <w:r w:rsidR="00D80262" w:rsidRPr="0005446F">
        <w:rPr>
          <w:rFonts w:ascii="Arial" w:hAnsi="Arial" w:cs="Arial"/>
        </w:rPr>
        <w:t>; Fig. 1</w:t>
      </w:r>
      <w:r w:rsidR="009D5EE1">
        <w:rPr>
          <w:rFonts w:ascii="Arial" w:hAnsi="Arial" w:cs="Arial"/>
        </w:rPr>
        <w:t>e</w:t>
      </w:r>
      <w:r w:rsidR="001F3670" w:rsidRPr="0005446F">
        <w:rPr>
          <w:rFonts w:ascii="Arial" w:hAnsi="Arial" w:cs="Arial"/>
        </w:rPr>
        <w:t xml:space="preserve">). Similarly, the composition of cryptobenthic communities </w:t>
      </w:r>
      <w:r w:rsidR="00ED3207" w:rsidRPr="0005446F">
        <w:rPr>
          <w:rFonts w:ascii="Arial" w:hAnsi="Arial" w:cs="Arial"/>
        </w:rPr>
        <w:t xml:space="preserve">greatly </w:t>
      </w:r>
      <w:r w:rsidR="001F3670" w:rsidRPr="0005446F">
        <w:rPr>
          <w:rFonts w:ascii="Arial" w:hAnsi="Arial" w:cs="Arial"/>
        </w:rPr>
        <w:t xml:space="preserve">varied </w:t>
      </w:r>
      <w:r w:rsidR="00113168" w:rsidRPr="0005446F">
        <w:rPr>
          <w:rFonts w:ascii="Arial" w:hAnsi="Arial" w:cs="Arial"/>
        </w:rPr>
        <w:t xml:space="preserve">between </w:t>
      </w:r>
      <w:r w:rsidR="001F3670" w:rsidRPr="0005446F">
        <w:rPr>
          <w:rFonts w:ascii="Arial" w:hAnsi="Arial" w:cs="Arial"/>
        </w:rPr>
        <w:t xml:space="preserve">the two locations (Fig. </w:t>
      </w:r>
      <w:r w:rsidR="008C7928" w:rsidRPr="0005446F">
        <w:rPr>
          <w:rFonts w:ascii="Arial" w:hAnsi="Arial" w:cs="Arial"/>
        </w:rPr>
        <w:t>2a</w:t>
      </w:r>
      <w:r w:rsidR="001F3670" w:rsidRPr="0005446F">
        <w:rPr>
          <w:rFonts w:ascii="Arial" w:hAnsi="Arial" w:cs="Arial"/>
        </w:rPr>
        <w:t xml:space="preserve">), with no overlap among convex hull polygons in the </w:t>
      </w:r>
      <w:r w:rsidR="00113168" w:rsidRPr="0005446F">
        <w:rPr>
          <w:rFonts w:ascii="Arial" w:hAnsi="Arial" w:cs="Arial"/>
        </w:rPr>
        <w:t>non-metric multidimensional scaling (</w:t>
      </w:r>
      <w:proofErr w:type="spellStart"/>
      <w:r w:rsidR="001F3670" w:rsidRPr="0005446F">
        <w:rPr>
          <w:rFonts w:ascii="Arial" w:hAnsi="Arial" w:cs="Arial"/>
        </w:rPr>
        <w:t>nMDS</w:t>
      </w:r>
      <w:proofErr w:type="spellEnd"/>
      <w:r w:rsidR="00113168" w:rsidRPr="0005446F">
        <w:rPr>
          <w:rFonts w:ascii="Arial" w:hAnsi="Arial" w:cs="Arial"/>
        </w:rPr>
        <w:t>)</w:t>
      </w:r>
      <w:r w:rsidR="001F3670" w:rsidRPr="0005446F">
        <w:rPr>
          <w:rFonts w:ascii="Arial" w:hAnsi="Arial" w:cs="Arial"/>
        </w:rPr>
        <w:t xml:space="preserve"> ordination and a strong effect of </w:t>
      </w:r>
      <w:r w:rsidR="001F3670" w:rsidRPr="0005446F">
        <w:rPr>
          <w:rFonts w:ascii="Arial" w:hAnsi="Arial" w:cs="Arial"/>
          <w:i/>
          <w:iCs/>
        </w:rPr>
        <w:t>Location</w:t>
      </w:r>
      <w:r w:rsidR="001F3670" w:rsidRPr="0005446F">
        <w:rPr>
          <w:rFonts w:ascii="Arial" w:hAnsi="Arial" w:cs="Arial"/>
        </w:rPr>
        <w:t xml:space="preserve"> in the PERMANOVA </w:t>
      </w:r>
      <w:r w:rsidR="009E7AFA" w:rsidRPr="0005446F">
        <w:rPr>
          <w:rFonts w:ascii="Arial" w:hAnsi="Arial" w:cs="Arial"/>
        </w:rPr>
        <w:t>using a</w:t>
      </w:r>
      <w:r w:rsidR="001F3670" w:rsidRPr="0005446F">
        <w:rPr>
          <w:rFonts w:ascii="Arial" w:hAnsi="Arial" w:cs="Arial"/>
        </w:rPr>
        <w:t xml:space="preserve"> site-by-species dissimilarity matrix (</w:t>
      </w:r>
      <w:r w:rsidR="001F3670" w:rsidRPr="0005446F">
        <w:rPr>
          <w:rFonts w:ascii="Arial" w:hAnsi="Arial" w:cs="Arial"/>
          <w:i/>
          <w:iCs/>
        </w:rPr>
        <w:t>Location</w:t>
      </w:r>
      <w:r w:rsidR="001F3670" w:rsidRPr="0005446F">
        <w:rPr>
          <w:rFonts w:ascii="Arial" w:hAnsi="Arial" w:cs="Arial"/>
        </w:rPr>
        <w:t xml:space="preserve">: </w:t>
      </w:r>
      <w:r w:rsidR="001F3670" w:rsidRPr="0005446F">
        <w:rPr>
          <w:rFonts w:ascii="Arial" w:hAnsi="Arial" w:cs="Arial"/>
          <w:i/>
          <w:iCs/>
        </w:rPr>
        <w:t>df</w:t>
      </w:r>
      <w:r w:rsidR="001F3670" w:rsidRPr="0005446F">
        <w:rPr>
          <w:rFonts w:ascii="Arial" w:hAnsi="Arial" w:cs="Arial"/>
        </w:rPr>
        <w:t xml:space="preserve"> = 1, </w:t>
      </w:r>
      <w:r w:rsidR="001F3670" w:rsidRPr="0005446F">
        <w:rPr>
          <w:rFonts w:ascii="Arial" w:hAnsi="Arial" w:cs="Arial"/>
          <w:i/>
          <w:iCs/>
        </w:rPr>
        <w:t xml:space="preserve">F </w:t>
      </w:r>
      <w:r w:rsidR="001F3670" w:rsidRPr="0005446F">
        <w:rPr>
          <w:rFonts w:ascii="Arial" w:hAnsi="Arial" w:cs="Arial"/>
        </w:rPr>
        <w:t>= 13.5</w:t>
      </w:r>
      <w:r w:rsidR="006B313B" w:rsidRPr="0005446F">
        <w:rPr>
          <w:rFonts w:ascii="Arial" w:hAnsi="Arial" w:cs="Arial"/>
        </w:rPr>
        <w:t>8</w:t>
      </w:r>
      <w:r w:rsidR="001F3670" w:rsidRPr="0005446F">
        <w:rPr>
          <w:rFonts w:ascii="Arial" w:hAnsi="Arial" w:cs="Arial"/>
        </w:rPr>
        <w:t xml:space="preserve">, </w:t>
      </w:r>
      <w:r w:rsidR="001F3670" w:rsidRPr="0005446F">
        <w:rPr>
          <w:rFonts w:ascii="Arial" w:hAnsi="Arial" w:cs="Arial"/>
          <w:i/>
          <w:iCs/>
        </w:rPr>
        <w:t>P</w:t>
      </w:r>
      <w:r w:rsidR="001F3670" w:rsidRPr="0005446F">
        <w:rPr>
          <w:rFonts w:ascii="Arial" w:hAnsi="Arial" w:cs="Arial"/>
        </w:rPr>
        <w:t xml:space="preserve"> = 0.001, </w:t>
      </w:r>
      <w:r w:rsidR="001F3670" w:rsidRPr="0005446F">
        <w:rPr>
          <w:rFonts w:ascii="Arial" w:hAnsi="Arial" w:cs="Arial"/>
          <w:i/>
          <w:iCs/>
        </w:rPr>
        <w:t>R2</w:t>
      </w:r>
      <w:r w:rsidR="001F3670" w:rsidRPr="0005446F">
        <w:rPr>
          <w:rFonts w:ascii="Arial" w:hAnsi="Arial" w:cs="Arial"/>
        </w:rPr>
        <w:t xml:space="preserve"> = 0.46).</w:t>
      </w:r>
      <w:r w:rsidR="00DF0ACC" w:rsidRPr="0005446F">
        <w:rPr>
          <w:rFonts w:ascii="Arial" w:hAnsi="Arial" w:cs="Arial"/>
        </w:rPr>
        <w:t xml:space="preserve"> </w:t>
      </w:r>
      <w:r w:rsidR="0057062B" w:rsidRPr="0005446F">
        <w:rPr>
          <w:rFonts w:ascii="Arial" w:hAnsi="Arial" w:cs="Arial"/>
        </w:rPr>
        <w:t xml:space="preserve">There were </w:t>
      </w:r>
      <w:del w:id="559" w:author="Simon Brandl" w:date="2020-05-30T17:58:00Z">
        <w:r w:rsidR="006B313B" w:rsidRPr="0005446F" w:rsidDel="00E066CA">
          <w:rPr>
            <w:rFonts w:ascii="Arial" w:hAnsi="Arial" w:cs="Arial"/>
          </w:rPr>
          <w:delText>29</w:delText>
        </w:r>
        <w:r w:rsidR="0057062B" w:rsidRPr="0005446F" w:rsidDel="00E066CA">
          <w:rPr>
            <w:rFonts w:ascii="Arial" w:hAnsi="Arial" w:cs="Arial"/>
          </w:rPr>
          <w:delText xml:space="preserve"> unique species in the Gulf of Oman, </w:delText>
        </w:r>
      </w:del>
      <w:r w:rsidR="0057062B" w:rsidRPr="0005446F">
        <w:rPr>
          <w:rFonts w:ascii="Arial" w:hAnsi="Arial" w:cs="Arial"/>
        </w:rPr>
        <w:t xml:space="preserve">13 unique species in the Arabian Gulf, </w:t>
      </w:r>
      <w:ins w:id="560" w:author="Simon Brandl" w:date="2020-05-30T17:58:00Z">
        <w:r w:rsidR="00E066CA" w:rsidRPr="0005446F">
          <w:rPr>
            <w:rFonts w:ascii="Arial" w:hAnsi="Arial" w:cs="Arial"/>
          </w:rPr>
          <w:t xml:space="preserve">29 unique species in the Gulf of Oman, </w:t>
        </w:r>
      </w:ins>
      <w:r w:rsidR="0057062B" w:rsidRPr="0005446F">
        <w:rPr>
          <w:rFonts w:ascii="Arial" w:hAnsi="Arial" w:cs="Arial"/>
        </w:rPr>
        <w:t>and 16 species shared among the two locations.</w:t>
      </w:r>
      <w:r w:rsidR="002952B3" w:rsidRPr="0005446F">
        <w:rPr>
          <w:rFonts w:ascii="Arial" w:hAnsi="Arial" w:cs="Arial"/>
        </w:rPr>
        <w:t xml:space="preserve"> Importantly, of the 29 unique Gulf of Oman species, 89.7% </w:t>
      </w:r>
      <w:del w:id="561" w:author="Simon Brandl" w:date="2020-05-30T17:58:00Z">
        <w:r w:rsidR="002952B3" w:rsidRPr="0005446F" w:rsidDel="00E066CA">
          <w:rPr>
            <w:rFonts w:ascii="Arial" w:hAnsi="Arial" w:cs="Arial"/>
          </w:rPr>
          <w:delText xml:space="preserve">have </w:delText>
        </w:r>
      </w:del>
      <w:ins w:id="562" w:author="Simon Brandl" w:date="2020-05-30T17:58:00Z">
        <w:r w:rsidR="00E066CA">
          <w:rPr>
            <w:rFonts w:ascii="Arial" w:hAnsi="Arial" w:cs="Arial"/>
          </w:rPr>
          <w:t>have been</w:t>
        </w:r>
        <w:r w:rsidR="00E066CA" w:rsidRPr="0005446F">
          <w:rPr>
            <w:rFonts w:ascii="Arial" w:hAnsi="Arial" w:cs="Arial"/>
          </w:rPr>
          <w:t xml:space="preserve"> </w:t>
        </w:r>
      </w:ins>
      <w:r w:rsidR="002952B3" w:rsidRPr="0005446F">
        <w:rPr>
          <w:rFonts w:ascii="Arial" w:hAnsi="Arial" w:cs="Arial"/>
        </w:rPr>
        <w:t>record</w:t>
      </w:r>
      <w:ins w:id="563" w:author="Simon Brandl" w:date="2020-05-30T17:58:00Z">
        <w:r w:rsidR="00E066CA">
          <w:rPr>
            <w:rFonts w:ascii="Arial" w:hAnsi="Arial" w:cs="Arial"/>
          </w:rPr>
          <w:t>ed</w:t>
        </w:r>
      </w:ins>
      <w:del w:id="564" w:author="Simon Brandl" w:date="2020-05-30T17:58:00Z">
        <w:r w:rsidR="002952B3" w:rsidRPr="0005446F" w:rsidDel="00E066CA">
          <w:rPr>
            <w:rFonts w:ascii="Arial" w:hAnsi="Arial" w:cs="Arial"/>
          </w:rPr>
          <w:delText>s</w:delText>
        </w:r>
      </w:del>
      <w:r w:rsidR="002952B3" w:rsidRPr="0005446F">
        <w:rPr>
          <w:rFonts w:ascii="Arial" w:hAnsi="Arial" w:cs="Arial"/>
        </w:rPr>
        <w:t xml:space="preserve"> from the northern Arabian Gulf in Kuwait and Saudi Arabia (but not </w:t>
      </w:r>
      <w:r w:rsidR="003B677B" w:rsidRPr="0005446F">
        <w:rPr>
          <w:rFonts w:ascii="Arial" w:hAnsi="Arial" w:cs="Arial"/>
        </w:rPr>
        <w:t>the southeastern region</w:t>
      </w:r>
      <w:r w:rsidR="002952B3" w:rsidRPr="0005446F">
        <w:rPr>
          <w:rFonts w:ascii="Arial" w:hAnsi="Arial" w:cs="Arial"/>
        </w:rPr>
        <w:t>), where summer conditions are much less extreme</w:t>
      </w:r>
      <w:r w:rsidR="002952B3" w:rsidRPr="0005446F">
        <w:rPr>
          <w:rFonts w:ascii="Arial" w:hAnsi="Arial" w:cs="Arial"/>
        </w:rPr>
        <w:fldChar w:fldCharType="begin"/>
      </w:r>
      <w:ins w:id="565" w:author="Simon Brandl" w:date="2020-06-01T20:32:00Z">
        <w:r w:rsidR="001A739E">
          <w:rPr>
            <w:rFonts w:ascii="Arial" w:hAnsi="Arial" w:cs="Arial"/>
          </w:rPr>
          <w:instrText xml:space="preserve"> ADDIN ZOTERO_ITEM CSL_CITATION {"citationID":"a1ao0sg1ej4","properties":{"formattedCitation":"\\super 64\\nosupersub{}","plainCitation":"64","noteIndex":0},"citationItems":[{"id":2280,"uris":["http://zotero.org/users/3131818/items/4GQ3QEWH"],"uri":["http://zotero.org/users/3131818/items/4GQ3QEWH"],"itemData":{"id":2280,"type":"article-journal","container-title":"Iranian Journal of Ichthyology","issue":"Suppl 1","journalAbbreviation":"Iranian Journal of Ichthyology","page":"1-171","title":"Annotated checklist of the fishes of the Persian Gulf: Diversity and conservation status","volume":"6","author":[{"family":"Eagderi","given":"S"},{"family":"Fricke","given":"R"},{"family":"Esmaeili","given":"HR"},{"family":"Jalili","given":"P"}],"issued":{"date-parts":[["2019"]]}}}],"schema":"https://github.com/citation-style-language/schema/raw/master/csl-citation.json"} </w:instrText>
        </w:r>
      </w:ins>
      <w:del w:id="566" w:author="Simon Brandl" w:date="2020-06-01T20:06:00Z">
        <w:r w:rsidR="00ED5488" w:rsidRPr="0005446F" w:rsidDel="002F5BC0">
          <w:rPr>
            <w:rFonts w:ascii="Arial" w:hAnsi="Arial" w:cs="Arial"/>
          </w:rPr>
          <w:delInstrText xml:space="preserve"> ADDIN ZOTERO_ITEM CSL_CITATION {"citationID":"a1ao0sg1ej4","properties":{"formattedCitation":"\\super 62\\nosupersub{}","plainCitation":"62","noteIndex":0},"citationItems":[{"id":2280,"uris":["http://zotero.org/users/3131818/items/4GQ3QEWH"],"uri":["http://zotero.org/users/3131818/items/4GQ3QEWH"],"itemData":{"id":2280,"type":"article-journal","container-title":"Iranian Journal of Ichthyology","issue":"Suppl 1","journalAbbreviation":"Iranian Journal of Ichthyology","page":"1-171","title":"Annotated checklist of the fishes of the Persian Gulf: Diversity and conservation status","volume":"6","author":[{"family":"Eagderi","given":"S"},{"family":"Fricke","given":"R"},{"family":"Esmaeili","given":"HR"},{"family":"Jalili","given":"P"}],"issued":{"date-parts":[["2019"]]}}}],"schema":"https://github.com/citation-style-language/schema/raw/master/csl-citation.json"} </w:delInstrText>
        </w:r>
      </w:del>
      <w:r w:rsidR="002952B3" w:rsidRPr="0005446F">
        <w:rPr>
          <w:rFonts w:ascii="Arial" w:hAnsi="Arial" w:cs="Arial"/>
        </w:rPr>
        <w:fldChar w:fldCharType="separate"/>
      </w:r>
      <w:ins w:id="567" w:author="Simon Brandl" w:date="2020-06-01T20:32:00Z">
        <w:r w:rsidR="001A739E" w:rsidRPr="001A739E">
          <w:rPr>
            <w:rFonts w:ascii="Arial" w:hAnsi="Arial" w:cs="Arial"/>
            <w:vertAlign w:val="superscript"/>
            <w:rPrChange w:id="568" w:author="Simon Brandl" w:date="2020-06-01T20:32:00Z">
              <w:rPr>
                <w:rFonts w:ascii="Times New Roman" w:hAnsi="Times New Roman" w:cs="Times New Roman"/>
                <w:vertAlign w:val="superscript"/>
              </w:rPr>
            </w:rPrChange>
          </w:rPr>
          <w:t>64</w:t>
        </w:r>
      </w:ins>
      <w:del w:id="569" w:author="Simon Brandl" w:date="2020-06-01T20:06:00Z">
        <w:r w:rsidR="00ED5488" w:rsidRPr="001A739E" w:rsidDel="002F5BC0">
          <w:rPr>
            <w:rFonts w:ascii="Arial" w:hAnsi="Arial" w:cs="Arial"/>
            <w:vertAlign w:val="superscript"/>
            <w:rPrChange w:id="570" w:author="Simon Brandl" w:date="2020-06-01T20:32:00Z">
              <w:rPr>
                <w:rFonts w:ascii="Arial" w:hAnsi="Arial" w:cs="Arial"/>
                <w:vertAlign w:val="superscript"/>
              </w:rPr>
            </w:rPrChange>
          </w:rPr>
          <w:delText>62</w:delText>
        </w:r>
      </w:del>
      <w:r w:rsidR="002952B3" w:rsidRPr="0005446F">
        <w:rPr>
          <w:rFonts w:ascii="Arial" w:hAnsi="Arial" w:cs="Arial"/>
        </w:rPr>
        <w:fldChar w:fldCharType="end"/>
      </w:r>
      <w:r w:rsidR="002952B3" w:rsidRPr="0005446F">
        <w:rPr>
          <w:rFonts w:ascii="Arial" w:hAnsi="Arial" w:cs="Arial"/>
        </w:rPr>
        <w:t xml:space="preserve"> (Fig 1; Table S</w:t>
      </w:r>
      <w:ins w:id="571" w:author="Simon Brandl" w:date="2020-05-30T17:58:00Z">
        <w:r w:rsidR="00E066CA">
          <w:rPr>
            <w:rFonts w:ascii="Arial" w:hAnsi="Arial" w:cs="Arial"/>
          </w:rPr>
          <w:t>2</w:t>
        </w:r>
      </w:ins>
      <w:del w:id="572" w:author="Simon Brandl" w:date="2020-05-30T17:58:00Z">
        <w:r w:rsidR="002952B3" w:rsidRPr="0005446F" w:rsidDel="00E066CA">
          <w:rPr>
            <w:rFonts w:ascii="Arial" w:hAnsi="Arial" w:cs="Arial"/>
          </w:rPr>
          <w:delText>1</w:delText>
        </w:r>
      </w:del>
      <w:r w:rsidR="002952B3" w:rsidRPr="0005446F">
        <w:rPr>
          <w:rFonts w:ascii="Arial" w:hAnsi="Arial" w:cs="Arial"/>
        </w:rPr>
        <w:t xml:space="preserve">). </w:t>
      </w:r>
      <w:r w:rsidR="001F3670" w:rsidRPr="0005446F">
        <w:rPr>
          <w:rFonts w:ascii="Arial" w:hAnsi="Arial" w:cs="Arial"/>
        </w:rPr>
        <w:t>In contrast</w:t>
      </w:r>
      <w:r w:rsidR="0057062B" w:rsidRPr="0005446F">
        <w:rPr>
          <w:rFonts w:ascii="Arial" w:hAnsi="Arial" w:cs="Arial"/>
        </w:rPr>
        <w:t xml:space="preserve"> to the cryptobenthic fish </w:t>
      </w:r>
      <w:r w:rsidR="008C7928" w:rsidRPr="0005446F">
        <w:rPr>
          <w:rFonts w:ascii="Arial" w:hAnsi="Arial" w:cs="Arial"/>
        </w:rPr>
        <w:t>community</w:t>
      </w:r>
      <w:r w:rsidR="001F3670" w:rsidRPr="0005446F">
        <w:rPr>
          <w:rFonts w:ascii="Arial" w:hAnsi="Arial" w:cs="Arial"/>
        </w:rPr>
        <w:t xml:space="preserve">, there were </w:t>
      </w:r>
      <w:r w:rsidR="00DF0ACC" w:rsidRPr="0005446F">
        <w:rPr>
          <w:rFonts w:ascii="Arial" w:hAnsi="Arial" w:cs="Arial"/>
        </w:rPr>
        <w:t xml:space="preserve">no </w:t>
      </w:r>
      <w:ins w:id="573" w:author="Simon Brandl" w:date="2020-05-30T17:58:00Z">
        <w:r w:rsidR="00E066CA">
          <w:rPr>
            <w:rFonts w:ascii="Arial" w:hAnsi="Arial" w:cs="Arial"/>
          </w:rPr>
          <w:t xml:space="preserve">statistical </w:t>
        </w:r>
      </w:ins>
      <w:r w:rsidR="00DF0ACC" w:rsidRPr="0005446F">
        <w:rPr>
          <w:rFonts w:ascii="Arial" w:hAnsi="Arial" w:cs="Arial"/>
        </w:rPr>
        <w:t xml:space="preserve">differences in coral cover (Bayesian hierarchical model: </w:t>
      </w:r>
      <w:r w:rsidR="00DF0ACC" w:rsidRPr="0005446F">
        <w:rPr>
          <w:rFonts w:ascii="Arial" w:hAnsi="Arial" w:cs="Arial"/>
          <w:i/>
          <w:iCs/>
        </w:rPr>
        <w:t>G</w:t>
      </w:r>
      <w:r w:rsidR="0009529A" w:rsidRPr="0005446F">
        <w:rPr>
          <w:rFonts w:ascii="Arial" w:hAnsi="Arial" w:cs="Arial"/>
          <w:i/>
          <w:iCs/>
        </w:rPr>
        <w:t>ulf of Oman:</w:t>
      </w:r>
      <w:r w:rsidR="00DF0ACC" w:rsidRPr="0005446F">
        <w:rPr>
          <w:rFonts w:ascii="Arial" w:hAnsi="Arial" w:cs="Arial"/>
          <w:i/>
          <w:iCs/>
        </w:rPr>
        <w:t xml:space="preserve"> </w:t>
      </w:r>
      <w:r w:rsidR="00DF0ACC" w:rsidRPr="0005446F">
        <w:rPr>
          <w:rFonts w:ascii="Arial" w:hAnsi="Arial" w:cs="Arial"/>
          <w:i/>
          <w:iCs/>
        </w:rPr>
        <w:sym w:font="Symbol" w:char="F062"/>
      </w:r>
      <w:r w:rsidR="00DF0ACC" w:rsidRPr="0005446F">
        <w:rPr>
          <w:rFonts w:ascii="Arial" w:hAnsi="Arial" w:cs="Arial"/>
          <w:i/>
          <w:iCs/>
        </w:rPr>
        <w:t xml:space="preserve"> </w:t>
      </w:r>
      <w:r w:rsidR="00DF0ACC" w:rsidRPr="0005446F">
        <w:rPr>
          <w:rFonts w:ascii="Arial" w:hAnsi="Arial" w:cs="Arial"/>
        </w:rPr>
        <w:t xml:space="preserve">= 0.02 [-1.30, 1.42]) </w:t>
      </w:r>
      <w:r w:rsidR="004B5107" w:rsidRPr="0005446F">
        <w:rPr>
          <w:rFonts w:ascii="Arial" w:hAnsi="Arial" w:cs="Arial"/>
        </w:rPr>
        <w:t>nor</w:t>
      </w:r>
      <w:r w:rsidR="0057062B" w:rsidRPr="0005446F">
        <w:rPr>
          <w:rFonts w:ascii="Arial" w:hAnsi="Arial" w:cs="Arial"/>
        </w:rPr>
        <w:t xml:space="preserve"> overall</w:t>
      </w:r>
      <w:r w:rsidR="001F3670" w:rsidRPr="0005446F">
        <w:rPr>
          <w:rFonts w:ascii="Arial" w:hAnsi="Arial" w:cs="Arial"/>
        </w:rPr>
        <w:t xml:space="preserve"> benthic </w:t>
      </w:r>
      <w:r w:rsidR="00DF0ACC" w:rsidRPr="0005446F">
        <w:rPr>
          <w:rFonts w:ascii="Arial" w:hAnsi="Arial" w:cs="Arial"/>
        </w:rPr>
        <w:t>community structure as revealed by a PERMANOVA (</w:t>
      </w:r>
      <w:r w:rsidR="00DF0ACC" w:rsidRPr="0005446F">
        <w:rPr>
          <w:rFonts w:ascii="Arial" w:hAnsi="Arial" w:cs="Arial"/>
          <w:i/>
          <w:iCs/>
        </w:rPr>
        <w:t>Location</w:t>
      </w:r>
      <w:r w:rsidR="00DF0ACC" w:rsidRPr="0005446F">
        <w:rPr>
          <w:rFonts w:ascii="Arial" w:hAnsi="Arial" w:cs="Arial"/>
        </w:rPr>
        <w:t xml:space="preserve">: </w:t>
      </w:r>
      <w:r w:rsidR="00DF0ACC" w:rsidRPr="0005446F">
        <w:rPr>
          <w:rFonts w:ascii="Arial" w:hAnsi="Arial" w:cs="Arial"/>
          <w:i/>
          <w:iCs/>
        </w:rPr>
        <w:t>df</w:t>
      </w:r>
      <w:r w:rsidR="00DF0ACC" w:rsidRPr="0005446F">
        <w:rPr>
          <w:rFonts w:ascii="Arial" w:hAnsi="Arial" w:cs="Arial"/>
        </w:rPr>
        <w:t xml:space="preserve"> = 1, </w:t>
      </w:r>
      <w:r w:rsidR="00DF0ACC" w:rsidRPr="0005446F">
        <w:rPr>
          <w:rFonts w:ascii="Arial" w:hAnsi="Arial" w:cs="Arial"/>
          <w:i/>
          <w:iCs/>
        </w:rPr>
        <w:t xml:space="preserve">F </w:t>
      </w:r>
      <w:r w:rsidR="00DF0ACC" w:rsidRPr="0005446F">
        <w:rPr>
          <w:rFonts w:ascii="Arial" w:hAnsi="Arial" w:cs="Arial"/>
        </w:rPr>
        <w:t xml:space="preserve">= 1.63, </w:t>
      </w:r>
      <w:r w:rsidR="00DF0ACC" w:rsidRPr="0005446F">
        <w:rPr>
          <w:rFonts w:ascii="Arial" w:hAnsi="Arial" w:cs="Arial"/>
          <w:i/>
          <w:iCs/>
        </w:rPr>
        <w:t>P</w:t>
      </w:r>
      <w:r w:rsidR="00DF0ACC" w:rsidRPr="0005446F">
        <w:rPr>
          <w:rFonts w:ascii="Arial" w:hAnsi="Arial" w:cs="Arial"/>
        </w:rPr>
        <w:t xml:space="preserve"> = 0.187, </w:t>
      </w:r>
      <w:r w:rsidR="00DF0ACC" w:rsidRPr="0005446F">
        <w:rPr>
          <w:rFonts w:ascii="Arial" w:hAnsi="Arial" w:cs="Arial"/>
          <w:i/>
          <w:iCs/>
        </w:rPr>
        <w:t>R2</w:t>
      </w:r>
      <w:r w:rsidR="00DF0ACC" w:rsidRPr="0005446F">
        <w:rPr>
          <w:rFonts w:ascii="Arial" w:hAnsi="Arial" w:cs="Arial"/>
        </w:rPr>
        <w:t xml:space="preserve"> = 0.09</w:t>
      </w:r>
      <w:r w:rsidR="0057062B" w:rsidRPr="0005446F">
        <w:rPr>
          <w:rFonts w:ascii="Arial" w:hAnsi="Arial" w:cs="Arial"/>
        </w:rPr>
        <w:t xml:space="preserve">; Fig. </w:t>
      </w:r>
      <w:r w:rsidR="008C7928" w:rsidRPr="0005446F">
        <w:rPr>
          <w:rFonts w:ascii="Arial" w:hAnsi="Arial" w:cs="Arial"/>
        </w:rPr>
        <w:t>2b</w:t>
      </w:r>
      <w:r w:rsidR="00DF0ACC" w:rsidRPr="0005446F">
        <w:rPr>
          <w:rFonts w:ascii="Arial" w:hAnsi="Arial" w:cs="Arial"/>
        </w:rPr>
        <w:t xml:space="preserve">). Thus, despite broadly comparable </w:t>
      </w:r>
      <w:r w:rsidR="0057062B" w:rsidRPr="0005446F">
        <w:rPr>
          <w:rFonts w:ascii="Arial" w:hAnsi="Arial" w:cs="Arial"/>
        </w:rPr>
        <w:t xml:space="preserve">benthic </w:t>
      </w:r>
      <w:del w:id="574" w:author="Simon Brandl" w:date="2020-05-30T18:01:00Z">
        <w:r w:rsidR="003B677B" w:rsidRPr="0005446F" w:rsidDel="00E066CA">
          <w:rPr>
            <w:rFonts w:ascii="Arial" w:hAnsi="Arial" w:cs="Arial"/>
          </w:rPr>
          <w:delText>conditions</w:delText>
        </w:r>
      </w:del>
      <w:ins w:id="575" w:author="Simon Brandl" w:date="2020-05-30T18:01:00Z">
        <w:r w:rsidR="00E066CA">
          <w:rPr>
            <w:rFonts w:ascii="Arial" w:hAnsi="Arial" w:cs="Arial"/>
          </w:rPr>
          <w:t>community compos</w:t>
        </w:r>
      </w:ins>
      <w:ins w:id="576" w:author="Simon Brandl" w:date="2020-06-01T20:44:00Z">
        <w:r w:rsidR="00353938">
          <w:rPr>
            <w:rFonts w:ascii="Arial" w:hAnsi="Arial" w:cs="Arial"/>
          </w:rPr>
          <w:t>i</w:t>
        </w:r>
      </w:ins>
      <w:ins w:id="577" w:author="Simon Brandl" w:date="2020-05-30T18:01:00Z">
        <w:r w:rsidR="00E066CA">
          <w:rPr>
            <w:rFonts w:ascii="Arial" w:hAnsi="Arial" w:cs="Arial"/>
          </w:rPr>
          <w:t xml:space="preserve">tion </w:t>
        </w:r>
      </w:ins>
      <w:ins w:id="578" w:author="Simon Brandl" w:date="2020-05-30T18:00:00Z">
        <w:r w:rsidR="00E066CA">
          <w:rPr>
            <w:rFonts w:ascii="Arial" w:hAnsi="Arial" w:cs="Arial"/>
          </w:rPr>
          <w:t>and</w:t>
        </w:r>
      </w:ins>
      <w:del w:id="579" w:author="Simon Brandl" w:date="2020-05-30T18:00:00Z">
        <w:r w:rsidR="003B677B" w:rsidRPr="0005446F" w:rsidDel="00E066CA">
          <w:rPr>
            <w:rFonts w:ascii="Arial" w:hAnsi="Arial" w:cs="Arial"/>
          </w:rPr>
          <w:delText>, including</w:delText>
        </w:r>
        <w:r w:rsidR="009E7AFA" w:rsidRPr="0005446F" w:rsidDel="00E066CA">
          <w:rPr>
            <w:rFonts w:ascii="Arial" w:hAnsi="Arial" w:cs="Arial"/>
          </w:rPr>
          <w:delText xml:space="preserve"> similar</w:delText>
        </w:r>
      </w:del>
      <w:r w:rsidR="0057062B" w:rsidRPr="0005446F">
        <w:rPr>
          <w:rFonts w:ascii="Arial" w:hAnsi="Arial" w:cs="Arial"/>
        </w:rPr>
        <w:t xml:space="preserve"> live coral cover</w:t>
      </w:r>
      <w:ins w:id="580" w:author="Simon Brandl" w:date="2020-05-30T18:01:00Z">
        <w:r w:rsidR="00E066CA">
          <w:rPr>
            <w:rFonts w:ascii="Arial" w:hAnsi="Arial" w:cs="Arial"/>
          </w:rPr>
          <w:t xml:space="preserve"> (two commonly quantified metrics)</w:t>
        </w:r>
      </w:ins>
      <w:r w:rsidR="0057062B" w:rsidRPr="0005446F">
        <w:rPr>
          <w:rFonts w:ascii="Arial" w:hAnsi="Arial" w:cs="Arial"/>
        </w:rPr>
        <w:t xml:space="preserve">, cryptobenthic fish assemblages </w:t>
      </w:r>
      <w:r w:rsidR="00C03250" w:rsidRPr="0005446F">
        <w:rPr>
          <w:rFonts w:ascii="Arial" w:hAnsi="Arial" w:cs="Arial"/>
        </w:rPr>
        <w:t xml:space="preserve">strongly </w:t>
      </w:r>
      <w:r w:rsidR="0057062B" w:rsidRPr="0005446F">
        <w:rPr>
          <w:rFonts w:ascii="Arial" w:hAnsi="Arial" w:cs="Arial"/>
        </w:rPr>
        <w:t>differ</w:t>
      </w:r>
      <w:r w:rsidR="00C03250" w:rsidRPr="0005446F">
        <w:rPr>
          <w:rFonts w:ascii="Arial" w:hAnsi="Arial" w:cs="Arial"/>
        </w:rPr>
        <w:t>ed</w:t>
      </w:r>
      <w:r w:rsidR="0057062B" w:rsidRPr="0005446F">
        <w:rPr>
          <w:rFonts w:ascii="Arial" w:hAnsi="Arial" w:cs="Arial"/>
        </w:rPr>
        <w:t xml:space="preserve"> between the two locations.</w:t>
      </w:r>
      <w:ins w:id="581" w:author="Simon Brandl" w:date="2020-05-30T18:01:00Z">
        <w:r w:rsidR="00E066CA">
          <w:rPr>
            <w:rFonts w:ascii="Arial" w:hAnsi="Arial" w:cs="Arial"/>
          </w:rPr>
          <w:t xml:space="preserve"> Notably, reefs in the tw</w:t>
        </w:r>
      </w:ins>
      <w:ins w:id="582" w:author="Simon Brandl" w:date="2020-05-30T18:02:00Z">
        <w:r w:rsidR="00E066CA">
          <w:rPr>
            <w:rFonts w:ascii="Arial" w:hAnsi="Arial" w:cs="Arial"/>
          </w:rPr>
          <w:t>o</w:t>
        </w:r>
      </w:ins>
      <w:ins w:id="583" w:author="Simon Brandl" w:date="2020-05-30T18:01:00Z">
        <w:r w:rsidR="00E066CA">
          <w:rPr>
            <w:rFonts w:ascii="Arial" w:hAnsi="Arial" w:cs="Arial"/>
          </w:rPr>
          <w:t xml:space="preserve"> locations may also differ in their geomorphology, structural complexity, or fine-scale benthic composition</w:t>
        </w:r>
      </w:ins>
      <w:ins w:id="584" w:author="Simon Brandl" w:date="2020-05-30T18:02:00Z">
        <w:r w:rsidR="00E066CA">
          <w:rPr>
            <w:rFonts w:ascii="Arial" w:hAnsi="Arial" w:cs="Arial"/>
          </w:rPr>
          <w:t>, which was not considered in the present study but may have some effect of cryptobenthic fish assemblages.</w:t>
        </w:r>
      </w:ins>
    </w:p>
    <w:p w14:paraId="542D1698" w14:textId="77777777" w:rsidR="00AA6E55" w:rsidRPr="0005446F" w:rsidRDefault="00AA6E55" w:rsidP="0059155A">
      <w:pPr>
        <w:spacing w:line="276" w:lineRule="auto"/>
        <w:rPr>
          <w:rFonts w:ascii="Arial" w:hAnsi="Arial" w:cs="Arial"/>
        </w:rPr>
      </w:pPr>
    </w:p>
    <w:p w14:paraId="4C79CDE2" w14:textId="7854397A" w:rsidR="008054EE" w:rsidRPr="008054EE" w:rsidRDefault="00AD602C" w:rsidP="00783F09">
      <w:pPr>
        <w:spacing w:line="276" w:lineRule="auto"/>
        <w:rPr>
          <w:rFonts w:ascii="Arial" w:hAnsi="Arial" w:cs="Arial"/>
        </w:rPr>
      </w:pPr>
      <w:ins w:id="585" w:author="Simon Brandl" w:date="2020-05-30T18:07:00Z">
        <w:r>
          <w:rPr>
            <w:rFonts w:ascii="Arial" w:hAnsi="Arial" w:cs="Arial"/>
            <w:noProof/>
          </w:rPr>
          <w:lastRenderedPageBreak/>
          <w:drawing>
            <wp:inline distT="0" distB="0" distL="0" distR="0" wp14:anchorId="522DE8EB" wp14:editId="119BB776">
              <wp:extent cx="5943600" cy="3001645"/>
              <wp:effectExtent l="0" t="0" r="0" b="0"/>
              <wp:docPr id="10" name="Picture 10" descr="A close up of a yellow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randletal_UAE_NEE_Fig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ins>
      <w:del w:id="586" w:author="Simon Brandl" w:date="2020-05-30T18:07:00Z">
        <w:r w:rsidR="00DC4199" w:rsidDel="00AD602C">
          <w:rPr>
            <w:rFonts w:ascii="Arial" w:hAnsi="Arial" w:cs="Arial"/>
            <w:noProof/>
          </w:rPr>
          <w:drawing>
            <wp:inline distT="0" distB="0" distL="0" distR="0" wp14:anchorId="6AEE1EDD" wp14:editId="04C41342">
              <wp:extent cx="5943600" cy="300164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andletal_UAE_NEE_Fig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del>
    </w:p>
    <w:p w14:paraId="28D981CD" w14:textId="77777777" w:rsidR="008054EE" w:rsidRDefault="008054EE" w:rsidP="00783F09">
      <w:pPr>
        <w:spacing w:line="276" w:lineRule="auto"/>
        <w:rPr>
          <w:rFonts w:ascii="Arial" w:hAnsi="Arial" w:cs="Arial"/>
          <w:b/>
          <w:bCs/>
        </w:rPr>
      </w:pPr>
    </w:p>
    <w:p w14:paraId="07D69E3D" w14:textId="432ED623" w:rsidR="00843E00" w:rsidRPr="008054EE" w:rsidRDefault="00AA6E55" w:rsidP="00783F09">
      <w:pPr>
        <w:spacing w:line="276" w:lineRule="auto"/>
        <w:rPr>
          <w:rFonts w:ascii="Arial" w:hAnsi="Arial" w:cs="Arial"/>
          <w:sz w:val="20"/>
          <w:szCs w:val="20"/>
        </w:rPr>
      </w:pPr>
      <w:r w:rsidRPr="008054EE">
        <w:rPr>
          <w:rFonts w:ascii="Arial" w:hAnsi="Arial" w:cs="Arial"/>
          <w:b/>
          <w:bCs/>
          <w:sz w:val="20"/>
          <w:szCs w:val="20"/>
        </w:rPr>
        <w:t>Fig. 2</w:t>
      </w:r>
      <w:ins w:id="587" w:author="Simon Brandl" w:date="2020-05-30T18:16:00Z">
        <w:r w:rsidR="00AD602C">
          <w:rPr>
            <w:rFonts w:ascii="Arial" w:hAnsi="Arial" w:cs="Arial"/>
            <w:b/>
            <w:bCs/>
            <w:sz w:val="20"/>
            <w:szCs w:val="20"/>
          </w:rPr>
          <w:t>:</w:t>
        </w:r>
      </w:ins>
      <w:del w:id="588" w:author="Simon Brandl" w:date="2020-05-30T18:16:00Z">
        <w:r w:rsidRPr="008054EE" w:rsidDel="00AD602C">
          <w:rPr>
            <w:rFonts w:ascii="Arial" w:hAnsi="Arial" w:cs="Arial"/>
            <w:b/>
            <w:bCs/>
            <w:sz w:val="20"/>
            <w:szCs w:val="20"/>
          </w:rPr>
          <w:delText xml:space="preserve"> |</w:delText>
        </w:r>
      </w:del>
      <w:r w:rsidRPr="008054EE">
        <w:rPr>
          <w:rFonts w:ascii="Arial" w:hAnsi="Arial" w:cs="Arial"/>
          <w:b/>
          <w:bCs/>
          <w:sz w:val="20"/>
          <w:szCs w:val="20"/>
        </w:rPr>
        <w:t xml:space="preserve"> Community </w:t>
      </w:r>
      <w:r w:rsidR="00036A8A" w:rsidRPr="008054EE">
        <w:rPr>
          <w:rFonts w:ascii="Arial" w:hAnsi="Arial" w:cs="Arial"/>
          <w:b/>
          <w:bCs/>
          <w:sz w:val="20"/>
          <w:szCs w:val="20"/>
        </w:rPr>
        <w:t xml:space="preserve">composition </w:t>
      </w:r>
      <w:r w:rsidRPr="008054EE">
        <w:rPr>
          <w:rFonts w:ascii="Arial" w:hAnsi="Arial" w:cs="Arial"/>
          <w:b/>
          <w:bCs/>
          <w:sz w:val="20"/>
          <w:szCs w:val="20"/>
        </w:rPr>
        <w:t>of cryptobenthic reef fishes and benthic functional</w:t>
      </w:r>
      <w:r w:rsidR="002952B3" w:rsidRPr="008054EE">
        <w:rPr>
          <w:rFonts w:ascii="Arial" w:hAnsi="Arial" w:cs="Arial"/>
          <w:b/>
          <w:bCs/>
          <w:sz w:val="20"/>
          <w:szCs w:val="20"/>
        </w:rPr>
        <w:t>/taxonomic</w:t>
      </w:r>
      <w:r w:rsidRPr="008054EE">
        <w:rPr>
          <w:rFonts w:ascii="Arial" w:hAnsi="Arial" w:cs="Arial"/>
          <w:b/>
          <w:bCs/>
          <w:sz w:val="20"/>
          <w:szCs w:val="20"/>
        </w:rPr>
        <w:t xml:space="preserve"> groups in the Arabian Gulf (AG) and Gulf of Oman (</w:t>
      </w:r>
      <w:proofErr w:type="spellStart"/>
      <w:r w:rsidRPr="008054EE">
        <w:rPr>
          <w:rFonts w:ascii="Arial" w:hAnsi="Arial" w:cs="Arial"/>
          <w:b/>
          <w:bCs/>
          <w:sz w:val="20"/>
          <w:szCs w:val="20"/>
        </w:rPr>
        <w:t>GoO</w:t>
      </w:r>
      <w:proofErr w:type="spellEnd"/>
      <w:r w:rsidRPr="008054EE">
        <w:rPr>
          <w:rFonts w:ascii="Arial" w:hAnsi="Arial" w:cs="Arial"/>
          <w:b/>
          <w:bCs/>
          <w:sz w:val="20"/>
          <w:szCs w:val="20"/>
        </w:rPr>
        <w:t xml:space="preserve">). </w:t>
      </w:r>
      <w:r w:rsidRPr="008054EE">
        <w:rPr>
          <w:rFonts w:ascii="Arial" w:hAnsi="Arial" w:cs="Arial"/>
          <w:sz w:val="20"/>
          <w:szCs w:val="20"/>
        </w:rPr>
        <w:t>(</w:t>
      </w:r>
      <w:r w:rsidRPr="008054EE">
        <w:rPr>
          <w:rFonts w:ascii="Arial" w:hAnsi="Arial" w:cs="Arial"/>
          <w:b/>
          <w:bCs/>
          <w:sz w:val="20"/>
          <w:szCs w:val="20"/>
        </w:rPr>
        <w:t>a</w:t>
      </w:r>
      <w:r w:rsidRPr="008054EE">
        <w:rPr>
          <w:rFonts w:ascii="Arial" w:hAnsi="Arial" w:cs="Arial"/>
          <w:sz w:val="20"/>
          <w:szCs w:val="20"/>
        </w:rPr>
        <w:t>)</w:t>
      </w:r>
      <w:r w:rsidRPr="008054EE">
        <w:rPr>
          <w:rFonts w:ascii="Arial" w:hAnsi="Arial" w:cs="Arial"/>
          <w:b/>
          <w:bCs/>
          <w:sz w:val="20"/>
          <w:szCs w:val="20"/>
        </w:rPr>
        <w:t xml:space="preserve"> </w:t>
      </w:r>
      <w:r w:rsidR="00843E00" w:rsidRPr="008054EE">
        <w:rPr>
          <w:rFonts w:ascii="Arial" w:hAnsi="Arial" w:cs="Arial"/>
          <w:sz w:val="20"/>
          <w:szCs w:val="20"/>
        </w:rPr>
        <w:t xml:space="preserve">Biplot of a non-metric multidimensional scaling </w:t>
      </w:r>
      <w:r w:rsidRPr="008054EE">
        <w:rPr>
          <w:rFonts w:ascii="Arial" w:hAnsi="Arial" w:cs="Arial"/>
          <w:sz w:val="20"/>
          <w:szCs w:val="20"/>
        </w:rPr>
        <w:t>(</w:t>
      </w:r>
      <w:proofErr w:type="spellStart"/>
      <w:r w:rsidRPr="008054EE">
        <w:rPr>
          <w:rFonts w:ascii="Arial" w:hAnsi="Arial" w:cs="Arial"/>
          <w:sz w:val="20"/>
          <w:szCs w:val="20"/>
        </w:rPr>
        <w:t>nMDS</w:t>
      </w:r>
      <w:proofErr w:type="spellEnd"/>
      <w:r w:rsidRPr="008054EE">
        <w:rPr>
          <w:rFonts w:ascii="Arial" w:hAnsi="Arial" w:cs="Arial"/>
          <w:sz w:val="20"/>
          <w:szCs w:val="20"/>
        </w:rPr>
        <w:t xml:space="preserve">) </w:t>
      </w:r>
      <w:r w:rsidR="00ED3207" w:rsidRPr="008054EE">
        <w:rPr>
          <w:rFonts w:ascii="Arial" w:hAnsi="Arial" w:cs="Arial"/>
          <w:sz w:val="20"/>
          <w:szCs w:val="20"/>
        </w:rPr>
        <w:t xml:space="preserve">ordination </w:t>
      </w:r>
      <w:r w:rsidR="00843E00" w:rsidRPr="008054EE">
        <w:rPr>
          <w:rFonts w:ascii="Arial" w:hAnsi="Arial" w:cs="Arial"/>
          <w:sz w:val="20"/>
          <w:szCs w:val="20"/>
        </w:rPr>
        <w:t xml:space="preserve">on </w:t>
      </w:r>
      <w:r w:rsidRPr="008054EE">
        <w:rPr>
          <w:rFonts w:ascii="Arial" w:hAnsi="Arial" w:cs="Arial"/>
          <w:sz w:val="20"/>
          <w:szCs w:val="20"/>
        </w:rPr>
        <w:t>cryptobenthic fish communities, with the arrows</w:t>
      </w:r>
      <w:r w:rsidR="00A53ED1" w:rsidRPr="008054EE">
        <w:rPr>
          <w:rFonts w:ascii="Arial" w:hAnsi="Arial" w:cs="Arial"/>
          <w:sz w:val="20"/>
          <w:szCs w:val="20"/>
        </w:rPr>
        <w:t xml:space="preserve"> indicating the position and strength of the seven most important speci</w:t>
      </w:r>
      <w:r w:rsidR="00211E76" w:rsidRPr="008054EE">
        <w:rPr>
          <w:rFonts w:ascii="Arial" w:hAnsi="Arial" w:cs="Arial"/>
          <w:sz w:val="20"/>
          <w:szCs w:val="20"/>
        </w:rPr>
        <w:t>e</w:t>
      </w:r>
      <w:r w:rsidR="00A53ED1" w:rsidRPr="008054EE">
        <w:rPr>
          <w:rFonts w:ascii="Arial" w:hAnsi="Arial" w:cs="Arial"/>
          <w:sz w:val="20"/>
          <w:szCs w:val="20"/>
        </w:rPr>
        <w:t>s</w:t>
      </w:r>
      <w:r w:rsidRPr="008054EE">
        <w:rPr>
          <w:rFonts w:ascii="Arial" w:hAnsi="Arial" w:cs="Arial"/>
          <w:sz w:val="20"/>
          <w:szCs w:val="20"/>
        </w:rPr>
        <w:t>.</w:t>
      </w:r>
      <w:r w:rsidR="00843E00" w:rsidRPr="008054EE">
        <w:rPr>
          <w:rFonts w:ascii="Arial" w:hAnsi="Arial" w:cs="Arial"/>
          <w:sz w:val="20"/>
          <w:szCs w:val="20"/>
        </w:rPr>
        <w:t xml:space="preserve"> </w:t>
      </w:r>
      <w:r w:rsidRPr="008054EE">
        <w:rPr>
          <w:rFonts w:ascii="Arial" w:hAnsi="Arial" w:cs="Arial"/>
          <w:sz w:val="20"/>
          <w:szCs w:val="20"/>
        </w:rPr>
        <w:t>(</w:t>
      </w:r>
      <w:r w:rsidRPr="008054EE">
        <w:rPr>
          <w:rFonts w:ascii="Arial" w:hAnsi="Arial" w:cs="Arial"/>
          <w:b/>
          <w:bCs/>
          <w:sz w:val="20"/>
          <w:szCs w:val="20"/>
        </w:rPr>
        <w:t>b</w:t>
      </w:r>
      <w:r w:rsidRPr="008054EE">
        <w:rPr>
          <w:rFonts w:ascii="Arial" w:hAnsi="Arial" w:cs="Arial"/>
          <w:sz w:val="20"/>
          <w:szCs w:val="20"/>
        </w:rPr>
        <w:t xml:space="preserve">) Biplot of an </w:t>
      </w:r>
      <w:proofErr w:type="spellStart"/>
      <w:r w:rsidRPr="008054EE">
        <w:rPr>
          <w:rFonts w:ascii="Arial" w:hAnsi="Arial" w:cs="Arial"/>
          <w:sz w:val="20"/>
          <w:szCs w:val="20"/>
        </w:rPr>
        <w:t>nMDS</w:t>
      </w:r>
      <w:proofErr w:type="spellEnd"/>
      <w:r w:rsidRPr="008054EE">
        <w:rPr>
          <w:rFonts w:ascii="Arial" w:hAnsi="Arial" w:cs="Arial"/>
          <w:sz w:val="20"/>
          <w:szCs w:val="20"/>
        </w:rPr>
        <w:t xml:space="preserve"> on benthic functional groups, with </w:t>
      </w:r>
      <w:r w:rsidR="00ED3207" w:rsidRPr="008054EE">
        <w:rPr>
          <w:rFonts w:ascii="Arial" w:hAnsi="Arial" w:cs="Arial"/>
          <w:sz w:val="20"/>
          <w:szCs w:val="20"/>
        </w:rPr>
        <w:t xml:space="preserve">the influence of </w:t>
      </w:r>
      <w:r w:rsidRPr="008054EE">
        <w:rPr>
          <w:rFonts w:ascii="Arial" w:hAnsi="Arial" w:cs="Arial"/>
          <w:sz w:val="20"/>
          <w:szCs w:val="20"/>
        </w:rPr>
        <w:t xml:space="preserve">all groups indicated with arrows. </w:t>
      </w:r>
      <w:r w:rsidR="00843E00" w:rsidRPr="008054EE">
        <w:rPr>
          <w:rFonts w:ascii="Arial" w:hAnsi="Arial" w:cs="Arial"/>
          <w:sz w:val="20"/>
          <w:szCs w:val="20"/>
        </w:rPr>
        <w:t>Convex hull polygons delineate the two locations</w:t>
      </w:r>
      <w:r w:rsidRPr="008054EE">
        <w:rPr>
          <w:rFonts w:ascii="Arial" w:hAnsi="Arial" w:cs="Arial"/>
          <w:sz w:val="20"/>
          <w:szCs w:val="20"/>
        </w:rPr>
        <w:t xml:space="preserve">. Each </w:t>
      </w:r>
      <w:r w:rsidR="00ED3207" w:rsidRPr="008054EE">
        <w:rPr>
          <w:rFonts w:ascii="Arial" w:hAnsi="Arial" w:cs="Arial"/>
          <w:sz w:val="20"/>
          <w:szCs w:val="20"/>
        </w:rPr>
        <w:t xml:space="preserve">point </w:t>
      </w:r>
      <w:r w:rsidRPr="008054EE">
        <w:rPr>
          <w:rFonts w:ascii="Arial" w:hAnsi="Arial" w:cs="Arial"/>
          <w:sz w:val="20"/>
          <w:szCs w:val="20"/>
        </w:rPr>
        <w:t>represents a sample station</w:t>
      </w:r>
      <w:r w:rsidR="00ED3207" w:rsidRPr="008054EE">
        <w:rPr>
          <w:rFonts w:ascii="Arial" w:hAnsi="Arial" w:cs="Arial"/>
          <w:sz w:val="20"/>
          <w:szCs w:val="20"/>
        </w:rPr>
        <w:t xml:space="preserve"> at a particular site, </w:t>
      </w:r>
      <w:r w:rsidRPr="008054EE">
        <w:rPr>
          <w:rFonts w:ascii="Arial" w:hAnsi="Arial" w:cs="Arial"/>
          <w:sz w:val="20"/>
          <w:szCs w:val="20"/>
        </w:rPr>
        <w:t>with</w:t>
      </w:r>
      <w:r w:rsidR="00ED3207" w:rsidRPr="008054EE">
        <w:rPr>
          <w:rFonts w:ascii="Arial" w:hAnsi="Arial" w:cs="Arial"/>
          <w:sz w:val="20"/>
          <w:szCs w:val="20"/>
        </w:rPr>
        <w:t xml:space="preserve"> the</w:t>
      </w:r>
      <w:r w:rsidRPr="008054EE">
        <w:rPr>
          <w:rFonts w:ascii="Arial" w:hAnsi="Arial" w:cs="Arial"/>
          <w:sz w:val="20"/>
          <w:szCs w:val="20"/>
        </w:rPr>
        <w:t xml:space="preserve"> shape size in (</w:t>
      </w:r>
      <w:r w:rsidRPr="008054EE">
        <w:rPr>
          <w:rFonts w:ascii="Arial" w:hAnsi="Arial" w:cs="Arial"/>
          <w:b/>
          <w:bCs/>
          <w:sz w:val="20"/>
          <w:szCs w:val="20"/>
        </w:rPr>
        <w:t>b</w:t>
      </w:r>
      <w:r w:rsidRPr="008054EE">
        <w:rPr>
          <w:rFonts w:ascii="Arial" w:hAnsi="Arial" w:cs="Arial"/>
          <w:sz w:val="20"/>
          <w:szCs w:val="20"/>
        </w:rPr>
        <w:t>) scaled by percent live coral cover.</w:t>
      </w:r>
      <w:r w:rsidR="00843E00" w:rsidRPr="008054EE">
        <w:rPr>
          <w:rFonts w:ascii="Arial" w:hAnsi="Arial" w:cs="Arial"/>
          <w:sz w:val="20"/>
          <w:szCs w:val="20"/>
        </w:rPr>
        <w:t xml:space="preserve"> </w:t>
      </w:r>
      <w:ins w:id="589" w:author="Simon Brandl" w:date="2020-05-30T18:02:00Z">
        <w:r w:rsidR="00E066CA">
          <w:rPr>
            <w:rFonts w:ascii="Arial" w:hAnsi="Arial" w:cs="Arial"/>
            <w:sz w:val="20"/>
            <w:szCs w:val="20"/>
          </w:rPr>
          <w:t>CCA = crustose coralline algae.</w:t>
        </w:r>
      </w:ins>
    </w:p>
    <w:p w14:paraId="4B56A822" w14:textId="77777777" w:rsidR="00783F09" w:rsidRPr="0005446F" w:rsidRDefault="00783F09" w:rsidP="00783F09">
      <w:pPr>
        <w:spacing w:line="276" w:lineRule="auto"/>
        <w:rPr>
          <w:rFonts w:ascii="Arial" w:hAnsi="Arial" w:cs="Arial"/>
        </w:rPr>
      </w:pPr>
    </w:p>
    <w:p w14:paraId="174BB25E" w14:textId="52BC4714" w:rsidR="005C4E2F" w:rsidRPr="0005446F" w:rsidRDefault="00B310D3" w:rsidP="005C4E2F">
      <w:pPr>
        <w:spacing w:line="480" w:lineRule="auto"/>
        <w:ind w:firstLine="720"/>
        <w:rPr>
          <w:rFonts w:ascii="Arial" w:hAnsi="Arial" w:cs="Arial"/>
        </w:rPr>
      </w:pPr>
      <w:r w:rsidRPr="0005446F">
        <w:rPr>
          <w:rFonts w:ascii="Arial" w:hAnsi="Arial" w:cs="Arial"/>
        </w:rPr>
        <w:t xml:space="preserve">We </w:t>
      </w:r>
      <w:r w:rsidR="0088514B" w:rsidRPr="0005446F">
        <w:rPr>
          <w:rFonts w:ascii="Arial" w:hAnsi="Arial" w:cs="Arial"/>
        </w:rPr>
        <w:t xml:space="preserve">then </w:t>
      </w:r>
      <w:r w:rsidRPr="0005446F">
        <w:rPr>
          <w:rFonts w:ascii="Arial" w:hAnsi="Arial" w:cs="Arial"/>
        </w:rPr>
        <w:t xml:space="preserve">tested whether </w:t>
      </w:r>
      <w:r w:rsidR="00367805" w:rsidRPr="0005446F">
        <w:rPr>
          <w:rFonts w:ascii="Arial" w:hAnsi="Arial" w:cs="Arial"/>
        </w:rPr>
        <w:t>organismal</w:t>
      </w:r>
      <w:r w:rsidRPr="0005446F">
        <w:rPr>
          <w:rFonts w:ascii="Arial" w:hAnsi="Arial" w:cs="Arial"/>
        </w:rPr>
        <w:t xml:space="preserve"> temperature tolerance can explain the absence of </w:t>
      </w:r>
      <w:ins w:id="590" w:author="Simon Brandl" w:date="2020-05-22T17:29:00Z">
        <w:r w:rsidR="002B324E">
          <w:rPr>
            <w:rFonts w:ascii="Arial" w:hAnsi="Arial" w:cs="Arial"/>
          </w:rPr>
          <w:t xml:space="preserve">three Gulf of Oman </w:t>
        </w:r>
      </w:ins>
      <w:r w:rsidRPr="0005446F">
        <w:rPr>
          <w:rFonts w:ascii="Arial" w:hAnsi="Arial" w:cs="Arial"/>
        </w:rPr>
        <w:t>species</w:t>
      </w:r>
      <w:ins w:id="591" w:author="Simon Brandl" w:date="2020-05-22T17:29:00Z">
        <w:r w:rsidR="002B324E">
          <w:rPr>
            <w:rFonts w:ascii="Arial" w:hAnsi="Arial" w:cs="Arial"/>
          </w:rPr>
          <w:t xml:space="preserve"> (</w:t>
        </w:r>
      </w:ins>
      <w:proofErr w:type="spellStart"/>
      <w:ins w:id="592" w:author="Simon Brandl" w:date="2020-05-22T17:30:00Z">
        <w:r w:rsidR="002B324E" w:rsidRPr="0005446F">
          <w:rPr>
            <w:rFonts w:ascii="Arial" w:hAnsi="Arial" w:cs="Arial"/>
            <w:i/>
            <w:iCs/>
          </w:rPr>
          <w:t>Helcogramma</w:t>
        </w:r>
        <w:proofErr w:type="spellEnd"/>
        <w:r w:rsidR="002B324E" w:rsidRPr="0005446F">
          <w:rPr>
            <w:rFonts w:ascii="Arial" w:hAnsi="Arial" w:cs="Arial"/>
            <w:i/>
            <w:iCs/>
          </w:rPr>
          <w:t xml:space="preserve"> </w:t>
        </w:r>
        <w:proofErr w:type="spellStart"/>
        <w:r w:rsidR="002B324E" w:rsidRPr="0005446F">
          <w:rPr>
            <w:rFonts w:ascii="Arial" w:hAnsi="Arial" w:cs="Arial"/>
            <w:i/>
            <w:iCs/>
          </w:rPr>
          <w:t>fuscopinna</w:t>
        </w:r>
        <w:proofErr w:type="spellEnd"/>
        <w:r w:rsidR="002B324E">
          <w:rPr>
            <w:rFonts w:ascii="Arial" w:hAnsi="Arial" w:cs="Arial"/>
          </w:rPr>
          <w:t xml:space="preserve">, </w:t>
        </w:r>
        <w:proofErr w:type="spellStart"/>
        <w:r w:rsidR="002B324E">
          <w:rPr>
            <w:rFonts w:ascii="Arial" w:hAnsi="Arial" w:cs="Arial"/>
            <w:i/>
            <w:iCs/>
          </w:rPr>
          <w:t>Eviota</w:t>
        </w:r>
        <w:proofErr w:type="spellEnd"/>
        <w:r w:rsidR="002B324E">
          <w:rPr>
            <w:rFonts w:ascii="Arial" w:hAnsi="Arial" w:cs="Arial"/>
            <w:i/>
            <w:iCs/>
          </w:rPr>
          <w:t xml:space="preserve"> </w:t>
        </w:r>
        <w:proofErr w:type="spellStart"/>
        <w:r w:rsidR="002B324E">
          <w:rPr>
            <w:rFonts w:ascii="Arial" w:hAnsi="Arial" w:cs="Arial"/>
            <w:i/>
            <w:iCs/>
          </w:rPr>
          <w:t>guttata</w:t>
        </w:r>
        <w:proofErr w:type="spellEnd"/>
        <w:r w:rsidR="002B324E">
          <w:rPr>
            <w:rFonts w:ascii="Arial" w:hAnsi="Arial" w:cs="Arial"/>
          </w:rPr>
          <w:t xml:space="preserve">, and </w:t>
        </w:r>
        <w:proofErr w:type="spellStart"/>
        <w:r w:rsidR="002B324E">
          <w:rPr>
            <w:rFonts w:ascii="Arial" w:hAnsi="Arial" w:cs="Arial"/>
            <w:i/>
            <w:iCs/>
          </w:rPr>
          <w:t>Hetereleotris</w:t>
        </w:r>
        <w:proofErr w:type="spellEnd"/>
        <w:r w:rsidR="002B324E">
          <w:rPr>
            <w:rFonts w:ascii="Arial" w:hAnsi="Arial" w:cs="Arial"/>
            <w:i/>
            <w:iCs/>
          </w:rPr>
          <w:t xml:space="preserve"> vulgaris</w:t>
        </w:r>
        <w:r w:rsidR="002B324E">
          <w:rPr>
            <w:rFonts w:ascii="Arial" w:hAnsi="Arial" w:cs="Arial"/>
          </w:rPr>
          <w:t>)</w:t>
        </w:r>
      </w:ins>
      <w:r w:rsidRPr="0005446F">
        <w:rPr>
          <w:rFonts w:ascii="Arial" w:hAnsi="Arial" w:cs="Arial"/>
        </w:rPr>
        <w:t xml:space="preserve"> from the </w:t>
      </w:r>
      <w:r w:rsidR="00E53C30" w:rsidRPr="0005446F">
        <w:rPr>
          <w:rFonts w:ascii="Arial" w:hAnsi="Arial" w:cs="Arial"/>
        </w:rPr>
        <w:t xml:space="preserve">thermally extreme </w:t>
      </w:r>
      <w:r w:rsidR="005415CB" w:rsidRPr="0005446F">
        <w:rPr>
          <w:rFonts w:ascii="Arial" w:hAnsi="Arial" w:cs="Arial"/>
        </w:rPr>
        <w:t xml:space="preserve">southeastern </w:t>
      </w:r>
      <w:r w:rsidRPr="0005446F">
        <w:rPr>
          <w:rFonts w:ascii="Arial" w:hAnsi="Arial" w:cs="Arial"/>
        </w:rPr>
        <w:t>Arabian Gulf</w:t>
      </w:r>
      <w:r w:rsidR="002952B3" w:rsidRPr="0005446F">
        <w:rPr>
          <w:rFonts w:ascii="Arial" w:hAnsi="Arial" w:cs="Arial"/>
        </w:rPr>
        <w:t xml:space="preserve">, despite their recorded presence in </w:t>
      </w:r>
      <w:r w:rsidR="00E53C30" w:rsidRPr="0005446F">
        <w:rPr>
          <w:rFonts w:ascii="Arial" w:hAnsi="Arial" w:cs="Arial"/>
        </w:rPr>
        <w:t xml:space="preserve">more benign </w:t>
      </w:r>
      <w:r w:rsidR="002952B3" w:rsidRPr="0005446F">
        <w:rPr>
          <w:rFonts w:ascii="Arial" w:hAnsi="Arial" w:cs="Arial"/>
        </w:rPr>
        <w:t>parts of the Arabian Gulf.</w:t>
      </w:r>
      <w:ins w:id="593" w:author="Simon Brandl" w:date="2020-05-22T17:27:00Z">
        <w:r w:rsidR="002B324E">
          <w:rPr>
            <w:rFonts w:ascii="Arial" w:hAnsi="Arial" w:cs="Arial"/>
          </w:rPr>
          <w:t xml:space="preserve"> We also examined </w:t>
        </w:r>
      </w:ins>
      <w:ins w:id="594" w:author="Simon Brandl" w:date="2020-05-30T18:09:00Z">
        <w:r w:rsidR="00AD602C">
          <w:rPr>
            <w:rFonts w:ascii="Arial" w:hAnsi="Arial" w:cs="Arial"/>
          </w:rPr>
          <w:t xml:space="preserve">the </w:t>
        </w:r>
      </w:ins>
      <w:ins w:id="595" w:author="Simon Brandl" w:date="2020-05-22T17:27:00Z">
        <w:r w:rsidR="002B324E">
          <w:rPr>
            <w:rFonts w:ascii="Arial" w:hAnsi="Arial" w:cs="Arial"/>
          </w:rPr>
          <w:t>potential for intraspecific plasticity in two species with populations in both locations</w:t>
        </w:r>
      </w:ins>
      <w:ins w:id="596" w:author="Simon Brandl" w:date="2020-05-22T17:28:00Z">
        <w:r w:rsidR="002B324E">
          <w:rPr>
            <w:rFonts w:ascii="Arial" w:hAnsi="Arial" w:cs="Arial"/>
          </w:rPr>
          <w:t xml:space="preserve"> (</w:t>
        </w:r>
        <w:proofErr w:type="spellStart"/>
        <w:r w:rsidR="002B324E">
          <w:rPr>
            <w:rFonts w:ascii="Arial" w:hAnsi="Arial" w:cs="Arial"/>
            <w:i/>
            <w:iCs/>
          </w:rPr>
          <w:t>Enneapterygius</w:t>
        </w:r>
        <w:proofErr w:type="spellEnd"/>
        <w:r w:rsidR="002B324E">
          <w:rPr>
            <w:rFonts w:ascii="Arial" w:hAnsi="Arial" w:cs="Arial"/>
            <w:i/>
            <w:iCs/>
          </w:rPr>
          <w:t xml:space="preserve"> </w:t>
        </w:r>
        <w:proofErr w:type="spellStart"/>
        <w:r w:rsidR="002B324E">
          <w:rPr>
            <w:rFonts w:ascii="Arial" w:hAnsi="Arial" w:cs="Arial"/>
            <w:i/>
            <w:iCs/>
          </w:rPr>
          <w:t>ventermaculus</w:t>
        </w:r>
        <w:proofErr w:type="spellEnd"/>
        <w:r w:rsidR="002B324E">
          <w:rPr>
            <w:rFonts w:ascii="Arial" w:hAnsi="Arial" w:cs="Arial"/>
            <w:i/>
            <w:iCs/>
          </w:rPr>
          <w:t xml:space="preserve"> </w:t>
        </w:r>
        <w:r w:rsidR="002B324E">
          <w:rPr>
            <w:rFonts w:ascii="Arial" w:hAnsi="Arial" w:cs="Arial"/>
          </w:rPr>
          <w:t xml:space="preserve">and </w:t>
        </w:r>
        <w:proofErr w:type="spellStart"/>
        <w:r w:rsidR="002B324E">
          <w:rPr>
            <w:rFonts w:ascii="Arial" w:hAnsi="Arial" w:cs="Arial"/>
            <w:i/>
            <w:iCs/>
          </w:rPr>
          <w:t>Ecsenius</w:t>
        </w:r>
        <w:proofErr w:type="spellEnd"/>
        <w:r w:rsidR="002B324E">
          <w:rPr>
            <w:rFonts w:ascii="Arial" w:hAnsi="Arial" w:cs="Arial"/>
            <w:i/>
            <w:iCs/>
          </w:rPr>
          <w:t xml:space="preserve"> </w:t>
        </w:r>
        <w:proofErr w:type="spellStart"/>
        <w:r w:rsidR="002B324E">
          <w:rPr>
            <w:rFonts w:ascii="Arial" w:hAnsi="Arial" w:cs="Arial"/>
            <w:i/>
            <w:iCs/>
          </w:rPr>
          <w:t>pulcher</w:t>
        </w:r>
        <w:proofErr w:type="spellEnd"/>
        <w:r w:rsidR="002B324E">
          <w:rPr>
            <w:rFonts w:ascii="Arial" w:hAnsi="Arial" w:cs="Arial"/>
          </w:rPr>
          <w:t>)</w:t>
        </w:r>
      </w:ins>
      <w:ins w:id="597" w:author="Simon Brandl" w:date="2020-05-22T17:27:00Z">
        <w:r w:rsidR="002B324E">
          <w:rPr>
            <w:rFonts w:ascii="Arial" w:hAnsi="Arial" w:cs="Arial"/>
          </w:rPr>
          <w:t>.</w:t>
        </w:r>
      </w:ins>
      <w:r w:rsidR="00E608B4" w:rsidRPr="0005446F">
        <w:rPr>
          <w:rFonts w:ascii="Arial" w:hAnsi="Arial" w:cs="Arial"/>
        </w:rPr>
        <w:t xml:space="preserve"> </w:t>
      </w:r>
      <w:del w:id="598" w:author="Simon Brandl" w:date="2020-05-22T17:25:00Z">
        <w:r w:rsidR="00ED3207" w:rsidRPr="0005446F" w:rsidDel="002B324E">
          <w:rPr>
            <w:rFonts w:ascii="Arial" w:hAnsi="Arial" w:cs="Arial"/>
          </w:rPr>
          <w:delText>Notwithstanding</w:delText>
        </w:r>
        <w:r w:rsidR="00CA2D82" w:rsidRPr="0005446F" w:rsidDel="002B324E">
          <w:rPr>
            <w:rFonts w:ascii="Arial" w:hAnsi="Arial" w:cs="Arial"/>
          </w:rPr>
          <w:delText xml:space="preserve"> </w:delText>
        </w:r>
      </w:del>
      <w:del w:id="599" w:author="Simon Brandl" w:date="2020-05-22T17:26:00Z">
        <w:r w:rsidR="00CA2D82" w:rsidRPr="0005446F" w:rsidDel="002B324E">
          <w:rPr>
            <w:rFonts w:ascii="Arial" w:hAnsi="Arial" w:cs="Arial"/>
          </w:rPr>
          <w:delText>distinct thermal regimes at the two locations and the drastic differences in cryptobenthic fish assemblages, s</w:delText>
        </w:r>
      </w:del>
      <w:ins w:id="600" w:author="Simon Brandl" w:date="2020-05-22T17:26:00Z">
        <w:r w:rsidR="002B324E">
          <w:rPr>
            <w:rFonts w:ascii="Arial" w:hAnsi="Arial" w:cs="Arial"/>
          </w:rPr>
          <w:t>S</w:t>
        </w:r>
      </w:ins>
      <w:r w:rsidR="00CA2D82" w:rsidRPr="0005446F">
        <w:rPr>
          <w:rFonts w:ascii="Arial" w:hAnsi="Arial" w:cs="Arial"/>
        </w:rPr>
        <w:t xml:space="preserve">pecies-specific </w:t>
      </w:r>
      <w:r w:rsidR="00611321" w:rsidRPr="0005446F">
        <w:rPr>
          <w:rFonts w:ascii="Arial" w:hAnsi="Arial" w:cs="Arial"/>
        </w:rPr>
        <w:t xml:space="preserve">critical </w:t>
      </w:r>
      <w:r w:rsidR="00CA2D82" w:rsidRPr="0005446F">
        <w:rPr>
          <w:rFonts w:ascii="Arial" w:hAnsi="Arial" w:cs="Arial"/>
        </w:rPr>
        <w:t>thermal tolerance</w:t>
      </w:r>
      <w:r w:rsidR="00611321" w:rsidRPr="0005446F">
        <w:rPr>
          <w:rFonts w:ascii="Arial" w:hAnsi="Arial" w:cs="Arial"/>
        </w:rPr>
        <w:t xml:space="preserve"> limit</w:t>
      </w:r>
      <w:r w:rsidR="00CA2D82" w:rsidRPr="0005446F">
        <w:rPr>
          <w:rFonts w:ascii="Arial" w:hAnsi="Arial" w:cs="Arial"/>
        </w:rPr>
        <w:t xml:space="preserve">s </w:t>
      </w:r>
      <w:r w:rsidR="00ED3207" w:rsidRPr="0005446F">
        <w:rPr>
          <w:rFonts w:ascii="Arial" w:hAnsi="Arial" w:cs="Arial"/>
        </w:rPr>
        <w:t xml:space="preserve">did not explain the </w:t>
      </w:r>
      <w:r w:rsidR="00CA2D82" w:rsidRPr="0005446F">
        <w:rPr>
          <w:rFonts w:ascii="Arial" w:hAnsi="Arial" w:cs="Arial"/>
        </w:rPr>
        <w:t xml:space="preserve">absence of three common </w:t>
      </w:r>
      <w:r w:rsidR="00367805" w:rsidRPr="0005446F">
        <w:rPr>
          <w:rFonts w:ascii="Arial" w:hAnsi="Arial" w:cs="Arial"/>
        </w:rPr>
        <w:t xml:space="preserve">Gulf of Oman </w:t>
      </w:r>
      <w:r w:rsidR="00CA2D82" w:rsidRPr="0005446F">
        <w:rPr>
          <w:rFonts w:ascii="Arial" w:hAnsi="Arial" w:cs="Arial"/>
        </w:rPr>
        <w:t>species in the A</w:t>
      </w:r>
      <w:r w:rsidR="00367805" w:rsidRPr="0005446F">
        <w:rPr>
          <w:rFonts w:ascii="Arial" w:hAnsi="Arial" w:cs="Arial"/>
        </w:rPr>
        <w:t xml:space="preserve">rabian </w:t>
      </w:r>
      <w:r w:rsidR="00CA2D82" w:rsidRPr="0005446F">
        <w:rPr>
          <w:rFonts w:ascii="Arial" w:hAnsi="Arial" w:cs="Arial"/>
        </w:rPr>
        <w:t>G</w:t>
      </w:r>
      <w:r w:rsidR="00367805" w:rsidRPr="0005446F">
        <w:rPr>
          <w:rFonts w:ascii="Arial" w:hAnsi="Arial" w:cs="Arial"/>
        </w:rPr>
        <w:t>ulf</w:t>
      </w:r>
      <w:r w:rsidR="005C4E2F" w:rsidRPr="0005446F">
        <w:rPr>
          <w:rFonts w:ascii="Arial" w:hAnsi="Arial" w:cs="Arial"/>
        </w:rPr>
        <w:t xml:space="preserve"> (Fig. 3)</w:t>
      </w:r>
      <w:r w:rsidR="00CA2D82" w:rsidRPr="0005446F">
        <w:rPr>
          <w:rFonts w:ascii="Arial" w:hAnsi="Arial" w:cs="Arial"/>
        </w:rPr>
        <w:t xml:space="preserve">. </w:t>
      </w:r>
      <w:r w:rsidR="005C4E2F" w:rsidRPr="0005446F">
        <w:rPr>
          <w:rFonts w:ascii="Arial" w:hAnsi="Arial" w:cs="Arial"/>
        </w:rPr>
        <w:t>The mean critical thermal maximum tolerance limits (</w:t>
      </w:r>
      <w:proofErr w:type="spellStart"/>
      <w:r w:rsidR="005C4E2F" w:rsidRPr="0005446F">
        <w:rPr>
          <w:rFonts w:ascii="Arial" w:hAnsi="Arial" w:cs="Arial"/>
        </w:rPr>
        <w:t>ct</w:t>
      </w:r>
      <w:r w:rsidR="005C4E2F" w:rsidRPr="0005446F">
        <w:rPr>
          <w:rFonts w:ascii="Arial" w:hAnsi="Arial" w:cs="Arial"/>
          <w:vertAlign w:val="subscript"/>
        </w:rPr>
        <w:t>max</w:t>
      </w:r>
      <w:proofErr w:type="spellEnd"/>
      <w:r w:rsidR="005C4E2F" w:rsidRPr="0005446F">
        <w:rPr>
          <w:rFonts w:ascii="Arial" w:hAnsi="Arial" w:cs="Arial"/>
        </w:rPr>
        <w:t xml:space="preserve">) of all </w:t>
      </w:r>
      <w:ins w:id="601" w:author="Simon Brandl" w:date="2020-05-30T18:10:00Z">
        <w:r w:rsidR="00AD602C">
          <w:rPr>
            <w:rFonts w:ascii="Arial" w:hAnsi="Arial" w:cs="Arial"/>
          </w:rPr>
          <w:t xml:space="preserve">six </w:t>
        </w:r>
      </w:ins>
      <w:ins w:id="602" w:author="Simon Brandl" w:date="2020-05-22T17:28:00Z">
        <w:r w:rsidR="002B324E">
          <w:rPr>
            <w:rFonts w:ascii="Arial" w:hAnsi="Arial" w:cs="Arial"/>
          </w:rPr>
          <w:t xml:space="preserve">tested </w:t>
        </w:r>
      </w:ins>
      <w:r w:rsidR="005C4E2F" w:rsidRPr="0005446F">
        <w:rPr>
          <w:rFonts w:ascii="Arial" w:hAnsi="Arial" w:cs="Arial"/>
        </w:rPr>
        <w:t xml:space="preserve">species, regardless of origin, equaled or surpassed the maximum summer temperatures </w:t>
      </w:r>
      <w:r w:rsidR="00E53C30" w:rsidRPr="0005446F">
        <w:rPr>
          <w:rFonts w:ascii="Arial" w:hAnsi="Arial" w:cs="Arial"/>
        </w:rPr>
        <w:t xml:space="preserve">typically </w:t>
      </w:r>
      <w:r w:rsidR="005C4E2F" w:rsidRPr="0005446F">
        <w:rPr>
          <w:rFonts w:ascii="Arial" w:hAnsi="Arial" w:cs="Arial"/>
        </w:rPr>
        <w:t>recorded in the Arabian Gulf (36.0</w:t>
      </w:r>
      <w:del w:id="603" w:author="Simon Brandl" w:date="2020-05-30T18:11:00Z">
        <w:r w:rsidR="005C4E2F" w:rsidRPr="0005446F" w:rsidDel="00AD602C">
          <w:rPr>
            <w:rFonts w:ascii="Arial" w:hAnsi="Arial" w:cs="Arial"/>
          </w:rPr>
          <w:delText xml:space="preserve"> </w:delText>
        </w:r>
      </w:del>
      <w:r w:rsidR="005C4E2F" w:rsidRPr="0005446F">
        <w:rPr>
          <w:rFonts w:ascii="Arial" w:hAnsi="Arial" w:cs="Arial"/>
        </w:rPr>
        <w:t xml:space="preserve">ºC). </w:t>
      </w:r>
      <w:proofErr w:type="spellStart"/>
      <w:r w:rsidR="005C4E2F" w:rsidRPr="0005446F">
        <w:rPr>
          <w:rFonts w:ascii="Arial" w:hAnsi="Arial" w:cs="Arial"/>
          <w:i/>
          <w:iCs/>
        </w:rPr>
        <w:t>Helcogramma</w:t>
      </w:r>
      <w:proofErr w:type="spellEnd"/>
      <w:r w:rsidR="005C4E2F" w:rsidRPr="0005446F">
        <w:rPr>
          <w:rFonts w:ascii="Arial" w:hAnsi="Arial" w:cs="Arial"/>
          <w:i/>
          <w:iCs/>
        </w:rPr>
        <w:t xml:space="preserve"> </w:t>
      </w:r>
      <w:proofErr w:type="spellStart"/>
      <w:r w:rsidR="005C4E2F" w:rsidRPr="0005446F">
        <w:rPr>
          <w:rFonts w:ascii="Arial" w:hAnsi="Arial" w:cs="Arial"/>
          <w:i/>
          <w:iCs/>
        </w:rPr>
        <w:t>fuscopinna</w:t>
      </w:r>
      <w:proofErr w:type="spellEnd"/>
      <w:r w:rsidR="005C4E2F" w:rsidRPr="0005446F">
        <w:rPr>
          <w:rFonts w:ascii="Arial" w:hAnsi="Arial" w:cs="Arial"/>
        </w:rPr>
        <w:t xml:space="preserve"> </w:t>
      </w:r>
      <w:r w:rsidR="005C4E2F" w:rsidRPr="0005446F">
        <w:rPr>
          <w:rFonts w:ascii="Arial" w:hAnsi="Arial" w:cs="Arial"/>
        </w:rPr>
        <w:lastRenderedPageBreak/>
        <w:t>(a Gulf of Oman species) had the lowest heat tolerance at 36.0 ± 0.11</w:t>
      </w:r>
      <w:del w:id="604" w:author="Simon Brandl" w:date="2020-05-30T18:11:00Z">
        <w:r w:rsidR="005C4E2F" w:rsidRPr="0005446F" w:rsidDel="00AD602C">
          <w:rPr>
            <w:rFonts w:ascii="Arial" w:hAnsi="Arial" w:cs="Arial"/>
          </w:rPr>
          <w:delText xml:space="preserve"> </w:delText>
        </w:r>
      </w:del>
      <w:r w:rsidR="005C4E2F" w:rsidRPr="0005446F">
        <w:rPr>
          <w:rFonts w:ascii="Arial" w:hAnsi="Arial" w:cs="Arial"/>
        </w:rPr>
        <w:t xml:space="preserve">ºC, while </w:t>
      </w:r>
      <w:proofErr w:type="spellStart"/>
      <w:r w:rsidR="005C4E2F" w:rsidRPr="0005446F">
        <w:rPr>
          <w:rFonts w:ascii="Arial" w:hAnsi="Arial" w:cs="Arial"/>
          <w:i/>
          <w:iCs/>
        </w:rPr>
        <w:t>Coryogalops</w:t>
      </w:r>
      <w:proofErr w:type="spellEnd"/>
      <w:r w:rsidR="005C4E2F" w:rsidRPr="0005446F">
        <w:rPr>
          <w:rFonts w:ascii="Arial" w:hAnsi="Arial" w:cs="Arial"/>
          <w:i/>
          <w:iCs/>
        </w:rPr>
        <w:t xml:space="preserve"> </w:t>
      </w:r>
      <w:proofErr w:type="spellStart"/>
      <w:r w:rsidR="005C4E2F" w:rsidRPr="0005446F">
        <w:rPr>
          <w:rFonts w:ascii="Arial" w:hAnsi="Arial" w:cs="Arial"/>
          <w:i/>
          <w:iCs/>
        </w:rPr>
        <w:t>anomolus</w:t>
      </w:r>
      <w:proofErr w:type="spellEnd"/>
      <w:r w:rsidR="005C4E2F" w:rsidRPr="0005446F">
        <w:rPr>
          <w:rFonts w:ascii="Arial" w:hAnsi="Arial" w:cs="Arial"/>
          <w:i/>
          <w:iCs/>
        </w:rPr>
        <w:t xml:space="preserve"> </w:t>
      </w:r>
      <w:r w:rsidR="005C4E2F" w:rsidRPr="0005446F">
        <w:rPr>
          <w:rFonts w:ascii="Arial" w:hAnsi="Arial" w:cs="Arial"/>
        </w:rPr>
        <w:t>from the Arabian Gulf had the greatest heat tolerance (38.4 ± 0.06</w:t>
      </w:r>
      <w:del w:id="605" w:author="Simon Brandl" w:date="2020-05-30T18:11:00Z">
        <w:r w:rsidR="005C4E2F" w:rsidRPr="0005446F" w:rsidDel="00AD602C">
          <w:rPr>
            <w:rFonts w:ascii="Arial" w:hAnsi="Arial" w:cs="Arial"/>
          </w:rPr>
          <w:delText xml:space="preserve"> </w:delText>
        </w:r>
      </w:del>
      <w:r w:rsidR="005C4E2F" w:rsidRPr="0005446F">
        <w:rPr>
          <w:rFonts w:ascii="Arial" w:hAnsi="Arial" w:cs="Arial"/>
        </w:rPr>
        <w:t xml:space="preserve">ºC). While there were no population differences in heat tolerance for </w:t>
      </w:r>
      <w:del w:id="606" w:author="Simon Brandl" w:date="2020-05-22T17:28:00Z">
        <w:r w:rsidR="005C4E2F" w:rsidRPr="0005446F" w:rsidDel="002B324E">
          <w:rPr>
            <w:rFonts w:ascii="Arial" w:hAnsi="Arial" w:cs="Arial"/>
            <w:i/>
            <w:iCs/>
          </w:rPr>
          <w:delText>E</w:delText>
        </w:r>
        <w:r w:rsidR="00E53C30" w:rsidRPr="0005446F" w:rsidDel="002B324E">
          <w:rPr>
            <w:rFonts w:ascii="Arial" w:hAnsi="Arial" w:cs="Arial"/>
            <w:i/>
            <w:iCs/>
          </w:rPr>
          <w:delText>nneapterygius</w:delText>
        </w:r>
        <w:r w:rsidR="005C4E2F" w:rsidRPr="0005446F" w:rsidDel="002B324E">
          <w:rPr>
            <w:rFonts w:ascii="Arial" w:hAnsi="Arial" w:cs="Arial"/>
            <w:i/>
            <w:iCs/>
          </w:rPr>
          <w:delText xml:space="preserve"> </w:delText>
        </w:r>
      </w:del>
      <w:ins w:id="607" w:author="Simon Brandl" w:date="2020-05-22T17:28:00Z">
        <w:r w:rsidR="002B324E" w:rsidRPr="0005446F">
          <w:rPr>
            <w:rFonts w:ascii="Arial" w:hAnsi="Arial" w:cs="Arial"/>
            <w:i/>
            <w:iCs/>
          </w:rPr>
          <w:t>E</w:t>
        </w:r>
        <w:r w:rsidR="002B324E">
          <w:rPr>
            <w:rFonts w:ascii="Arial" w:hAnsi="Arial" w:cs="Arial"/>
            <w:i/>
            <w:iCs/>
          </w:rPr>
          <w:t>.</w:t>
        </w:r>
        <w:r w:rsidR="002B324E" w:rsidRPr="0005446F">
          <w:rPr>
            <w:rFonts w:ascii="Arial" w:hAnsi="Arial" w:cs="Arial"/>
            <w:i/>
            <w:iCs/>
          </w:rPr>
          <w:t xml:space="preserve"> </w:t>
        </w:r>
      </w:ins>
      <w:proofErr w:type="spellStart"/>
      <w:r w:rsidR="005C4E2F" w:rsidRPr="0005446F">
        <w:rPr>
          <w:rFonts w:ascii="Arial" w:hAnsi="Arial" w:cs="Arial"/>
          <w:i/>
          <w:iCs/>
        </w:rPr>
        <w:t>ventermaculus</w:t>
      </w:r>
      <w:proofErr w:type="spellEnd"/>
      <w:r w:rsidR="005C4E2F" w:rsidRPr="0005446F">
        <w:rPr>
          <w:rFonts w:ascii="Arial" w:hAnsi="Arial" w:cs="Arial"/>
          <w:i/>
          <w:iCs/>
        </w:rPr>
        <w:t xml:space="preserve"> </w:t>
      </w:r>
      <w:r w:rsidR="005C4E2F" w:rsidRPr="0005446F">
        <w:rPr>
          <w:rFonts w:ascii="Arial" w:hAnsi="Arial" w:cs="Arial"/>
        </w:rPr>
        <w:t xml:space="preserve">(possibly due to limited samples from the Gulf of Oman), the Arabian Gulf population of </w:t>
      </w:r>
      <w:del w:id="608" w:author="Simon Brandl" w:date="2020-05-22T17:28:00Z">
        <w:r w:rsidR="005C4E2F" w:rsidRPr="0005446F" w:rsidDel="002B324E">
          <w:rPr>
            <w:rFonts w:ascii="Arial" w:hAnsi="Arial" w:cs="Arial"/>
            <w:i/>
            <w:iCs/>
          </w:rPr>
          <w:delText>E</w:delText>
        </w:r>
        <w:r w:rsidR="00E53C30" w:rsidRPr="0005446F" w:rsidDel="002B324E">
          <w:rPr>
            <w:rFonts w:ascii="Arial" w:hAnsi="Arial" w:cs="Arial"/>
            <w:i/>
            <w:iCs/>
          </w:rPr>
          <w:delText>csenius</w:delText>
        </w:r>
        <w:r w:rsidR="005C4E2F" w:rsidRPr="0005446F" w:rsidDel="002B324E">
          <w:rPr>
            <w:rFonts w:ascii="Arial" w:hAnsi="Arial" w:cs="Arial"/>
            <w:i/>
            <w:iCs/>
          </w:rPr>
          <w:delText xml:space="preserve"> </w:delText>
        </w:r>
      </w:del>
      <w:ins w:id="609" w:author="Simon Brandl" w:date="2020-05-22T17:28:00Z">
        <w:r w:rsidR="002B324E" w:rsidRPr="0005446F">
          <w:rPr>
            <w:rFonts w:ascii="Arial" w:hAnsi="Arial" w:cs="Arial"/>
            <w:i/>
            <w:iCs/>
          </w:rPr>
          <w:t>E</w:t>
        </w:r>
        <w:r w:rsidR="002B324E">
          <w:rPr>
            <w:rFonts w:ascii="Arial" w:hAnsi="Arial" w:cs="Arial"/>
            <w:i/>
            <w:iCs/>
          </w:rPr>
          <w:t>.</w:t>
        </w:r>
        <w:r w:rsidR="002B324E" w:rsidRPr="0005446F">
          <w:rPr>
            <w:rFonts w:ascii="Arial" w:hAnsi="Arial" w:cs="Arial"/>
            <w:i/>
            <w:iCs/>
          </w:rPr>
          <w:t xml:space="preserve"> </w:t>
        </w:r>
      </w:ins>
      <w:proofErr w:type="spellStart"/>
      <w:r w:rsidR="005C4E2F" w:rsidRPr="0005446F">
        <w:rPr>
          <w:rFonts w:ascii="Arial" w:hAnsi="Arial" w:cs="Arial"/>
          <w:i/>
          <w:iCs/>
        </w:rPr>
        <w:t>pulcher</w:t>
      </w:r>
      <w:proofErr w:type="spellEnd"/>
      <w:r w:rsidR="005C4E2F" w:rsidRPr="0005446F">
        <w:rPr>
          <w:rFonts w:ascii="Arial" w:hAnsi="Arial" w:cs="Arial"/>
        </w:rPr>
        <w:t xml:space="preserve"> showed </w:t>
      </w:r>
      <w:ins w:id="610" w:author="Simon Brandl" w:date="2020-05-21T17:56:00Z">
        <w:r w:rsidR="00A53B20">
          <w:rPr>
            <w:rFonts w:ascii="Arial" w:hAnsi="Arial" w:cs="Arial"/>
          </w:rPr>
          <w:t xml:space="preserve">slightly </w:t>
        </w:r>
      </w:ins>
      <w:del w:id="611" w:author="Simon Brandl" w:date="2020-05-21T17:54:00Z">
        <w:r w:rsidR="005C4E2F" w:rsidRPr="0005446F" w:rsidDel="00A53B20">
          <w:rPr>
            <w:rFonts w:ascii="Arial" w:hAnsi="Arial" w:cs="Arial"/>
          </w:rPr>
          <w:delText xml:space="preserve">considerably </w:delText>
        </w:r>
      </w:del>
      <w:r w:rsidR="005C4E2F" w:rsidRPr="0005446F">
        <w:rPr>
          <w:rFonts w:ascii="Arial" w:hAnsi="Arial" w:cs="Arial"/>
        </w:rPr>
        <w:t>greater heat tolerance</w:t>
      </w:r>
      <w:ins w:id="612" w:author="Simon Brandl" w:date="2020-05-21T17:55:00Z">
        <w:r w:rsidR="00A53B20">
          <w:rPr>
            <w:rFonts w:ascii="Arial" w:hAnsi="Arial" w:cs="Arial"/>
          </w:rPr>
          <w:t xml:space="preserve"> (0.6ºC)</w:t>
        </w:r>
      </w:ins>
      <w:r w:rsidR="005C4E2F" w:rsidRPr="0005446F">
        <w:rPr>
          <w:rFonts w:ascii="Arial" w:hAnsi="Arial" w:cs="Arial"/>
        </w:rPr>
        <w:t xml:space="preserve"> than their Gulf of Oman counterparts</w:t>
      </w:r>
      <w:ins w:id="613" w:author="Simon Brandl" w:date="2020-05-21T17:54:00Z">
        <w:r w:rsidR="00A53B20">
          <w:rPr>
            <w:rFonts w:ascii="Arial" w:hAnsi="Arial" w:cs="Arial"/>
          </w:rPr>
          <w:t xml:space="preserve"> </w:t>
        </w:r>
      </w:ins>
      <w:ins w:id="614" w:author="Simon Brandl" w:date="2020-05-21T17:55:00Z">
        <w:r w:rsidR="00A53B20">
          <w:rPr>
            <w:rFonts w:ascii="Arial" w:hAnsi="Arial" w:cs="Arial"/>
          </w:rPr>
          <w:t>(37.9ºC ± 0.05</w:t>
        </w:r>
      </w:ins>
      <w:ins w:id="615" w:author="Simon Brandl" w:date="2020-05-30T18:11:00Z">
        <w:r w:rsidR="00AD602C">
          <w:rPr>
            <w:rFonts w:ascii="Arial" w:hAnsi="Arial" w:cs="Arial"/>
          </w:rPr>
          <w:t>º</w:t>
        </w:r>
      </w:ins>
      <w:ins w:id="616" w:author="Simon Brandl" w:date="2020-05-21T17:55:00Z">
        <w:r w:rsidR="00A53B20">
          <w:rPr>
            <w:rFonts w:ascii="Arial" w:hAnsi="Arial" w:cs="Arial"/>
          </w:rPr>
          <w:t>C SE vs.</w:t>
        </w:r>
      </w:ins>
      <w:ins w:id="617" w:author="Simon Brandl" w:date="2020-05-21T17:56:00Z">
        <w:r w:rsidR="00A53B20" w:rsidRPr="00A53B20">
          <w:rPr>
            <w:rFonts w:ascii="Arial" w:hAnsi="Arial" w:cs="Arial"/>
          </w:rPr>
          <w:t xml:space="preserve"> </w:t>
        </w:r>
        <w:r w:rsidR="00A53B20">
          <w:rPr>
            <w:rFonts w:ascii="Arial" w:hAnsi="Arial" w:cs="Arial"/>
          </w:rPr>
          <w:t>37.3ºC ± 0.06ºC SE)</w:t>
        </w:r>
      </w:ins>
      <w:r w:rsidR="005C4E2F" w:rsidRPr="0005446F">
        <w:rPr>
          <w:rFonts w:ascii="Arial" w:hAnsi="Arial" w:cs="Arial"/>
        </w:rPr>
        <w:t xml:space="preserve">, providing </w:t>
      </w:r>
      <w:ins w:id="618" w:author="Simon Brandl" w:date="2020-05-21T17:56:00Z">
        <w:r w:rsidR="00A53B20">
          <w:rPr>
            <w:rFonts w:ascii="Arial" w:hAnsi="Arial" w:cs="Arial"/>
          </w:rPr>
          <w:t xml:space="preserve">some </w:t>
        </w:r>
      </w:ins>
      <w:r w:rsidR="005C4E2F" w:rsidRPr="0005446F">
        <w:rPr>
          <w:rFonts w:ascii="Arial" w:hAnsi="Arial" w:cs="Arial"/>
        </w:rPr>
        <w:t xml:space="preserve">evidence for enhanced thermal tolerance in </w:t>
      </w:r>
      <w:r w:rsidR="00E53C30" w:rsidRPr="0005446F">
        <w:rPr>
          <w:rFonts w:ascii="Arial" w:hAnsi="Arial" w:cs="Arial"/>
        </w:rPr>
        <w:t xml:space="preserve">this </w:t>
      </w:r>
      <w:r w:rsidR="005C4E2F" w:rsidRPr="0005446F">
        <w:rPr>
          <w:rFonts w:ascii="Arial" w:hAnsi="Arial" w:cs="Arial"/>
        </w:rPr>
        <w:t xml:space="preserve">species. Despite considerable interspecific differences and </w:t>
      </w:r>
      <w:ins w:id="619" w:author="Simon Brandl" w:date="2020-06-01T20:46:00Z">
        <w:r w:rsidR="00353938">
          <w:rPr>
            <w:rFonts w:ascii="Arial" w:hAnsi="Arial" w:cs="Arial"/>
          </w:rPr>
          <w:t xml:space="preserve">some </w:t>
        </w:r>
      </w:ins>
      <w:r w:rsidR="005C4E2F" w:rsidRPr="0005446F">
        <w:rPr>
          <w:rFonts w:ascii="Arial" w:hAnsi="Arial" w:cs="Arial"/>
        </w:rPr>
        <w:t xml:space="preserve">evidence for </w:t>
      </w:r>
      <w:r w:rsidR="00036A8A" w:rsidRPr="0005446F">
        <w:rPr>
          <w:rFonts w:ascii="Arial" w:hAnsi="Arial" w:cs="Arial"/>
        </w:rPr>
        <w:t xml:space="preserve">intraspecific </w:t>
      </w:r>
      <w:r w:rsidR="005C4E2F" w:rsidRPr="0005446F">
        <w:rPr>
          <w:rFonts w:ascii="Arial" w:hAnsi="Arial" w:cs="Arial"/>
        </w:rPr>
        <w:t>thermal plasticity (Table S</w:t>
      </w:r>
      <w:ins w:id="620" w:author="Simon Brandl" w:date="2020-05-22T17:45:00Z">
        <w:r w:rsidR="00105DF0">
          <w:rPr>
            <w:rFonts w:ascii="Arial" w:hAnsi="Arial" w:cs="Arial"/>
          </w:rPr>
          <w:t>3</w:t>
        </w:r>
      </w:ins>
      <w:del w:id="621" w:author="Simon Brandl" w:date="2020-05-22T17:45:00Z">
        <w:r w:rsidR="002952B3" w:rsidRPr="0005446F" w:rsidDel="00105DF0">
          <w:rPr>
            <w:rFonts w:ascii="Arial" w:hAnsi="Arial" w:cs="Arial"/>
          </w:rPr>
          <w:delText>2</w:delText>
        </w:r>
      </w:del>
      <w:r w:rsidR="005C4E2F" w:rsidRPr="0005446F">
        <w:rPr>
          <w:rFonts w:ascii="Arial" w:hAnsi="Arial" w:cs="Arial"/>
        </w:rPr>
        <w:t xml:space="preserve">), mean predicted maximum posterior heat tolerances of all species restricted to the Gulf of Oman were within the 95% </w:t>
      </w:r>
      <w:r w:rsidR="00036A8A" w:rsidRPr="0005446F">
        <w:rPr>
          <w:rFonts w:ascii="Arial" w:hAnsi="Arial" w:cs="Arial"/>
        </w:rPr>
        <w:t xml:space="preserve">bounds </w:t>
      </w:r>
      <w:r w:rsidR="005C4E2F" w:rsidRPr="0005446F">
        <w:rPr>
          <w:rFonts w:ascii="Arial" w:hAnsi="Arial" w:cs="Arial"/>
        </w:rPr>
        <w:t xml:space="preserve">of the species present in the Arabian Gulf. </w:t>
      </w:r>
    </w:p>
    <w:p w14:paraId="02ACABFC" w14:textId="04600C42" w:rsidR="001C63A4" w:rsidRPr="0005446F" w:rsidRDefault="00CA2D82" w:rsidP="006C15E3">
      <w:pPr>
        <w:spacing w:line="480" w:lineRule="auto"/>
        <w:ind w:firstLine="720"/>
        <w:rPr>
          <w:rFonts w:ascii="Arial" w:hAnsi="Arial" w:cs="Arial"/>
        </w:rPr>
      </w:pPr>
      <w:r w:rsidRPr="0005446F">
        <w:rPr>
          <w:rFonts w:ascii="Arial" w:hAnsi="Arial" w:cs="Arial"/>
        </w:rPr>
        <w:t>In terms of critical thermal minima</w:t>
      </w:r>
      <w:r w:rsidR="00B21633" w:rsidRPr="0005446F">
        <w:rPr>
          <w:rFonts w:ascii="Arial" w:hAnsi="Arial" w:cs="Arial"/>
        </w:rPr>
        <w:t xml:space="preserve"> (</w:t>
      </w:r>
      <w:proofErr w:type="spellStart"/>
      <w:r w:rsidR="00B21633" w:rsidRPr="0005446F">
        <w:rPr>
          <w:rFonts w:ascii="Arial" w:hAnsi="Arial" w:cs="Arial"/>
        </w:rPr>
        <w:t>ct</w:t>
      </w:r>
      <w:r w:rsidR="00B21633" w:rsidRPr="0005446F">
        <w:rPr>
          <w:rFonts w:ascii="Arial" w:hAnsi="Arial" w:cs="Arial"/>
          <w:vertAlign w:val="subscript"/>
        </w:rPr>
        <w:t>min</w:t>
      </w:r>
      <w:proofErr w:type="spellEnd"/>
      <w:r w:rsidR="00B21633" w:rsidRPr="0005446F">
        <w:rPr>
          <w:rFonts w:ascii="Arial" w:hAnsi="Arial" w:cs="Arial"/>
        </w:rPr>
        <w:t>)</w:t>
      </w:r>
      <w:r w:rsidRPr="0005446F">
        <w:rPr>
          <w:rFonts w:ascii="Arial" w:hAnsi="Arial" w:cs="Arial"/>
        </w:rPr>
        <w:t>,</w:t>
      </w:r>
      <w:r w:rsidR="00B21633" w:rsidRPr="0005446F">
        <w:rPr>
          <w:rFonts w:ascii="Arial" w:hAnsi="Arial" w:cs="Arial"/>
        </w:rPr>
        <w:t xml:space="preserve"> all species</w:t>
      </w:r>
      <w:r w:rsidR="00367805" w:rsidRPr="0005446F">
        <w:rPr>
          <w:rFonts w:ascii="Arial" w:hAnsi="Arial" w:cs="Arial"/>
        </w:rPr>
        <w:t>,</w:t>
      </w:r>
      <w:r w:rsidR="00B21633" w:rsidRPr="0005446F">
        <w:rPr>
          <w:rFonts w:ascii="Arial" w:hAnsi="Arial" w:cs="Arial"/>
        </w:rPr>
        <w:t xml:space="preserve"> </w:t>
      </w:r>
      <w:r w:rsidR="00F6099A" w:rsidRPr="0005446F">
        <w:rPr>
          <w:rFonts w:ascii="Arial" w:hAnsi="Arial" w:cs="Arial"/>
        </w:rPr>
        <w:t>regardless of origin</w:t>
      </w:r>
      <w:r w:rsidR="00367805" w:rsidRPr="0005446F">
        <w:rPr>
          <w:rFonts w:ascii="Arial" w:hAnsi="Arial" w:cs="Arial"/>
        </w:rPr>
        <w:t>,</w:t>
      </w:r>
      <w:r w:rsidR="00F6099A" w:rsidRPr="0005446F">
        <w:rPr>
          <w:rFonts w:ascii="Arial" w:hAnsi="Arial" w:cs="Arial"/>
        </w:rPr>
        <w:t xml:space="preserve"> </w:t>
      </w:r>
      <w:r w:rsidR="00B21633" w:rsidRPr="0005446F">
        <w:rPr>
          <w:rFonts w:ascii="Arial" w:hAnsi="Arial" w:cs="Arial"/>
        </w:rPr>
        <w:t xml:space="preserve">tolerated the minimum winter temperature </w:t>
      </w:r>
      <w:r w:rsidR="00F6099A" w:rsidRPr="0005446F">
        <w:rPr>
          <w:rFonts w:ascii="Arial" w:hAnsi="Arial" w:cs="Arial"/>
        </w:rPr>
        <w:t xml:space="preserve">of </w:t>
      </w:r>
      <w:r w:rsidR="00B21633" w:rsidRPr="0005446F">
        <w:rPr>
          <w:rFonts w:ascii="Arial" w:hAnsi="Arial" w:cs="Arial"/>
        </w:rPr>
        <w:t xml:space="preserve">the </w:t>
      </w:r>
      <w:r w:rsidR="00611321" w:rsidRPr="0005446F">
        <w:rPr>
          <w:rFonts w:ascii="Arial" w:hAnsi="Arial" w:cs="Arial"/>
        </w:rPr>
        <w:t xml:space="preserve">UAE </w:t>
      </w:r>
      <w:r w:rsidR="00B21633" w:rsidRPr="0005446F">
        <w:rPr>
          <w:rFonts w:ascii="Arial" w:hAnsi="Arial" w:cs="Arial"/>
        </w:rPr>
        <w:t>A</w:t>
      </w:r>
      <w:r w:rsidR="0009529A" w:rsidRPr="0005446F">
        <w:rPr>
          <w:rFonts w:ascii="Arial" w:hAnsi="Arial" w:cs="Arial"/>
        </w:rPr>
        <w:t>rabian Gulf</w:t>
      </w:r>
      <w:r w:rsidR="00B21633" w:rsidRPr="0005446F">
        <w:rPr>
          <w:rFonts w:ascii="Arial" w:hAnsi="Arial" w:cs="Arial"/>
        </w:rPr>
        <w:t xml:space="preserve"> at 1</w:t>
      </w:r>
      <w:ins w:id="622" w:author="Simon Brandl" w:date="2020-06-01T20:47:00Z">
        <w:r w:rsidR="00353938">
          <w:rPr>
            <w:rFonts w:ascii="Arial" w:hAnsi="Arial" w:cs="Arial"/>
          </w:rPr>
          <w:t>7</w:t>
        </w:r>
      </w:ins>
      <w:del w:id="623" w:author="Simon Brandl" w:date="2020-06-01T20:46:00Z">
        <w:r w:rsidR="00B21633" w:rsidRPr="0005446F" w:rsidDel="00353938">
          <w:rPr>
            <w:rFonts w:ascii="Arial" w:hAnsi="Arial" w:cs="Arial"/>
          </w:rPr>
          <w:delText>6</w:delText>
        </w:r>
      </w:del>
      <w:ins w:id="624" w:author="Simon Brandl" w:date="2020-06-01T20:47:00Z">
        <w:r w:rsidR="00353938">
          <w:rPr>
            <w:rFonts w:ascii="Arial" w:hAnsi="Arial" w:cs="Arial"/>
          </w:rPr>
          <w:t>.3</w:t>
        </w:r>
      </w:ins>
      <w:del w:id="625" w:author="Simon Brandl" w:date="2020-06-01T20:46:00Z">
        <w:r w:rsidR="00B21633" w:rsidRPr="0005446F" w:rsidDel="00353938">
          <w:rPr>
            <w:rFonts w:ascii="Arial" w:hAnsi="Arial" w:cs="Arial"/>
          </w:rPr>
          <w:delText xml:space="preserve"> </w:delText>
        </w:r>
      </w:del>
      <w:r w:rsidR="00B21633" w:rsidRPr="0005446F">
        <w:rPr>
          <w:rFonts w:ascii="Arial" w:hAnsi="Arial" w:cs="Arial"/>
        </w:rPr>
        <w:t>ºC.</w:t>
      </w:r>
      <w:r w:rsidR="0010781C" w:rsidRPr="0005446F">
        <w:rPr>
          <w:rFonts w:ascii="Arial" w:hAnsi="Arial" w:cs="Arial"/>
        </w:rPr>
        <w:t xml:space="preserve"> Among individuals sampled from the G</w:t>
      </w:r>
      <w:r w:rsidR="00E608B4" w:rsidRPr="0005446F">
        <w:rPr>
          <w:rFonts w:ascii="Arial" w:hAnsi="Arial" w:cs="Arial"/>
        </w:rPr>
        <w:t xml:space="preserve">ulf of </w:t>
      </w:r>
      <w:r w:rsidR="0010781C" w:rsidRPr="0005446F">
        <w:rPr>
          <w:rFonts w:ascii="Arial" w:hAnsi="Arial" w:cs="Arial"/>
        </w:rPr>
        <w:t>O</w:t>
      </w:r>
      <w:r w:rsidR="00E608B4" w:rsidRPr="0005446F">
        <w:rPr>
          <w:rFonts w:ascii="Arial" w:hAnsi="Arial" w:cs="Arial"/>
        </w:rPr>
        <w:t>man</w:t>
      </w:r>
      <w:r w:rsidR="0010781C" w:rsidRPr="0005446F">
        <w:rPr>
          <w:rFonts w:ascii="Arial" w:hAnsi="Arial" w:cs="Arial"/>
        </w:rPr>
        <w:t xml:space="preserve"> population,</w:t>
      </w:r>
      <w:r w:rsidR="00B21633" w:rsidRPr="0005446F">
        <w:rPr>
          <w:rFonts w:ascii="Arial" w:hAnsi="Arial" w:cs="Arial"/>
        </w:rPr>
        <w:t xml:space="preserve"> </w:t>
      </w:r>
      <w:r w:rsidRPr="0005446F">
        <w:rPr>
          <w:rFonts w:ascii="Arial" w:hAnsi="Arial" w:cs="Arial"/>
          <w:i/>
          <w:iCs/>
        </w:rPr>
        <w:t>E</w:t>
      </w:r>
      <w:r w:rsidR="00E53C30" w:rsidRPr="0005446F">
        <w:rPr>
          <w:rFonts w:ascii="Arial" w:hAnsi="Arial" w:cs="Arial"/>
          <w:i/>
          <w:iCs/>
        </w:rPr>
        <w:t>.</w:t>
      </w:r>
      <w:r w:rsidRPr="0005446F">
        <w:rPr>
          <w:rFonts w:ascii="Arial" w:hAnsi="Arial" w:cs="Arial"/>
          <w:i/>
          <w:iCs/>
        </w:rPr>
        <w:t xml:space="preserve"> </w:t>
      </w:r>
      <w:proofErr w:type="spellStart"/>
      <w:r w:rsidRPr="0005446F">
        <w:rPr>
          <w:rFonts w:ascii="Arial" w:hAnsi="Arial" w:cs="Arial"/>
          <w:i/>
          <w:iCs/>
        </w:rPr>
        <w:t>pulcher</w:t>
      </w:r>
      <w:proofErr w:type="spellEnd"/>
      <w:r w:rsidRPr="0005446F">
        <w:rPr>
          <w:rFonts w:ascii="Arial" w:hAnsi="Arial" w:cs="Arial"/>
          <w:i/>
          <w:iCs/>
        </w:rPr>
        <w:t xml:space="preserve"> </w:t>
      </w:r>
      <w:r w:rsidR="0010781C" w:rsidRPr="0005446F">
        <w:rPr>
          <w:rFonts w:ascii="Arial" w:hAnsi="Arial" w:cs="Arial"/>
        </w:rPr>
        <w:t>had the greatest tolerance to cold</w:t>
      </w:r>
      <w:r w:rsidRPr="0005446F">
        <w:rPr>
          <w:rFonts w:ascii="Arial" w:hAnsi="Arial" w:cs="Arial"/>
        </w:rPr>
        <w:t xml:space="preserve"> </w:t>
      </w:r>
      <w:r w:rsidR="00B21633" w:rsidRPr="0005446F">
        <w:rPr>
          <w:rFonts w:ascii="Arial" w:hAnsi="Arial" w:cs="Arial"/>
        </w:rPr>
        <w:t>(</w:t>
      </w:r>
      <w:proofErr w:type="spellStart"/>
      <w:r w:rsidR="00B21633" w:rsidRPr="0005446F">
        <w:rPr>
          <w:rFonts w:ascii="Arial" w:hAnsi="Arial" w:cs="Arial"/>
        </w:rPr>
        <w:t>ct</w:t>
      </w:r>
      <w:r w:rsidR="00B21633" w:rsidRPr="0005446F">
        <w:rPr>
          <w:rFonts w:ascii="Arial" w:hAnsi="Arial" w:cs="Arial"/>
          <w:vertAlign w:val="subscript"/>
        </w:rPr>
        <w:t>min</w:t>
      </w:r>
      <w:proofErr w:type="spellEnd"/>
      <w:r w:rsidR="00B21633" w:rsidRPr="0005446F">
        <w:rPr>
          <w:rFonts w:ascii="Arial" w:hAnsi="Arial" w:cs="Arial"/>
          <w:vertAlign w:val="subscript"/>
        </w:rPr>
        <w:t xml:space="preserve"> </w:t>
      </w:r>
      <w:r w:rsidR="00B21633" w:rsidRPr="0005446F">
        <w:rPr>
          <w:rFonts w:ascii="Arial" w:hAnsi="Arial" w:cs="Arial"/>
        </w:rPr>
        <w:t>= 11.3 ± 0.1</w:t>
      </w:r>
      <w:del w:id="626" w:author="Simon Brandl" w:date="2020-05-30T18:11:00Z">
        <w:r w:rsidR="00B21633" w:rsidRPr="0005446F" w:rsidDel="00AD602C">
          <w:rPr>
            <w:rFonts w:ascii="Arial" w:hAnsi="Arial" w:cs="Arial"/>
          </w:rPr>
          <w:delText xml:space="preserve"> </w:delText>
        </w:r>
      </w:del>
      <w:r w:rsidR="00B21633" w:rsidRPr="0005446F">
        <w:rPr>
          <w:rFonts w:ascii="Arial" w:hAnsi="Arial" w:cs="Arial"/>
        </w:rPr>
        <w:t>ºC)</w:t>
      </w:r>
      <w:r w:rsidR="0009529A" w:rsidRPr="0005446F">
        <w:rPr>
          <w:rFonts w:ascii="Arial" w:hAnsi="Arial" w:cs="Arial"/>
        </w:rPr>
        <w:t>,</w:t>
      </w:r>
      <w:r w:rsidR="00B21633" w:rsidRPr="0005446F">
        <w:rPr>
          <w:rFonts w:ascii="Arial" w:hAnsi="Arial" w:cs="Arial"/>
        </w:rPr>
        <w:t xml:space="preserve"> </w:t>
      </w:r>
      <w:r w:rsidRPr="0005446F">
        <w:rPr>
          <w:rFonts w:ascii="Arial" w:hAnsi="Arial" w:cs="Arial"/>
        </w:rPr>
        <w:t xml:space="preserve">while </w:t>
      </w:r>
      <w:r w:rsidR="00B21633" w:rsidRPr="0005446F">
        <w:rPr>
          <w:rFonts w:ascii="Arial" w:hAnsi="Arial" w:cs="Arial"/>
          <w:i/>
          <w:iCs/>
        </w:rPr>
        <w:t>E</w:t>
      </w:r>
      <w:r w:rsidR="00E53C30" w:rsidRPr="0005446F">
        <w:rPr>
          <w:rFonts w:ascii="Arial" w:hAnsi="Arial" w:cs="Arial"/>
          <w:i/>
          <w:iCs/>
        </w:rPr>
        <w:t>.</w:t>
      </w:r>
      <w:r w:rsidR="00B21633" w:rsidRPr="0005446F">
        <w:rPr>
          <w:rFonts w:ascii="Arial" w:hAnsi="Arial" w:cs="Arial"/>
          <w:i/>
          <w:iCs/>
        </w:rPr>
        <w:t xml:space="preserve"> </w:t>
      </w:r>
      <w:proofErr w:type="spellStart"/>
      <w:r w:rsidR="00B21633" w:rsidRPr="0005446F">
        <w:rPr>
          <w:rFonts w:ascii="Arial" w:hAnsi="Arial" w:cs="Arial"/>
          <w:i/>
          <w:iCs/>
        </w:rPr>
        <w:t>ventermaculus</w:t>
      </w:r>
      <w:proofErr w:type="spellEnd"/>
      <w:r w:rsidR="00B21633" w:rsidRPr="0005446F">
        <w:rPr>
          <w:rFonts w:ascii="Arial" w:hAnsi="Arial" w:cs="Arial"/>
          <w:i/>
          <w:iCs/>
        </w:rPr>
        <w:t xml:space="preserve"> </w:t>
      </w:r>
      <w:r w:rsidR="0010781C" w:rsidRPr="0005446F">
        <w:rPr>
          <w:rFonts w:ascii="Arial" w:hAnsi="Arial" w:cs="Arial"/>
        </w:rPr>
        <w:t xml:space="preserve">had the </w:t>
      </w:r>
      <w:r w:rsidR="00F17F6A" w:rsidRPr="0005446F">
        <w:rPr>
          <w:rFonts w:ascii="Arial" w:hAnsi="Arial" w:cs="Arial"/>
        </w:rPr>
        <w:t xml:space="preserve">poorest </w:t>
      </w:r>
      <w:r w:rsidR="0009529A" w:rsidRPr="0005446F">
        <w:rPr>
          <w:rFonts w:ascii="Arial" w:hAnsi="Arial" w:cs="Arial"/>
        </w:rPr>
        <w:t>tolerance</w:t>
      </w:r>
      <w:r w:rsidR="00B21633" w:rsidRPr="0005446F">
        <w:rPr>
          <w:rFonts w:ascii="Arial" w:hAnsi="Arial" w:cs="Arial"/>
        </w:rPr>
        <w:t xml:space="preserve"> (13.3 ± 0.1</w:t>
      </w:r>
      <w:del w:id="627" w:author="Simon Brandl" w:date="2020-06-01T20:46:00Z">
        <w:r w:rsidR="00B21633" w:rsidRPr="0005446F" w:rsidDel="00353938">
          <w:rPr>
            <w:rFonts w:ascii="Arial" w:hAnsi="Arial" w:cs="Arial"/>
          </w:rPr>
          <w:delText xml:space="preserve"> </w:delText>
        </w:r>
      </w:del>
      <w:r w:rsidR="00B21633" w:rsidRPr="0005446F">
        <w:rPr>
          <w:rFonts w:ascii="Arial" w:hAnsi="Arial" w:cs="Arial"/>
        </w:rPr>
        <w:t xml:space="preserve">ºC). </w:t>
      </w:r>
      <w:r w:rsidR="00F17F6A" w:rsidRPr="0005446F">
        <w:rPr>
          <w:rFonts w:ascii="Arial" w:hAnsi="Arial" w:cs="Arial"/>
        </w:rPr>
        <w:t>T</w:t>
      </w:r>
      <w:r w:rsidR="0088514B" w:rsidRPr="0005446F">
        <w:rPr>
          <w:rFonts w:ascii="Arial" w:hAnsi="Arial" w:cs="Arial"/>
        </w:rPr>
        <w:t>he</w:t>
      </w:r>
      <w:r w:rsidR="001C63A4" w:rsidRPr="0005446F">
        <w:rPr>
          <w:rFonts w:ascii="Arial" w:hAnsi="Arial" w:cs="Arial"/>
        </w:rPr>
        <w:t xml:space="preserve"> cold-tolerance of</w:t>
      </w:r>
      <w:r w:rsidR="0088514B" w:rsidRPr="0005446F">
        <w:rPr>
          <w:rFonts w:ascii="Arial" w:hAnsi="Arial" w:cs="Arial"/>
        </w:rPr>
        <w:t xml:space="preserve"> </w:t>
      </w:r>
      <w:r w:rsidR="001C63A4" w:rsidRPr="0005446F">
        <w:rPr>
          <w:rFonts w:ascii="Arial" w:hAnsi="Arial" w:cs="Arial"/>
          <w:i/>
          <w:iCs/>
        </w:rPr>
        <w:t xml:space="preserve">E. </w:t>
      </w:r>
      <w:proofErr w:type="spellStart"/>
      <w:r w:rsidR="001C63A4" w:rsidRPr="0005446F">
        <w:rPr>
          <w:rFonts w:ascii="Arial" w:hAnsi="Arial" w:cs="Arial"/>
          <w:i/>
          <w:iCs/>
        </w:rPr>
        <w:t>ventermaculus</w:t>
      </w:r>
      <w:proofErr w:type="spellEnd"/>
      <w:r w:rsidR="001C63A4" w:rsidRPr="0005446F">
        <w:rPr>
          <w:rFonts w:ascii="Arial" w:hAnsi="Arial" w:cs="Arial"/>
        </w:rPr>
        <w:t xml:space="preserve"> </w:t>
      </w:r>
      <w:r w:rsidR="0009529A" w:rsidRPr="0005446F">
        <w:rPr>
          <w:rFonts w:ascii="Arial" w:hAnsi="Arial" w:cs="Arial"/>
        </w:rPr>
        <w:t xml:space="preserve">in </w:t>
      </w:r>
      <w:r w:rsidR="00607F09" w:rsidRPr="0005446F">
        <w:rPr>
          <w:rFonts w:ascii="Arial" w:hAnsi="Arial" w:cs="Arial"/>
        </w:rPr>
        <w:t>the</w:t>
      </w:r>
      <w:r w:rsidR="001C63A4" w:rsidRPr="0005446F">
        <w:rPr>
          <w:rFonts w:ascii="Arial" w:hAnsi="Arial" w:cs="Arial"/>
        </w:rPr>
        <w:t xml:space="preserve"> </w:t>
      </w:r>
      <w:r w:rsidR="0088514B" w:rsidRPr="0005446F">
        <w:rPr>
          <w:rFonts w:ascii="Arial" w:hAnsi="Arial" w:cs="Arial"/>
        </w:rPr>
        <w:t>A</w:t>
      </w:r>
      <w:r w:rsidR="00E608B4" w:rsidRPr="0005446F">
        <w:rPr>
          <w:rFonts w:ascii="Arial" w:hAnsi="Arial" w:cs="Arial"/>
        </w:rPr>
        <w:t xml:space="preserve">rabian </w:t>
      </w:r>
      <w:r w:rsidR="0088514B" w:rsidRPr="0005446F">
        <w:rPr>
          <w:rFonts w:ascii="Arial" w:hAnsi="Arial" w:cs="Arial"/>
        </w:rPr>
        <w:t>G</w:t>
      </w:r>
      <w:r w:rsidR="00E608B4" w:rsidRPr="0005446F">
        <w:rPr>
          <w:rFonts w:ascii="Arial" w:hAnsi="Arial" w:cs="Arial"/>
        </w:rPr>
        <w:t>ulf</w:t>
      </w:r>
      <w:r w:rsidR="00607F09" w:rsidRPr="0005446F">
        <w:rPr>
          <w:rFonts w:ascii="Arial" w:hAnsi="Arial" w:cs="Arial"/>
        </w:rPr>
        <w:t xml:space="preserve"> </w:t>
      </w:r>
      <w:ins w:id="628" w:author="Simon Brandl" w:date="2020-05-21T17:57:00Z">
        <w:r w:rsidR="00A53B20">
          <w:rPr>
            <w:rFonts w:ascii="Arial" w:hAnsi="Arial" w:cs="Arial"/>
          </w:rPr>
          <w:t>(12.3º C ± 0.</w:t>
        </w:r>
      </w:ins>
      <w:ins w:id="629" w:author="Simon Brandl" w:date="2020-05-21T17:58:00Z">
        <w:r w:rsidR="00A53B20">
          <w:rPr>
            <w:rFonts w:ascii="Arial" w:hAnsi="Arial" w:cs="Arial"/>
          </w:rPr>
          <w:t>06</w:t>
        </w:r>
      </w:ins>
      <w:ins w:id="630" w:author="Simon Brandl" w:date="2020-05-21T17:57:00Z">
        <w:r w:rsidR="00A53B20">
          <w:rPr>
            <w:rFonts w:ascii="Arial" w:hAnsi="Arial" w:cs="Arial"/>
          </w:rPr>
          <w:t xml:space="preserve">º C SE) </w:t>
        </w:r>
      </w:ins>
      <w:del w:id="631" w:author="Simon Brandl" w:date="2020-05-21T17:56:00Z">
        <w:r w:rsidR="00942556" w:rsidRPr="0005446F" w:rsidDel="00A53B20">
          <w:rPr>
            <w:rFonts w:ascii="Arial" w:hAnsi="Arial" w:cs="Arial"/>
          </w:rPr>
          <w:delText xml:space="preserve">substantially </w:delText>
        </w:r>
      </w:del>
      <w:r w:rsidR="00942556" w:rsidRPr="0005446F">
        <w:rPr>
          <w:rFonts w:ascii="Arial" w:hAnsi="Arial" w:cs="Arial"/>
        </w:rPr>
        <w:t xml:space="preserve">exceeded </w:t>
      </w:r>
      <w:r w:rsidR="0027768B" w:rsidRPr="0005446F">
        <w:rPr>
          <w:rFonts w:ascii="Arial" w:hAnsi="Arial" w:cs="Arial"/>
        </w:rPr>
        <w:t>its</w:t>
      </w:r>
      <w:r w:rsidR="0009529A" w:rsidRPr="0005446F">
        <w:rPr>
          <w:rFonts w:ascii="Arial" w:hAnsi="Arial" w:cs="Arial"/>
        </w:rPr>
        <w:t xml:space="preserve"> </w:t>
      </w:r>
      <w:r w:rsidR="00942556" w:rsidRPr="0005446F">
        <w:rPr>
          <w:rFonts w:ascii="Arial" w:hAnsi="Arial" w:cs="Arial"/>
        </w:rPr>
        <w:t>G</w:t>
      </w:r>
      <w:r w:rsidR="00E608B4" w:rsidRPr="0005446F">
        <w:rPr>
          <w:rFonts w:ascii="Arial" w:hAnsi="Arial" w:cs="Arial"/>
        </w:rPr>
        <w:t xml:space="preserve">ulf of </w:t>
      </w:r>
      <w:r w:rsidR="00942556" w:rsidRPr="0005446F">
        <w:rPr>
          <w:rFonts w:ascii="Arial" w:hAnsi="Arial" w:cs="Arial"/>
        </w:rPr>
        <w:t>O</w:t>
      </w:r>
      <w:r w:rsidR="00E608B4" w:rsidRPr="0005446F">
        <w:rPr>
          <w:rFonts w:ascii="Arial" w:hAnsi="Arial" w:cs="Arial"/>
        </w:rPr>
        <w:t xml:space="preserve">man </w:t>
      </w:r>
      <w:r w:rsidR="0027768B" w:rsidRPr="0005446F">
        <w:rPr>
          <w:rFonts w:ascii="Arial" w:hAnsi="Arial" w:cs="Arial"/>
        </w:rPr>
        <w:t>counterpart</w:t>
      </w:r>
      <w:r w:rsidR="001C63A4" w:rsidRPr="0005446F">
        <w:rPr>
          <w:rFonts w:ascii="Arial" w:hAnsi="Arial" w:cs="Arial"/>
        </w:rPr>
        <w:t xml:space="preserve"> </w:t>
      </w:r>
      <w:ins w:id="632" w:author="Simon Brandl" w:date="2020-05-21T17:57:00Z">
        <w:r w:rsidR="00A53B20">
          <w:rPr>
            <w:rFonts w:ascii="Arial" w:hAnsi="Arial" w:cs="Arial"/>
          </w:rPr>
          <w:t xml:space="preserve">(13.3ºC </w:t>
        </w:r>
      </w:ins>
      <w:ins w:id="633" w:author="Simon Brandl" w:date="2020-05-21T17:58:00Z">
        <w:r w:rsidR="00A53B20">
          <w:rPr>
            <w:rFonts w:ascii="Arial" w:hAnsi="Arial" w:cs="Arial"/>
          </w:rPr>
          <w:t>± 0.10 SE)</w:t>
        </w:r>
      </w:ins>
      <w:ins w:id="634" w:author="Simon Brandl" w:date="2020-05-21T17:57:00Z">
        <w:r w:rsidR="00A53B20">
          <w:rPr>
            <w:rFonts w:ascii="Arial" w:hAnsi="Arial" w:cs="Arial"/>
          </w:rPr>
          <w:t xml:space="preserve"> </w:t>
        </w:r>
      </w:ins>
      <w:r w:rsidR="00942556" w:rsidRPr="0005446F">
        <w:rPr>
          <w:rFonts w:ascii="Arial" w:hAnsi="Arial" w:cs="Arial"/>
        </w:rPr>
        <w:t>(Table S</w:t>
      </w:r>
      <w:ins w:id="635" w:author="Simon Brandl" w:date="2020-05-22T17:45:00Z">
        <w:r w:rsidR="00105DF0">
          <w:rPr>
            <w:rFonts w:ascii="Arial" w:hAnsi="Arial" w:cs="Arial"/>
          </w:rPr>
          <w:t>4</w:t>
        </w:r>
      </w:ins>
      <w:del w:id="636" w:author="Simon Brandl" w:date="2020-05-22T17:45:00Z">
        <w:r w:rsidR="002952B3" w:rsidRPr="0005446F" w:rsidDel="00105DF0">
          <w:rPr>
            <w:rFonts w:ascii="Arial" w:hAnsi="Arial" w:cs="Arial"/>
          </w:rPr>
          <w:delText>3</w:delText>
        </w:r>
      </w:del>
      <w:r w:rsidR="00942556" w:rsidRPr="0005446F">
        <w:rPr>
          <w:rFonts w:ascii="Arial" w:hAnsi="Arial" w:cs="Arial"/>
        </w:rPr>
        <w:t xml:space="preserve">), </w:t>
      </w:r>
      <w:r w:rsidR="0009529A" w:rsidRPr="0005446F">
        <w:rPr>
          <w:rFonts w:ascii="Arial" w:hAnsi="Arial" w:cs="Arial"/>
        </w:rPr>
        <w:t xml:space="preserve">which </w:t>
      </w:r>
      <w:r w:rsidR="00942556" w:rsidRPr="0005446F">
        <w:rPr>
          <w:rFonts w:ascii="Arial" w:hAnsi="Arial" w:cs="Arial"/>
        </w:rPr>
        <w:t>provid</w:t>
      </w:r>
      <w:r w:rsidR="0009529A" w:rsidRPr="0005446F">
        <w:rPr>
          <w:rFonts w:ascii="Arial" w:hAnsi="Arial" w:cs="Arial"/>
        </w:rPr>
        <w:t>es</w:t>
      </w:r>
      <w:r w:rsidR="00942556" w:rsidRPr="0005446F">
        <w:rPr>
          <w:rFonts w:ascii="Arial" w:hAnsi="Arial" w:cs="Arial"/>
        </w:rPr>
        <w:t xml:space="preserve"> evidence </w:t>
      </w:r>
      <w:r w:rsidR="00E53C30" w:rsidRPr="0005446F">
        <w:rPr>
          <w:rFonts w:ascii="Arial" w:hAnsi="Arial" w:cs="Arial"/>
        </w:rPr>
        <w:t xml:space="preserve">from a second population </w:t>
      </w:r>
      <w:r w:rsidR="00942556" w:rsidRPr="0005446F">
        <w:rPr>
          <w:rFonts w:ascii="Arial" w:hAnsi="Arial" w:cs="Arial"/>
        </w:rPr>
        <w:t xml:space="preserve">for </w:t>
      </w:r>
      <w:r w:rsidR="00036A8A" w:rsidRPr="0005446F">
        <w:rPr>
          <w:rFonts w:ascii="Arial" w:hAnsi="Arial" w:cs="Arial"/>
        </w:rPr>
        <w:t xml:space="preserve">intraspecific </w:t>
      </w:r>
      <w:r w:rsidR="00F17F6A" w:rsidRPr="0005446F">
        <w:rPr>
          <w:rFonts w:ascii="Arial" w:hAnsi="Arial" w:cs="Arial"/>
        </w:rPr>
        <w:t xml:space="preserve">plasticity </w:t>
      </w:r>
      <w:r w:rsidR="00036A8A" w:rsidRPr="0005446F">
        <w:rPr>
          <w:rFonts w:ascii="Arial" w:hAnsi="Arial" w:cs="Arial"/>
        </w:rPr>
        <w:t xml:space="preserve">in </w:t>
      </w:r>
      <w:r w:rsidR="00211E76" w:rsidRPr="0005446F">
        <w:rPr>
          <w:rFonts w:ascii="Arial" w:hAnsi="Arial" w:cs="Arial"/>
        </w:rPr>
        <w:t>thermal tolerance</w:t>
      </w:r>
      <w:r w:rsidR="00F17F6A" w:rsidRPr="0005446F">
        <w:rPr>
          <w:rFonts w:ascii="Arial" w:hAnsi="Arial" w:cs="Arial"/>
        </w:rPr>
        <w:t>s</w:t>
      </w:r>
      <w:r w:rsidR="00036A8A" w:rsidRPr="0005446F">
        <w:rPr>
          <w:rFonts w:ascii="Arial" w:hAnsi="Arial" w:cs="Arial"/>
        </w:rPr>
        <w:t xml:space="preserve"> across the two locations</w:t>
      </w:r>
      <w:r w:rsidR="00942556" w:rsidRPr="0005446F">
        <w:rPr>
          <w:rFonts w:ascii="Arial" w:hAnsi="Arial" w:cs="Arial"/>
        </w:rPr>
        <w:t>.</w:t>
      </w:r>
      <w:r w:rsidR="0088514B" w:rsidRPr="0005446F">
        <w:rPr>
          <w:rFonts w:ascii="Arial" w:hAnsi="Arial" w:cs="Arial"/>
          <w:i/>
          <w:iCs/>
        </w:rPr>
        <w:t xml:space="preserve"> </w:t>
      </w:r>
      <w:r w:rsidR="00FA7BC3" w:rsidRPr="0005446F">
        <w:rPr>
          <w:rFonts w:ascii="Arial" w:hAnsi="Arial" w:cs="Arial"/>
        </w:rPr>
        <w:t xml:space="preserve">Although there were </w:t>
      </w:r>
      <w:r w:rsidR="00036A8A" w:rsidRPr="0005446F">
        <w:rPr>
          <w:rFonts w:ascii="Arial" w:hAnsi="Arial" w:cs="Arial"/>
        </w:rPr>
        <w:t xml:space="preserve">again </w:t>
      </w:r>
      <w:r w:rsidR="00FA7BC3" w:rsidRPr="0005446F">
        <w:rPr>
          <w:rFonts w:ascii="Arial" w:hAnsi="Arial" w:cs="Arial"/>
        </w:rPr>
        <w:t>species-specific differences</w:t>
      </w:r>
      <w:r w:rsidR="00211E76" w:rsidRPr="0005446F">
        <w:rPr>
          <w:rFonts w:ascii="Arial" w:hAnsi="Arial" w:cs="Arial"/>
        </w:rPr>
        <w:t xml:space="preserve"> in the critical thermal minimum</w:t>
      </w:r>
      <w:r w:rsidR="00FA7BC3" w:rsidRPr="0005446F">
        <w:rPr>
          <w:rFonts w:ascii="Arial" w:hAnsi="Arial" w:cs="Arial"/>
        </w:rPr>
        <w:t xml:space="preserve">, mean </w:t>
      </w:r>
      <w:r w:rsidR="002B3D75" w:rsidRPr="0005446F">
        <w:rPr>
          <w:rFonts w:ascii="Arial" w:hAnsi="Arial" w:cs="Arial"/>
        </w:rPr>
        <w:t>cold</w:t>
      </w:r>
      <w:r w:rsidR="00F6099A" w:rsidRPr="0005446F">
        <w:rPr>
          <w:rFonts w:ascii="Arial" w:hAnsi="Arial" w:cs="Arial"/>
        </w:rPr>
        <w:t xml:space="preserve"> </w:t>
      </w:r>
      <w:r w:rsidR="00FA7BC3" w:rsidRPr="0005446F">
        <w:rPr>
          <w:rFonts w:ascii="Arial" w:hAnsi="Arial" w:cs="Arial"/>
        </w:rPr>
        <w:t>tolerances</w:t>
      </w:r>
      <w:r w:rsidR="00B21633" w:rsidRPr="0005446F">
        <w:rPr>
          <w:rFonts w:ascii="Arial" w:hAnsi="Arial" w:cs="Arial"/>
        </w:rPr>
        <w:t xml:space="preserve"> of all </w:t>
      </w:r>
      <w:r w:rsidR="00FA7BC3" w:rsidRPr="0005446F">
        <w:rPr>
          <w:rFonts w:ascii="Arial" w:hAnsi="Arial" w:cs="Arial"/>
        </w:rPr>
        <w:t>G</w:t>
      </w:r>
      <w:r w:rsidR="00E608B4" w:rsidRPr="0005446F">
        <w:rPr>
          <w:rFonts w:ascii="Arial" w:hAnsi="Arial" w:cs="Arial"/>
        </w:rPr>
        <w:t xml:space="preserve">ulf of </w:t>
      </w:r>
      <w:r w:rsidR="00FA7BC3" w:rsidRPr="0005446F">
        <w:rPr>
          <w:rFonts w:ascii="Arial" w:hAnsi="Arial" w:cs="Arial"/>
        </w:rPr>
        <w:t>O</w:t>
      </w:r>
      <w:r w:rsidR="00E608B4" w:rsidRPr="0005446F">
        <w:rPr>
          <w:rFonts w:ascii="Arial" w:hAnsi="Arial" w:cs="Arial"/>
        </w:rPr>
        <w:t xml:space="preserve">man </w:t>
      </w:r>
      <w:r w:rsidR="00B21633" w:rsidRPr="0005446F">
        <w:rPr>
          <w:rFonts w:ascii="Arial" w:hAnsi="Arial" w:cs="Arial"/>
        </w:rPr>
        <w:t xml:space="preserve">species </w:t>
      </w:r>
      <w:r w:rsidR="009E7AFA" w:rsidRPr="0005446F">
        <w:rPr>
          <w:rFonts w:ascii="Arial" w:hAnsi="Arial" w:cs="Arial"/>
        </w:rPr>
        <w:t xml:space="preserve">also </w:t>
      </w:r>
      <w:r w:rsidR="00B21633" w:rsidRPr="0005446F">
        <w:rPr>
          <w:rFonts w:ascii="Arial" w:hAnsi="Arial" w:cs="Arial"/>
        </w:rPr>
        <w:t>fell within the 95% credible bounds of the species present in the A</w:t>
      </w:r>
      <w:r w:rsidR="0009529A" w:rsidRPr="0005446F">
        <w:rPr>
          <w:rFonts w:ascii="Arial" w:hAnsi="Arial" w:cs="Arial"/>
        </w:rPr>
        <w:t>rabian Gulf</w:t>
      </w:r>
      <w:r w:rsidR="00B21633" w:rsidRPr="0005446F">
        <w:rPr>
          <w:rFonts w:ascii="Arial" w:hAnsi="Arial" w:cs="Arial"/>
        </w:rPr>
        <w:t xml:space="preserve"> (Fig. </w:t>
      </w:r>
      <w:r w:rsidR="008C7928" w:rsidRPr="0005446F">
        <w:rPr>
          <w:rFonts w:ascii="Arial" w:hAnsi="Arial" w:cs="Arial"/>
        </w:rPr>
        <w:t>3</w:t>
      </w:r>
      <w:r w:rsidR="00B21633" w:rsidRPr="0005446F">
        <w:rPr>
          <w:rFonts w:ascii="Arial" w:hAnsi="Arial" w:cs="Arial"/>
        </w:rPr>
        <w:t xml:space="preserve">a). </w:t>
      </w:r>
    </w:p>
    <w:p w14:paraId="4930C7E4" w14:textId="77777777" w:rsidR="00FA0763" w:rsidRPr="0005446F" w:rsidRDefault="00FA0763" w:rsidP="001F3670">
      <w:pPr>
        <w:spacing w:line="480" w:lineRule="auto"/>
        <w:rPr>
          <w:rFonts w:ascii="Arial" w:hAnsi="Arial" w:cs="Arial"/>
        </w:rPr>
      </w:pPr>
    </w:p>
    <w:p w14:paraId="33802305" w14:textId="3EC8F091" w:rsidR="0059155A" w:rsidRPr="0005446F" w:rsidRDefault="002952B3" w:rsidP="0059155A">
      <w:pPr>
        <w:spacing w:line="276" w:lineRule="auto"/>
        <w:rPr>
          <w:rFonts w:ascii="Arial" w:hAnsi="Arial" w:cs="Arial"/>
          <w:b/>
          <w:bCs/>
        </w:rPr>
      </w:pPr>
      <w:r w:rsidRPr="0005446F">
        <w:rPr>
          <w:rFonts w:ascii="Arial" w:hAnsi="Arial" w:cs="Arial"/>
          <w:b/>
          <w:bCs/>
          <w:noProof/>
        </w:rPr>
        <w:lastRenderedPageBreak/>
        <w:drawing>
          <wp:inline distT="0" distB="0" distL="0" distR="0" wp14:anchorId="06C01FF9" wp14:editId="40158133">
            <wp:extent cx="5943600" cy="5598160"/>
            <wp:effectExtent l="0" t="0" r="0" b="2540"/>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3_Brandletal_UA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598160"/>
                    </a:xfrm>
                    <a:prstGeom prst="rect">
                      <a:avLst/>
                    </a:prstGeom>
                  </pic:spPr>
                </pic:pic>
              </a:graphicData>
            </a:graphic>
          </wp:inline>
        </w:drawing>
      </w:r>
    </w:p>
    <w:p w14:paraId="185C246F" w14:textId="27FA90DC" w:rsidR="0059155A" w:rsidRPr="0005446F" w:rsidRDefault="0059155A" w:rsidP="0059155A">
      <w:pPr>
        <w:spacing w:line="276" w:lineRule="auto"/>
        <w:rPr>
          <w:rFonts w:ascii="Arial" w:hAnsi="Arial" w:cs="Arial"/>
          <w:b/>
          <w:bCs/>
        </w:rPr>
      </w:pPr>
    </w:p>
    <w:p w14:paraId="3FE30B38" w14:textId="5E2CFE06" w:rsidR="00C37280" w:rsidRPr="008054EE" w:rsidRDefault="00C37280" w:rsidP="0059155A">
      <w:pPr>
        <w:spacing w:line="276" w:lineRule="auto"/>
        <w:rPr>
          <w:rFonts w:ascii="Arial" w:hAnsi="Arial" w:cs="Arial"/>
          <w:sz w:val="20"/>
          <w:szCs w:val="20"/>
        </w:rPr>
      </w:pPr>
      <w:r w:rsidRPr="008054EE">
        <w:rPr>
          <w:rFonts w:ascii="Arial" w:hAnsi="Arial" w:cs="Arial"/>
          <w:b/>
          <w:bCs/>
          <w:sz w:val="20"/>
          <w:szCs w:val="20"/>
        </w:rPr>
        <w:t xml:space="preserve">Fig. </w:t>
      </w:r>
      <w:r w:rsidR="00481CC2" w:rsidRPr="008054EE">
        <w:rPr>
          <w:rFonts w:ascii="Arial" w:hAnsi="Arial" w:cs="Arial"/>
          <w:b/>
          <w:bCs/>
          <w:sz w:val="20"/>
          <w:szCs w:val="20"/>
        </w:rPr>
        <w:t>3</w:t>
      </w:r>
      <w:ins w:id="637" w:author="Simon Brandl" w:date="2020-05-30T18:17:00Z">
        <w:r w:rsidR="00AD602C">
          <w:rPr>
            <w:rFonts w:ascii="Arial" w:hAnsi="Arial" w:cs="Arial"/>
            <w:b/>
            <w:bCs/>
            <w:sz w:val="20"/>
            <w:szCs w:val="20"/>
          </w:rPr>
          <w:t>:</w:t>
        </w:r>
      </w:ins>
      <w:del w:id="638" w:author="Simon Brandl" w:date="2020-05-30T18:17:00Z">
        <w:r w:rsidRPr="008054EE" w:rsidDel="00AD602C">
          <w:rPr>
            <w:rFonts w:ascii="Arial" w:hAnsi="Arial" w:cs="Arial"/>
            <w:b/>
            <w:bCs/>
            <w:sz w:val="20"/>
            <w:szCs w:val="20"/>
          </w:rPr>
          <w:delText xml:space="preserve"> |</w:delText>
        </w:r>
      </w:del>
      <w:r w:rsidRPr="008054EE">
        <w:rPr>
          <w:rFonts w:ascii="Arial" w:hAnsi="Arial" w:cs="Arial"/>
          <w:b/>
          <w:bCs/>
          <w:sz w:val="20"/>
          <w:szCs w:val="20"/>
        </w:rPr>
        <w:t xml:space="preserve"> Critical thermal </w:t>
      </w:r>
      <w:r w:rsidR="00047512" w:rsidRPr="008054EE">
        <w:rPr>
          <w:rFonts w:ascii="Arial" w:hAnsi="Arial" w:cs="Arial"/>
          <w:b/>
          <w:bCs/>
          <w:sz w:val="20"/>
          <w:szCs w:val="20"/>
        </w:rPr>
        <w:t xml:space="preserve">tolerance </w:t>
      </w:r>
      <w:r w:rsidRPr="008054EE">
        <w:rPr>
          <w:rFonts w:ascii="Arial" w:hAnsi="Arial" w:cs="Arial"/>
          <w:b/>
          <w:bCs/>
          <w:sz w:val="20"/>
          <w:szCs w:val="20"/>
        </w:rPr>
        <w:t xml:space="preserve">limits of cryptobenthic fish species from the Arabian Gulf and Gulf of Oman. </w:t>
      </w:r>
      <w:r w:rsidRPr="008054EE">
        <w:rPr>
          <w:rFonts w:ascii="Arial" w:hAnsi="Arial" w:cs="Arial"/>
          <w:sz w:val="20"/>
          <w:szCs w:val="20"/>
        </w:rPr>
        <w:t>(</w:t>
      </w:r>
      <w:r w:rsidRPr="008054EE">
        <w:rPr>
          <w:rFonts w:ascii="Arial" w:hAnsi="Arial" w:cs="Arial"/>
          <w:b/>
          <w:bCs/>
          <w:sz w:val="20"/>
          <w:szCs w:val="20"/>
        </w:rPr>
        <w:t>a</w:t>
      </w:r>
      <w:r w:rsidRPr="008054EE">
        <w:rPr>
          <w:rFonts w:ascii="Arial" w:hAnsi="Arial" w:cs="Arial"/>
          <w:sz w:val="20"/>
          <w:szCs w:val="20"/>
        </w:rPr>
        <w:t xml:space="preserve">) </w:t>
      </w:r>
      <w:ins w:id="639" w:author="Simon Brandl" w:date="2020-05-22T17:22:00Z">
        <w:r w:rsidR="00247FEC">
          <w:rPr>
            <w:rFonts w:ascii="Arial" w:hAnsi="Arial" w:cs="Arial"/>
            <w:sz w:val="20"/>
            <w:szCs w:val="20"/>
          </w:rPr>
          <w:t xml:space="preserve">Average </w:t>
        </w:r>
      </w:ins>
      <w:del w:id="640" w:author="Simon Brandl" w:date="2020-05-22T17:22:00Z">
        <w:r w:rsidRPr="008054EE" w:rsidDel="00247FEC">
          <w:rPr>
            <w:rFonts w:ascii="Arial" w:hAnsi="Arial" w:cs="Arial"/>
            <w:sz w:val="20"/>
            <w:szCs w:val="20"/>
          </w:rPr>
          <w:delText>C</w:delText>
        </w:r>
      </w:del>
      <w:ins w:id="641" w:author="Simon Brandl" w:date="2020-05-22T17:22:00Z">
        <w:r w:rsidR="00247FEC">
          <w:rPr>
            <w:rFonts w:ascii="Arial" w:hAnsi="Arial" w:cs="Arial"/>
            <w:sz w:val="20"/>
            <w:szCs w:val="20"/>
          </w:rPr>
          <w:t>c</w:t>
        </w:r>
      </w:ins>
      <w:r w:rsidRPr="008054EE">
        <w:rPr>
          <w:rFonts w:ascii="Arial" w:hAnsi="Arial" w:cs="Arial"/>
          <w:sz w:val="20"/>
          <w:szCs w:val="20"/>
        </w:rPr>
        <w:t xml:space="preserve">ritical thermal minima ranged between 11.9 </w:t>
      </w:r>
      <w:proofErr w:type="gramStart"/>
      <w:r w:rsidR="0087290E" w:rsidRPr="008054EE">
        <w:rPr>
          <w:rFonts w:ascii="Arial" w:hAnsi="Arial" w:cs="Arial"/>
          <w:sz w:val="20"/>
          <w:szCs w:val="20"/>
        </w:rPr>
        <w:t xml:space="preserve">ºC  </w:t>
      </w:r>
      <w:r w:rsidRPr="008054EE">
        <w:rPr>
          <w:rFonts w:ascii="Arial" w:hAnsi="Arial" w:cs="Arial"/>
          <w:sz w:val="20"/>
          <w:szCs w:val="20"/>
        </w:rPr>
        <w:t>and</w:t>
      </w:r>
      <w:proofErr w:type="gramEnd"/>
      <w:r w:rsidRPr="008054EE">
        <w:rPr>
          <w:rFonts w:ascii="Arial" w:hAnsi="Arial" w:cs="Arial"/>
          <w:sz w:val="20"/>
          <w:szCs w:val="20"/>
        </w:rPr>
        <w:t xml:space="preserve"> 13.3 ºC, well below the minimum recorded winter temperature for the </w:t>
      </w:r>
      <w:r w:rsidR="00047512" w:rsidRPr="008054EE">
        <w:rPr>
          <w:rFonts w:ascii="Arial" w:hAnsi="Arial" w:cs="Arial"/>
          <w:sz w:val="20"/>
          <w:szCs w:val="20"/>
        </w:rPr>
        <w:t xml:space="preserve">southern </w:t>
      </w:r>
      <w:r w:rsidRPr="008054EE">
        <w:rPr>
          <w:rFonts w:ascii="Arial" w:hAnsi="Arial" w:cs="Arial"/>
          <w:sz w:val="20"/>
          <w:szCs w:val="20"/>
        </w:rPr>
        <w:t>Arabian Gulf (16.0 ºC). (</w:t>
      </w:r>
      <w:r w:rsidRPr="008054EE">
        <w:rPr>
          <w:rFonts w:ascii="Arial" w:hAnsi="Arial" w:cs="Arial"/>
          <w:b/>
          <w:bCs/>
          <w:sz w:val="20"/>
          <w:szCs w:val="20"/>
        </w:rPr>
        <w:t>b</w:t>
      </w:r>
      <w:r w:rsidRPr="008054EE">
        <w:rPr>
          <w:rFonts w:ascii="Arial" w:hAnsi="Arial" w:cs="Arial"/>
          <w:sz w:val="20"/>
          <w:szCs w:val="20"/>
        </w:rPr>
        <w:t xml:space="preserve">) </w:t>
      </w:r>
      <w:del w:id="642" w:author="Simon Brandl" w:date="2020-05-22T17:22:00Z">
        <w:r w:rsidRPr="008054EE" w:rsidDel="00247FEC">
          <w:rPr>
            <w:rFonts w:ascii="Arial" w:hAnsi="Arial" w:cs="Arial"/>
            <w:sz w:val="20"/>
            <w:szCs w:val="20"/>
          </w:rPr>
          <w:delText>C</w:delText>
        </w:r>
      </w:del>
      <w:ins w:id="643" w:author="Simon Brandl" w:date="2020-05-22T17:22:00Z">
        <w:r w:rsidR="00247FEC">
          <w:rPr>
            <w:rFonts w:ascii="Arial" w:hAnsi="Arial" w:cs="Arial"/>
            <w:sz w:val="20"/>
            <w:szCs w:val="20"/>
          </w:rPr>
          <w:t>Average c</w:t>
        </w:r>
      </w:ins>
      <w:r w:rsidRPr="008054EE">
        <w:rPr>
          <w:rFonts w:ascii="Arial" w:hAnsi="Arial" w:cs="Arial"/>
          <w:sz w:val="20"/>
          <w:szCs w:val="20"/>
        </w:rPr>
        <w:t xml:space="preserve">ritical thermal maxima ranged between 36.0 </w:t>
      </w:r>
      <w:proofErr w:type="gramStart"/>
      <w:r w:rsidR="0087290E" w:rsidRPr="008054EE">
        <w:rPr>
          <w:rFonts w:ascii="Arial" w:hAnsi="Arial" w:cs="Arial"/>
          <w:sz w:val="20"/>
          <w:szCs w:val="20"/>
        </w:rPr>
        <w:t xml:space="preserve">ºC  </w:t>
      </w:r>
      <w:r w:rsidRPr="008054EE">
        <w:rPr>
          <w:rFonts w:ascii="Arial" w:hAnsi="Arial" w:cs="Arial"/>
          <w:sz w:val="20"/>
          <w:szCs w:val="20"/>
        </w:rPr>
        <w:t>and</w:t>
      </w:r>
      <w:proofErr w:type="gramEnd"/>
      <w:r w:rsidRPr="008054EE">
        <w:rPr>
          <w:rFonts w:ascii="Arial" w:hAnsi="Arial" w:cs="Arial"/>
          <w:sz w:val="20"/>
          <w:szCs w:val="20"/>
        </w:rPr>
        <w:t xml:space="preserve"> 38.4 ºC, but </w:t>
      </w:r>
      <w:r w:rsidR="0087290E" w:rsidRPr="008054EE">
        <w:rPr>
          <w:rFonts w:ascii="Arial" w:hAnsi="Arial" w:cs="Arial"/>
          <w:sz w:val="20"/>
          <w:szCs w:val="20"/>
        </w:rPr>
        <w:t>they</w:t>
      </w:r>
      <w:r w:rsidRPr="008054EE">
        <w:rPr>
          <w:rFonts w:ascii="Arial" w:hAnsi="Arial" w:cs="Arial"/>
          <w:sz w:val="20"/>
          <w:szCs w:val="20"/>
        </w:rPr>
        <w:t xml:space="preserve"> were above or equal to the maximum recorded summer temperature in the Arabian Gulf (36.0 ºC</w:t>
      </w:r>
      <w:r w:rsidR="002952B3" w:rsidRPr="008054EE">
        <w:rPr>
          <w:rFonts w:ascii="Arial" w:hAnsi="Arial" w:cs="Arial"/>
          <w:sz w:val="20"/>
          <w:szCs w:val="20"/>
        </w:rPr>
        <w:t>; red dashed line</w:t>
      </w:r>
      <w:r w:rsidRPr="008054EE">
        <w:rPr>
          <w:rFonts w:ascii="Arial" w:hAnsi="Arial" w:cs="Arial"/>
          <w:sz w:val="20"/>
          <w:szCs w:val="20"/>
        </w:rPr>
        <w:t xml:space="preserve">). Density curves represent </w:t>
      </w:r>
      <w:r w:rsidR="00BD2441" w:rsidRPr="008054EE">
        <w:rPr>
          <w:rFonts w:ascii="Arial" w:hAnsi="Arial" w:cs="Arial"/>
          <w:sz w:val="20"/>
          <w:szCs w:val="20"/>
        </w:rPr>
        <w:t xml:space="preserve">fitted </w:t>
      </w:r>
      <w:r w:rsidRPr="008054EE">
        <w:rPr>
          <w:rFonts w:ascii="Arial" w:hAnsi="Arial" w:cs="Arial"/>
          <w:sz w:val="20"/>
          <w:szCs w:val="20"/>
        </w:rPr>
        <w:t xml:space="preserve">values </w:t>
      </w:r>
      <w:r w:rsidR="00843E00" w:rsidRPr="008054EE">
        <w:rPr>
          <w:rFonts w:ascii="Arial" w:hAnsi="Arial" w:cs="Arial"/>
          <w:sz w:val="20"/>
          <w:szCs w:val="20"/>
        </w:rPr>
        <w:t>based on</w:t>
      </w:r>
      <w:r w:rsidRPr="008054EE">
        <w:rPr>
          <w:rFonts w:ascii="Arial" w:hAnsi="Arial" w:cs="Arial"/>
          <w:sz w:val="20"/>
          <w:szCs w:val="20"/>
        </w:rPr>
        <w:t xml:space="preserve"> 10,000 draws </w:t>
      </w:r>
      <w:r w:rsidR="00843E00" w:rsidRPr="008054EE">
        <w:rPr>
          <w:rFonts w:ascii="Arial" w:hAnsi="Arial" w:cs="Arial"/>
          <w:sz w:val="20"/>
          <w:szCs w:val="20"/>
        </w:rPr>
        <w:t xml:space="preserve">from Bayesian linear models </w:t>
      </w:r>
      <w:r w:rsidR="0087290E" w:rsidRPr="008054EE">
        <w:rPr>
          <w:rFonts w:ascii="Arial" w:hAnsi="Arial" w:cs="Arial"/>
          <w:sz w:val="20"/>
          <w:szCs w:val="20"/>
        </w:rPr>
        <w:t xml:space="preserve">that test </w:t>
      </w:r>
      <w:r w:rsidR="00843E00" w:rsidRPr="008054EE">
        <w:rPr>
          <w:rFonts w:ascii="Arial" w:hAnsi="Arial" w:cs="Arial"/>
          <w:sz w:val="20"/>
          <w:szCs w:val="20"/>
        </w:rPr>
        <w:t>for differences among all populations, while black caterpillar plots represent their means, 50%</w:t>
      </w:r>
      <w:r w:rsidR="0087290E" w:rsidRPr="008054EE">
        <w:rPr>
          <w:rFonts w:ascii="Arial" w:hAnsi="Arial" w:cs="Arial"/>
          <w:sz w:val="20"/>
          <w:szCs w:val="20"/>
        </w:rPr>
        <w:t>,</w:t>
      </w:r>
      <w:r w:rsidR="00843E00" w:rsidRPr="008054EE">
        <w:rPr>
          <w:rFonts w:ascii="Arial" w:hAnsi="Arial" w:cs="Arial"/>
          <w:sz w:val="20"/>
          <w:szCs w:val="20"/>
        </w:rPr>
        <w:t xml:space="preserve"> and 95% credible intervals. Diamonds represent raw values, jittered on the y-axis. Grey boxes delineate the range of the 95% credible intervals obtained for the three species present in the Arabian Gulf.</w:t>
      </w:r>
    </w:p>
    <w:p w14:paraId="604A5DA6" w14:textId="3AFAD747" w:rsidR="00CA2D82" w:rsidRPr="0005446F" w:rsidRDefault="00CA2D82" w:rsidP="001F3670">
      <w:pPr>
        <w:spacing w:line="480" w:lineRule="auto"/>
        <w:rPr>
          <w:rFonts w:ascii="Arial" w:hAnsi="Arial" w:cs="Arial"/>
        </w:rPr>
      </w:pPr>
    </w:p>
    <w:p w14:paraId="19AA2EEE" w14:textId="4FF4F380" w:rsidR="003F50FB" w:rsidRPr="0005446F" w:rsidRDefault="00B310D3" w:rsidP="00045045">
      <w:pPr>
        <w:spacing w:line="480" w:lineRule="auto"/>
        <w:rPr>
          <w:rFonts w:ascii="Arial" w:hAnsi="Arial" w:cs="Arial"/>
        </w:rPr>
      </w:pPr>
      <w:r w:rsidRPr="0005446F">
        <w:rPr>
          <w:rFonts w:ascii="Arial" w:hAnsi="Arial" w:cs="Arial"/>
        </w:rPr>
        <w:tab/>
        <w:t xml:space="preserve">To </w:t>
      </w:r>
      <w:r w:rsidR="00607F09" w:rsidRPr="0005446F">
        <w:rPr>
          <w:rFonts w:ascii="Arial" w:hAnsi="Arial" w:cs="Arial"/>
        </w:rPr>
        <w:t>further examine potential drivers of</w:t>
      </w:r>
      <w:r w:rsidRPr="0005446F">
        <w:rPr>
          <w:rFonts w:ascii="Arial" w:hAnsi="Arial" w:cs="Arial"/>
        </w:rPr>
        <w:t xml:space="preserve"> </w:t>
      </w:r>
      <w:r w:rsidR="00E608B4" w:rsidRPr="0005446F">
        <w:rPr>
          <w:rFonts w:ascii="Arial" w:hAnsi="Arial" w:cs="Arial"/>
        </w:rPr>
        <w:t>cryptobenthic community structure</w:t>
      </w:r>
      <w:r w:rsidRPr="0005446F">
        <w:rPr>
          <w:rFonts w:ascii="Arial" w:hAnsi="Arial" w:cs="Arial"/>
        </w:rPr>
        <w:t xml:space="preserve">, we </w:t>
      </w:r>
      <w:r w:rsidR="008A2EEF" w:rsidRPr="0005446F">
        <w:rPr>
          <w:rFonts w:ascii="Arial" w:hAnsi="Arial" w:cs="Arial"/>
        </w:rPr>
        <w:t>quantified</w:t>
      </w:r>
      <w:del w:id="644" w:author="Simon Brandl" w:date="2020-05-30T18:13:00Z">
        <w:r w:rsidRPr="0005446F" w:rsidDel="00AD602C">
          <w:rPr>
            <w:rFonts w:ascii="Arial" w:hAnsi="Arial" w:cs="Arial"/>
          </w:rPr>
          <w:delText xml:space="preserve"> species’</w:delText>
        </w:r>
      </w:del>
      <w:r w:rsidRPr="0005446F">
        <w:rPr>
          <w:rFonts w:ascii="Arial" w:hAnsi="Arial" w:cs="Arial"/>
        </w:rPr>
        <w:t xml:space="preserve"> </w:t>
      </w:r>
      <w:r w:rsidR="00DC4199">
        <w:rPr>
          <w:rFonts w:ascii="Arial" w:hAnsi="Arial" w:cs="Arial"/>
        </w:rPr>
        <w:t xml:space="preserve">prey ingestion </w:t>
      </w:r>
      <w:r w:rsidRPr="0005446F">
        <w:rPr>
          <w:rFonts w:ascii="Arial" w:hAnsi="Arial" w:cs="Arial"/>
        </w:rPr>
        <w:t>in the two locations</w:t>
      </w:r>
      <w:r w:rsidR="0059155A" w:rsidRPr="0005446F">
        <w:rPr>
          <w:rFonts w:ascii="Arial" w:hAnsi="Arial" w:cs="Arial"/>
        </w:rPr>
        <w:t xml:space="preserve"> </w:t>
      </w:r>
      <w:r w:rsidR="00F17F6A" w:rsidRPr="0005446F">
        <w:rPr>
          <w:rFonts w:ascii="Arial" w:hAnsi="Arial" w:cs="Arial"/>
        </w:rPr>
        <w:t xml:space="preserve">using </w:t>
      </w:r>
      <w:r w:rsidR="0087290E" w:rsidRPr="0005446F">
        <w:rPr>
          <w:rFonts w:ascii="Arial" w:hAnsi="Arial" w:cs="Arial"/>
        </w:rPr>
        <w:t>gut content DNA metabarcoding</w:t>
      </w:r>
      <w:r w:rsidR="008A2EEF" w:rsidRPr="0005446F">
        <w:rPr>
          <w:rFonts w:ascii="Arial" w:hAnsi="Arial" w:cs="Arial"/>
        </w:rPr>
        <w:fldChar w:fldCharType="begin"/>
      </w:r>
      <w:ins w:id="645" w:author="Simon Brandl" w:date="2020-06-01T20:32:00Z">
        <w:r w:rsidR="001A739E">
          <w:rPr>
            <w:rFonts w:ascii="Arial" w:hAnsi="Arial" w:cs="Arial"/>
          </w:rPr>
          <w:instrText xml:space="preserve"> ADDIN ZOTERO_ITEM CSL_CITATION {"citationID":"TnaFEG1c","properties":{"formattedCitation":"\\super 65\\nosupersub{}","plainCitation":"65","noteIndex":0},"citationItems":[{"id":1955,"uris":["http://zotero.org/users/3131818/items/UWWXGXCR"],"uri":["http://zotero.org/users/3131818/items/UWWXGXCR"],"itemData":{"id":1955,"type":"article-journal","container-title":"Methods in Ecology and Evolution","ISSN":"2041-210X","issue":"8","journalAbbreviation":"Methods in Ecology and Evolution","page":"1157-1170","title":"Reconstructing hyperdiverse food webs: Gut content metabarcoding as a tool to disentangle trophic interactions on coral reefs","volume":"10","author":[{"family":"Casey","given":"Jordan M"},{"family":"Meyer","given":"Christopher P"},{"family":"Morat","given":"Fabien"},{"family":"Brandl","given":"Simon J"},{"family":"Planes","given":"Serge"},{"family":"Parravicini","given":"Valeriano"}],"issued":{"date-parts":[["2019"]]}}}],"schema":"https://github.com/citation-style-language/schema/raw/master/csl-citation.json"} </w:instrText>
        </w:r>
      </w:ins>
      <w:del w:id="646" w:author="Simon Brandl" w:date="2020-06-01T20:06:00Z">
        <w:r w:rsidR="00ED5488" w:rsidRPr="0005446F" w:rsidDel="002F5BC0">
          <w:rPr>
            <w:rFonts w:ascii="Arial" w:hAnsi="Arial" w:cs="Arial"/>
          </w:rPr>
          <w:delInstrText xml:space="preserve"> ADDIN ZOTERO_ITEM CSL_CITATION {"citationID":"TnaFEG1c","properties":{"formattedCitation":"\\super 63\\nosupersub{}","plainCitation":"63","noteIndex":0},"citationItems":[{"id":1955,"uris":["http://zotero.org/users/3131818/items/UWWXGXCR"],"uri":["http://zotero.org/users/3131818/items/UWWXGXCR"],"itemData":{"id":1955,"type":"article-journal","container-title":"Methods in Ecology and Evolution","ISSN":"2041-210X","issue":"8","journalAbbreviation":"Methods in Ecology and Evolution","page":"1157-1170","title":"Reconstructing hyperdiverse food webs: Gut content metabarcoding as a tool to disentangle trophic interactions on coral reefs","volume":"10","author":[{"family":"Casey","given":"Jordan M"},{"family":"Meyer","given":"Christopher P"},{"family":"Morat","given":"Fabien"},{"family":"Brandl","given":"Simon J"},{"family":"Planes","given":"Serge"},{"family":"Parravicini","given":"Valeriano"}],"issued":{"date-parts":[["2019"]]}}}],"schema":"https://github.com/citation-style-language/schema/raw/master/csl-citation.json"} </w:delInstrText>
        </w:r>
      </w:del>
      <w:r w:rsidR="008A2EEF" w:rsidRPr="0005446F">
        <w:rPr>
          <w:rFonts w:ascii="Arial" w:hAnsi="Arial" w:cs="Arial"/>
        </w:rPr>
        <w:fldChar w:fldCharType="separate"/>
      </w:r>
      <w:ins w:id="647" w:author="Simon Brandl" w:date="2020-06-01T20:32:00Z">
        <w:r w:rsidR="001A739E" w:rsidRPr="001A739E">
          <w:rPr>
            <w:rFonts w:ascii="Arial" w:hAnsi="Arial" w:cs="Arial"/>
            <w:vertAlign w:val="superscript"/>
            <w:rPrChange w:id="648" w:author="Simon Brandl" w:date="2020-06-01T20:32:00Z">
              <w:rPr>
                <w:rFonts w:ascii="Times New Roman" w:hAnsi="Times New Roman" w:cs="Times New Roman"/>
                <w:vertAlign w:val="superscript"/>
              </w:rPr>
            </w:rPrChange>
          </w:rPr>
          <w:t>65</w:t>
        </w:r>
      </w:ins>
      <w:del w:id="649" w:author="Simon Brandl" w:date="2020-06-01T20:06:00Z">
        <w:r w:rsidR="00ED5488" w:rsidRPr="001A739E" w:rsidDel="002F5BC0">
          <w:rPr>
            <w:rFonts w:ascii="Arial" w:hAnsi="Arial" w:cs="Arial"/>
            <w:vertAlign w:val="superscript"/>
            <w:rPrChange w:id="650" w:author="Simon Brandl" w:date="2020-06-01T20:32:00Z">
              <w:rPr>
                <w:rFonts w:ascii="Arial" w:hAnsi="Arial" w:cs="Arial"/>
                <w:vertAlign w:val="superscript"/>
              </w:rPr>
            </w:rPrChange>
          </w:rPr>
          <w:delText>63</w:delText>
        </w:r>
      </w:del>
      <w:r w:rsidR="008A2EEF" w:rsidRPr="0005446F">
        <w:rPr>
          <w:rFonts w:ascii="Arial" w:hAnsi="Arial" w:cs="Arial"/>
        </w:rPr>
        <w:fldChar w:fldCharType="end"/>
      </w:r>
      <w:r w:rsidR="00F17F6A" w:rsidRPr="0005446F">
        <w:rPr>
          <w:rFonts w:ascii="Arial" w:hAnsi="Arial" w:cs="Arial"/>
        </w:rPr>
        <w:t xml:space="preserve"> </w:t>
      </w:r>
      <w:r w:rsidR="00F17F6A" w:rsidRPr="0005446F">
        <w:rPr>
          <w:rFonts w:ascii="Arial" w:hAnsi="Arial" w:cs="Arial"/>
        </w:rPr>
        <w:lastRenderedPageBreak/>
        <w:t xml:space="preserve">across 88 individuals </w:t>
      </w:r>
      <w:r w:rsidR="006A35D6" w:rsidRPr="0005446F">
        <w:rPr>
          <w:rFonts w:ascii="Arial" w:hAnsi="Arial" w:cs="Arial"/>
        </w:rPr>
        <w:t>belonging to</w:t>
      </w:r>
      <w:r w:rsidR="00F17F6A" w:rsidRPr="0005446F">
        <w:rPr>
          <w:rFonts w:ascii="Arial" w:hAnsi="Arial" w:cs="Arial"/>
        </w:rPr>
        <w:t xml:space="preserve"> six species (</w:t>
      </w:r>
      <w:r w:rsidR="00F17F6A" w:rsidRPr="0005446F">
        <w:rPr>
          <w:rFonts w:ascii="Arial" w:hAnsi="Arial" w:cs="Arial"/>
          <w:i/>
          <w:iCs/>
        </w:rPr>
        <w:t xml:space="preserve">C. </w:t>
      </w:r>
      <w:proofErr w:type="spellStart"/>
      <w:r w:rsidR="00F17F6A" w:rsidRPr="0005446F">
        <w:rPr>
          <w:rFonts w:ascii="Arial" w:hAnsi="Arial" w:cs="Arial"/>
          <w:i/>
          <w:iCs/>
        </w:rPr>
        <w:t>anomolus</w:t>
      </w:r>
      <w:proofErr w:type="spellEnd"/>
      <w:r w:rsidR="00F17F6A" w:rsidRPr="0005446F">
        <w:rPr>
          <w:rFonts w:ascii="Arial" w:hAnsi="Arial" w:cs="Arial"/>
        </w:rPr>
        <w:t xml:space="preserve">, </w:t>
      </w:r>
      <w:r w:rsidR="00F17F6A" w:rsidRPr="0005446F">
        <w:rPr>
          <w:rFonts w:ascii="Arial" w:hAnsi="Arial" w:cs="Arial"/>
          <w:i/>
          <w:iCs/>
        </w:rPr>
        <w:t xml:space="preserve">E. </w:t>
      </w:r>
      <w:proofErr w:type="spellStart"/>
      <w:r w:rsidR="00F17F6A" w:rsidRPr="0005446F">
        <w:rPr>
          <w:rFonts w:ascii="Arial" w:hAnsi="Arial" w:cs="Arial"/>
          <w:i/>
          <w:iCs/>
        </w:rPr>
        <w:t>pulcher</w:t>
      </w:r>
      <w:proofErr w:type="spellEnd"/>
      <w:r w:rsidR="00F17F6A" w:rsidRPr="0005446F">
        <w:rPr>
          <w:rFonts w:ascii="Arial" w:hAnsi="Arial" w:cs="Arial"/>
        </w:rPr>
        <w:t>,</w:t>
      </w:r>
      <w:r w:rsidR="006A35D6" w:rsidRPr="0005446F">
        <w:rPr>
          <w:rFonts w:ascii="Arial" w:hAnsi="Arial" w:cs="Arial"/>
        </w:rPr>
        <w:t xml:space="preserve"> and</w:t>
      </w:r>
      <w:r w:rsidR="00F17F6A" w:rsidRPr="0005446F">
        <w:rPr>
          <w:rFonts w:ascii="Arial" w:hAnsi="Arial" w:cs="Arial"/>
        </w:rPr>
        <w:t xml:space="preserve"> </w:t>
      </w:r>
      <w:r w:rsidR="00F17F6A" w:rsidRPr="0005446F">
        <w:rPr>
          <w:rFonts w:ascii="Arial" w:hAnsi="Arial" w:cs="Arial"/>
          <w:i/>
          <w:iCs/>
        </w:rPr>
        <w:t xml:space="preserve">E. </w:t>
      </w:r>
      <w:proofErr w:type="spellStart"/>
      <w:r w:rsidR="00F17F6A" w:rsidRPr="0005446F">
        <w:rPr>
          <w:rFonts w:ascii="Arial" w:hAnsi="Arial" w:cs="Arial"/>
          <w:i/>
          <w:iCs/>
        </w:rPr>
        <w:t>ventermaculus</w:t>
      </w:r>
      <w:proofErr w:type="spellEnd"/>
      <w:r w:rsidR="00F17F6A" w:rsidRPr="0005446F">
        <w:rPr>
          <w:rFonts w:ascii="Arial" w:hAnsi="Arial" w:cs="Arial"/>
          <w:i/>
          <w:iCs/>
        </w:rPr>
        <w:t xml:space="preserve"> </w:t>
      </w:r>
      <w:r w:rsidR="00CE722E" w:rsidRPr="0005446F">
        <w:rPr>
          <w:rFonts w:ascii="Arial" w:hAnsi="Arial" w:cs="Arial"/>
        </w:rPr>
        <w:t>[Arabian Gulf and Gulf of Oman populations]</w:t>
      </w:r>
      <w:r w:rsidR="006A35D6" w:rsidRPr="0005446F">
        <w:rPr>
          <w:rFonts w:ascii="Arial" w:hAnsi="Arial" w:cs="Arial"/>
        </w:rPr>
        <w:t>;</w:t>
      </w:r>
      <w:r w:rsidR="00CE722E" w:rsidRPr="0005446F">
        <w:rPr>
          <w:rFonts w:ascii="Arial" w:hAnsi="Arial" w:cs="Arial"/>
        </w:rPr>
        <w:t xml:space="preserve"> </w:t>
      </w:r>
      <w:proofErr w:type="spellStart"/>
      <w:r w:rsidR="00CE722E" w:rsidRPr="0005446F">
        <w:rPr>
          <w:rFonts w:ascii="Arial" w:hAnsi="Arial" w:cs="Arial"/>
          <w:i/>
          <w:iCs/>
        </w:rPr>
        <w:t>Antennablennius</w:t>
      </w:r>
      <w:proofErr w:type="spellEnd"/>
      <w:r w:rsidR="00CE722E" w:rsidRPr="0005446F">
        <w:rPr>
          <w:rFonts w:ascii="Arial" w:hAnsi="Arial" w:cs="Arial"/>
          <w:i/>
          <w:iCs/>
        </w:rPr>
        <w:t xml:space="preserve"> </w:t>
      </w:r>
      <w:proofErr w:type="spellStart"/>
      <w:r w:rsidR="00CE722E" w:rsidRPr="0005446F">
        <w:rPr>
          <w:rFonts w:ascii="Arial" w:hAnsi="Arial" w:cs="Arial"/>
          <w:i/>
          <w:iCs/>
        </w:rPr>
        <w:t>adenensis</w:t>
      </w:r>
      <w:proofErr w:type="spellEnd"/>
      <w:r w:rsidR="00CE722E" w:rsidRPr="0005446F">
        <w:rPr>
          <w:rFonts w:ascii="Arial" w:hAnsi="Arial" w:cs="Arial"/>
        </w:rPr>
        <w:t>,</w:t>
      </w:r>
      <w:r w:rsidR="00CE722E" w:rsidRPr="0005446F">
        <w:rPr>
          <w:rFonts w:ascii="Arial" w:hAnsi="Arial" w:cs="Arial"/>
          <w:i/>
          <w:iCs/>
        </w:rPr>
        <w:t xml:space="preserve"> </w:t>
      </w:r>
      <w:proofErr w:type="spellStart"/>
      <w:r w:rsidR="00CE722E" w:rsidRPr="0005446F">
        <w:rPr>
          <w:rFonts w:ascii="Arial" w:hAnsi="Arial" w:cs="Arial"/>
          <w:i/>
          <w:iCs/>
        </w:rPr>
        <w:t>Eviota</w:t>
      </w:r>
      <w:proofErr w:type="spellEnd"/>
      <w:r w:rsidR="00CE722E" w:rsidRPr="0005446F">
        <w:rPr>
          <w:rFonts w:ascii="Arial" w:hAnsi="Arial" w:cs="Arial"/>
          <w:i/>
          <w:iCs/>
        </w:rPr>
        <w:t xml:space="preserve"> </w:t>
      </w:r>
      <w:proofErr w:type="spellStart"/>
      <w:r w:rsidR="00CE722E" w:rsidRPr="0005446F">
        <w:rPr>
          <w:rFonts w:ascii="Arial" w:hAnsi="Arial" w:cs="Arial"/>
          <w:i/>
          <w:iCs/>
        </w:rPr>
        <w:t>guttata</w:t>
      </w:r>
      <w:proofErr w:type="spellEnd"/>
      <w:r w:rsidR="00CE722E" w:rsidRPr="0005446F">
        <w:rPr>
          <w:rFonts w:ascii="Arial" w:hAnsi="Arial" w:cs="Arial"/>
        </w:rPr>
        <w:t xml:space="preserve">, and </w:t>
      </w:r>
      <w:proofErr w:type="spellStart"/>
      <w:r w:rsidR="00CE722E" w:rsidRPr="0005446F">
        <w:rPr>
          <w:rFonts w:ascii="Arial" w:hAnsi="Arial" w:cs="Arial"/>
          <w:i/>
          <w:iCs/>
        </w:rPr>
        <w:t>Hetereleotris</w:t>
      </w:r>
      <w:proofErr w:type="spellEnd"/>
      <w:r w:rsidR="00CE722E" w:rsidRPr="0005446F">
        <w:rPr>
          <w:rFonts w:ascii="Arial" w:hAnsi="Arial" w:cs="Arial"/>
          <w:i/>
          <w:iCs/>
        </w:rPr>
        <w:t xml:space="preserve"> vulgaris </w:t>
      </w:r>
      <w:r w:rsidR="00CE722E" w:rsidRPr="0005446F">
        <w:rPr>
          <w:rFonts w:ascii="Arial" w:hAnsi="Arial" w:cs="Arial"/>
        </w:rPr>
        <w:t>[Gulf of Oman only])</w:t>
      </w:r>
      <w:r w:rsidR="00F17F6A" w:rsidRPr="0005446F">
        <w:rPr>
          <w:rFonts w:ascii="Arial" w:hAnsi="Arial" w:cs="Arial"/>
        </w:rPr>
        <w:t>. We</w:t>
      </w:r>
      <w:r w:rsidR="0087290E" w:rsidRPr="0005446F">
        <w:rPr>
          <w:rFonts w:ascii="Arial" w:hAnsi="Arial" w:cs="Arial"/>
        </w:rPr>
        <w:t xml:space="preserve"> target</w:t>
      </w:r>
      <w:r w:rsidR="00F17F6A" w:rsidRPr="0005446F">
        <w:rPr>
          <w:rFonts w:ascii="Arial" w:hAnsi="Arial" w:cs="Arial"/>
        </w:rPr>
        <w:t>ed</w:t>
      </w:r>
      <w:r w:rsidR="0087290E" w:rsidRPr="0005446F">
        <w:rPr>
          <w:rFonts w:ascii="Arial" w:hAnsi="Arial" w:cs="Arial"/>
        </w:rPr>
        <w:t xml:space="preserve"> the cytochrome </w:t>
      </w:r>
      <w:r w:rsidR="0087290E" w:rsidRPr="0005446F">
        <w:rPr>
          <w:rFonts w:ascii="Arial" w:hAnsi="Arial" w:cs="Arial"/>
          <w:i/>
        </w:rPr>
        <w:t>c</w:t>
      </w:r>
      <w:r w:rsidR="0087290E" w:rsidRPr="0005446F">
        <w:rPr>
          <w:rFonts w:ascii="Arial" w:hAnsi="Arial" w:cs="Arial"/>
        </w:rPr>
        <w:t xml:space="preserve"> oxidase subunit I (COI)</w:t>
      </w:r>
      <w:r w:rsidR="00FC270B" w:rsidRPr="0005446F">
        <w:rPr>
          <w:rFonts w:ascii="Arial" w:hAnsi="Arial" w:cs="Arial"/>
        </w:rPr>
        <w:t xml:space="preserve"> </w:t>
      </w:r>
      <w:r w:rsidR="006A35D6" w:rsidRPr="0005446F">
        <w:rPr>
          <w:rFonts w:ascii="Arial" w:hAnsi="Arial" w:cs="Arial"/>
        </w:rPr>
        <w:t>gene region with</w:t>
      </w:r>
      <w:r w:rsidR="00FC270B" w:rsidRPr="0005446F">
        <w:rPr>
          <w:rFonts w:ascii="Arial" w:hAnsi="Arial" w:cs="Arial"/>
        </w:rPr>
        <w:t xml:space="preserve"> primers </w:t>
      </w:r>
      <w:r w:rsidR="006A35D6" w:rsidRPr="0005446F">
        <w:rPr>
          <w:rFonts w:ascii="Arial" w:hAnsi="Arial" w:cs="Arial"/>
        </w:rPr>
        <w:t xml:space="preserve">that </w:t>
      </w:r>
      <w:r w:rsidR="00FC270B" w:rsidRPr="0005446F">
        <w:rPr>
          <w:rFonts w:ascii="Arial" w:hAnsi="Arial" w:cs="Arial"/>
        </w:rPr>
        <w:t>preferentially a</w:t>
      </w:r>
      <w:r w:rsidR="003D1690" w:rsidRPr="0005446F">
        <w:rPr>
          <w:rFonts w:ascii="Arial" w:hAnsi="Arial" w:cs="Arial"/>
        </w:rPr>
        <w:t>mplif</w:t>
      </w:r>
      <w:r w:rsidR="00FC270B" w:rsidRPr="0005446F">
        <w:rPr>
          <w:rFonts w:ascii="Arial" w:hAnsi="Arial" w:cs="Arial"/>
        </w:rPr>
        <w:t>y</w:t>
      </w:r>
      <w:r w:rsidR="002952B3" w:rsidRPr="0005446F">
        <w:rPr>
          <w:rFonts w:ascii="Arial" w:hAnsi="Arial" w:cs="Arial"/>
        </w:rPr>
        <w:t xml:space="preserve"> metazoans</w:t>
      </w:r>
      <w:r w:rsidR="0087290E" w:rsidRPr="0005446F">
        <w:rPr>
          <w:rFonts w:ascii="Arial" w:hAnsi="Arial" w:cs="Arial"/>
        </w:rPr>
        <w:t xml:space="preserve"> and</w:t>
      </w:r>
      <w:r w:rsidR="006A35D6" w:rsidRPr="0005446F">
        <w:rPr>
          <w:rFonts w:ascii="Arial" w:hAnsi="Arial" w:cs="Arial"/>
        </w:rPr>
        <w:t xml:space="preserve"> the</w:t>
      </w:r>
      <w:r w:rsidR="0087290E" w:rsidRPr="0005446F">
        <w:rPr>
          <w:rFonts w:ascii="Arial" w:hAnsi="Arial" w:cs="Arial"/>
        </w:rPr>
        <w:t xml:space="preserve"> 23S rRNA gene region</w:t>
      </w:r>
      <w:r w:rsidR="00FC270B" w:rsidRPr="0005446F">
        <w:rPr>
          <w:rFonts w:ascii="Arial" w:hAnsi="Arial" w:cs="Arial"/>
        </w:rPr>
        <w:t xml:space="preserve"> with primers designed to</w:t>
      </w:r>
      <w:r w:rsidR="00EF7208" w:rsidRPr="0005446F">
        <w:rPr>
          <w:rFonts w:ascii="Arial" w:hAnsi="Arial" w:cs="Arial"/>
        </w:rPr>
        <w:t xml:space="preserve"> </w:t>
      </w:r>
      <w:r w:rsidR="00FC270B" w:rsidRPr="0005446F">
        <w:rPr>
          <w:rFonts w:ascii="Arial" w:hAnsi="Arial" w:cs="Arial"/>
        </w:rPr>
        <w:t xml:space="preserve">amplify </w:t>
      </w:r>
      <w:r w:rsidR="0022273A" w:rsidRPr="0005446F">
        <w:rPr>
          <w:rFonts w:ascii="Arial" w:hAnsi="Arial" w:cs="Arial"/>
        </w:rPr>
        <w:t>algae</w:t>
      </w:r>
      <w:r w:rsidR="0087290E" w:rsidRPr="0005446F">
        <w:rPr>
          <w:rFonts w:ascii="Arial" w:hAnsi="Arial" w:cs="Arial"/>
        </w:rPr>
        <w:t xml:space="preserve">. </w:t>
      </w:r>
      <w:r w:rsidR="00613B0D" w:rsidRPr="0005446F">
        <w:rPr>
          <w:rFonts w:ascii="Arial" w:hAnsi="Arial" w:cs="Arial"/>
        </w:rPr>
        <w:t xml:space="preserve">Across all </w:t>
      </w:r>
      <w:r w:rsidR="00F17F6A" w:rsidRPr="0005446F">
        <w:rPr>
          <w:rFonts w:ascii="Arial" w:hAnsi="Arial" w:cs="Arial"/>
        </w:rPr>
        <w:t>examined fishes</w:t>
      </w:r>
      <w:r w:rsidR="00613B0D" w:rsidRPr="0005446F">
        <w:rPr>
          <w:rFonts w:ascii="Arial" w:hAnsi="Arial" w:cs="Arial"/>
        </w:rPr>
        <w:t xml:space="preserve">, COI </w:t>
      </w:r>
      <w:r w:rsidR="006A35D6" w:rsidRPr="0005446F">
        <w:rPr>
          <w:rFonts w:ascii="Arial" w:hAnsi="Arial" w:cs="Arial"/>
        </w:rPr>
        <w:t xml:space="preserve">metabarcoding </w:t>
      </w:r>
      <w:r w:rsidR="00613B0D" w:rsidRPr="0005446F">
        <w:rPr>
          <w:rFonts w:ascii="Arial" w:hAnsi="Arial" w:cs="Arial"/>
        </w:rPr>
        <w:t xml:space="preserve">yielded a total of 547 unique </w:t>
      </w:r>
      <w:r w:rsidR="0022273A" w:rsidRPr="0005446F">
        <w:rPr>
          <w:rFonts w:ascii="Arial" w:hAnsi="Arial" w:cs="Arial"/>
        </w:rPr>
        <w:t>o</w:t>
      </w:r>
      <w:r w:rsidR="00EF7208" w:rsidRPr="0005446F">
        <w:rPr>
          <w:rFonts w:ascii="Arial" w:hAnsi="Arial" w:cs="Arial"/>
        </w:rPr>
        <w:t xml:space="preserve">perational </w:t>
      </w:r>
      <w:r w:rsidR="0022273A" w:rsidRPr="0005446F">
        <w:rPr>
          <w:rFonts w:ascii="Arial" w:hAnsi="Arial" w:cs="Arial"/>
        </w:rPr>
        <w:t>t</w:t>
      </w:r>
      <w:r w:rsidR="00EF7208" w:rsidRPr="0005446F">
        <w:rPr>
          <w:rFonts w:ascii="Arial" w:hAnsi="Arial" w:cs="Arial"/>
        </w:rPr>
        <w:t xml:space="preserve">axonomic </w:t>
      </w:r>
      <w:r w:rsidR="0022273A" w:rsidRPr="0005446F">
        <w:rPr>
          <w:rFonts w:ascii="Arial" w:hAnsi="Arial" w:cs="Arial"/>
        </w:rPr>
        <w:t>u</w:t>
      </w:r>
      <w:r w:rsidR="00EF7208" w:rsidRPr="0005446F">
        <w:rPr>
          <w:rFonts w:ascii="Arial" w:hAnsi="Arial" w:cs="Arial"/>
        </w:rPr>
        <w:t>nits</w:t>
      </w:r>
      <w:r w:rsidR="0022273A" w:rsidRPr="0005446F">
        <w:rPr>
          <w:rFonts w:ascii="Arial" w:hAnsi="Arial" w:cs="Arial"/>
        </w:rPr>
        <w:t xml:space="preserve"> (OTUs</w:t>
      </w:r>
      <w:r w:rsidR="00EF7208" w:rsidRPr="0005446F">
        <w:rPr>
          <w:rFonts w:ascii="Arial" w:hAnsi="Arial" w:cs="Arial"/>
        </w:rPr>
        <w:t>)</w:t>
      </w:r>
      <w:r w:rsidR="00613B0D" w:rsidRPr="0005446F">
        <w:rPr>
          <w:rFonts w:ascii="Arial" w:hAnsi="Arial" w:cs="Arial"/>
        </w:rPr>
        <w:t xml:space="preserve">, while 23S </w:t>
      </w:r>
      <w:r w:rsidR="0022273A" w:rsidRPr="0005446F">
        <w:rPr>
          <w:rFonts w:ascii="Arial" w:hAnsi="Arial" w:cs="Arial"/>
        </w:rPr>
        <w:t xml:space="preserve">metabarcoding </w:t>
      </w:r>
      <w:r w:rsidR="00613B0D" w:rsidRPr="0005446F">
        <w:rPr>
          <w:rFonts w:ascii="Arial" w:hAnsi="Arial" w:cs="Arial"/>
        </w:rPr>
        <w:t xml:space="preserve">yielded </w:t>
      </w:r>
      <w:r w:rsidR="00086F4F" w:rsidRPr="0005446F">
        <w:rPr>
          <w:rFonts w:ascii="Arial" w:hAnsi="Arial" w:cs="Arial"/>
        </w:rPr>
        <w:t xml:space="preserve">3,009 unique </w:t>
      </w:r>
      <w:r w:rsidR="0022273A" w:rsidRPr="0005446F">
        <w:rPr>
          <w:rFonts w:ascii="Arial" w:hAnsi="Arial" w:cs="Arial"/>
        </w:rPr>
        <w:t>e</w:t>
      </w:r>
      <w:r w:rsidR="00EF7208" w:rsidRPr="0005446F">
        <w:rPr>
          <w:rFonts w:ascii="Arial" w:hAnsi="Arial" w:cs="Arial"/>
        </w:rPr>
        <w:t xml:space="preserve">xact </w:t>
      </w:r>
      <w:r w:rsidR="0022273A" w:rsidRPr="0005446F">
        <w:rPr>
          <w:rFonts w:ascii="Arial" w:hAnsi="Arial" w:cs="Arial"/>
        </w:rPr>
        <w:t>s</w:t>
      </w:r>
      <w:r w:rsidR="00EF7208" w:rsidRPr="0005446F">
        <w:rPr>
          <w:rFonts w:ascii="Arial" w:hAnsi="Arial" w:cs="Arial"/>
        </w:rPr>
        <w:t xml:space="preserve">equence </w:t>
      </w:r>
      <w:r w:rsidR="0022273A" w:rsidRPr="0005446F">
        <w:rPr>
          <w:rFonts w:ascii="Arial" w:hAnsi="Arial" w:cs="Arial"/>
        </w:rPr>
        <w:t>v</w:t>
      </w:r>
      <w:r w:rsidR="00EF7208" w:rsidRPr="0005446F">
        <w:rPr>
          <w:rFonts w:ascii="Arial" w:hAnsi="Arial" w:cs="Arial"/>
        </w:rPr>
        <w:t>ariants</w:t>
      </w:r>
      <w:r w:rsidR="0022273A" w:rsidRPr="0005446F">
        <w:rPr>
          <w:rFonts w:ascii="Arial" w:hAnsi="Arial" w:cs="Arial"/>
        </w:rPr>
        <w:t xml:space="preserve"> (ESVs)</w:t>
      </w:r>
      <w:r w:rsidR="00086F4F" w:rsidRPr="0005446F">
        <w:rPr>
          <w:rFonts w:ascii="Arial" w:hAnsi="Arial" w:cs="Arial"/>
        </w:rPr>
        <w:t>.</w:t>
      </w:r>
      <w:r w:rsidR="00C959DC" w:rsidRPr="0005446F">
        <w:rPr>
          <w:rFonts w:ascii="Arial" w:hAnsi="Arial" w:cs="Arial"/>
        </w:rPr>
        <w:t xml:space="preserve"> </w:t>
      </w:r>
      <w:r w:rsidR="00CE722E" w:rsidRPr="0005446F">
        <w:rPr>
          <w:rFonts w:ascii="Arial" w:hAnsi="Arial" w:cs="Arial"/>
        </w:rPr>
        <w:t>Bipartite d</w:t>
      </w:r>
      <w:r w:rsidR="00C959DC" w:rsidRPr="0005446F">
        <w:rPr>
          <w:rFonts w:ascii="Arial" w:hAnsi="Arial" w:cs="Arial"/>
        </w:rPr>
        <w:t>ietary network tree</w:t>
      </w:r>
      <w:r w:rsidR="00A96C54" w:rsidRPr="0005446F">
        <w:rPr>
          <w:rFonts w:ascii="Arial" w:hAnsi="Arial" w:cs="Arial"/>
        </w:rPr>
        <w:t xml:space="preserve">s </w:t>
      </w:r>
      <w:r w:rsidR="00CE722E" w:rsidRPr="0005446F">
        <w:rPr>
          <w:rFonts w:ascii="Arial" w:hAnsi="Arial" w:cs="Arial"/>
        </w:rPr>
        <w:t xml:space="preserve">and modularity analyses </w:t>
      </w:r>
      <w:r w:rsidR="00A96C54" w:rsidRPr="0005446F">
        <w:rPr>
          <w:rFonts w:ascii="Arial" w:hAnsi="Arial" w:cs="Arial"/>
        </w:rPr>
        <w:t xml:space="preserve">for the COI </w:t>
      </w:r>
      <w:r w:rsidR="003D1690" w:rsidRPr="0005446F">
        <w:rPr>
          <w:rFonts w:ascii="Arial" w:hAnsi="Arial" w:cs="Arial"/>
        </w:rPr>
        <w:t xml:space="preserve">marker </w:t>
      </w:r>
      <w:r w:rsidR="00C959DC" w:rsidRPr="0005446F">
        <w:rPr>
          <w:rFonts w:ascii="Arial" w:hAnsi="Arial" w:cs="Arial"/>
        </w:rPr>
        <w:t xml:space="preserve">showed </w:t>
      </w:r>
      <w:r w:rsidR="00C06182" w:rsidRPr="0005446F">
        <w:rPr>
          <w:rFonts w:ascii="Arial" w:hAnsi="Arial" w:cs="Arial"/>
        </w:rPr>
        <w:t xml:space="preserve">strong separations </w:t>
      </w:r>
      <w:r w:rsidR="003D1690" w:rsidRPr="0005446F">
        <w:rPr>
          <w:rFonts w:ascii="Arial" w:hAnsi="Arial" w:cs="Arial"/>
        </w:rPr>
        <w:t>between the</w:t>
      </w:r>
      <w:r w:rsidR="00C06182" w:rsidRPr="0005446F">
        <w:rPr>
          <w:rFonts w:ascii="Arial" w:hAnsi="Arial" w:cs="Arial"/>
        </w:rPr>
        <w:t xml:space="preserve"> Arabian Gulf and Gulf of Oman populations </w:t>
      </w:r>
      <w:r w:rsidR="00A96C54" w:rsidRPr="0005446F">
        <w:rPr>
          <w:rFonts w:ascii="Arial" w:hAnsi="Arial" w:cs="Arial"/>
        </w:rPr>
        <w:t>(</w:t>
      </w:r>
      <w:r w:rsidR="00B31F70" w:rsidRPr="0005446F">
        <w:rPr>
          <w:rFonts w:ascii="Arial" w:hAnsi="Arial" w:cs="Arial"/>
        </w:rPr>
        <w:t>Fig.</w:t>
      </w:r>
      <w:r w:rsidR="008C7928" w:rsidRPr="0005446F">
        <w:rPr>
          <w:rFonts w:ascii="Arial" w:hAnsi="Arial" w:cs="Arial"/>
        </w:rPr>
        <w:t xml:space="preserve"> 4</w:t>
      </w:r>
      <w:r w:rsidR="00A96C54" w:rsidRPr="0005446F">
        <w:rPr>
          <w:rFonts w:ascii="Arial" w:hAnsi="Arial" w:cs="Arial"/>
        </w:rPr>
        <w:t>)</w:t>
      </w:r>
      <w:r w:rsidR="009B2FA6" w:rsidRPr="0005446F">
        <w:rPr>
          <w:rFonts w:ascii="Arial" w:hAnsi="Arial" w:cs="Arial"/>
        </w:rPr>
        <w:t xml:space="preserve">. </w:t>
      </w:r>
      <w:r w:rsidR="00C06182" w:rsidRPr="0005446F">
        <w:rPr>
          <w:rFonts w:ascii="Arial" w:hAnsi="Arial" w:cs="Arial"/>
        </w:rPr>
        <w:t xml:space="preserve">The COI network </w:t>
      </w:r>
      <w:r w:rsidR="002F66C1" w:rsidRPr="0005446F">
        <w:rPr>
          <w:rFonts w:ascii="Arial" w:hAnsi="Arial" w:cs="Arial"/>
        </w:rPr>
        <w:t>contained five distinct modules (modularity = 0.472)</w:t>
      </w:r>
      <w:r w:rsidR="00CE722E" w:rsidRPr="0005446F">
        <w:rPr>
          <w:rFonts w:ascii="Arial" w:hAnsi="Arial" w:cs="Arial"/>
        </w:rPr>
        <w:t>, with</w:t>
      </w:r>
      <w:r w:rsidR="002F66C1" w:rsidRPr="0005446F">
        <w:rPr>
          <w:rFonts w:ascii="Arial" w:hAnsi="Arial" w:cs="Arial"/>
        </w:rPr>
        <w:t xml:space="preserve"> 92.3% of individuals from the Arabian Gulf distributed across two modules. Module V contained </w:t>
      </w:r>
      <w:r w:rsidR="008F051F" w:rsidRPr="0005446F">
        <w:rPr>
          <w:rFonts w:ascii="Arial" w:hAnsi="Arial" w:cs="Arial"/>
        </w:rPr>
        <w:t>seven</w:t>
      </w:r>
      <w:r w:rsidR="002F66C1" w:rsidRPr="0005446F">
        <w:rPr>
          <w:rFonts w:ascii="Arial" w:hAnsi="Arial" w:cs="Arial"/>
        </w:rPr>
        <w:t xml:space="preserve"> out of </w:t>
      </w:r>
      <w:r w:rsidR="008F051F" w:rsidRPr="0005446F">
        <w:rPr>
          <w:rFonts w:ascii="Arial" w:hAnsi="Arial" w:cs="Arial"/>
        </w:rPr>
        <w:t>ten</w:t>
      </w:r>
      <w:r w:rsidR="002F66C1" w:rsidRPr="0005446F">
        <w:rPr>
          <w:rFonts w:ascii="Arial" w:hAnsi="Arial" w:cs="Arial"/>
        </w:rPr>
        <w:t xml:space="preserve"> individuals of </w:t>
      </w:r>
      <w:r w:rsidR="002F66C1" w:rsidRPr="0005446F">
        <w:rPr>
          <w:rFonts w:ascii="Arial" w:hAnsi="Arial" w:cs="Arial"/>
          <w:i/>
          <w:iCs/>
        </w:rPr>
        <w:t xml:space="preserve">C. </w:t>
      </w:r>
      <w:proofErr w:type="spellStart"/>
      <w:r w:rsidR="002F66C1" w:rsidRPr="0005446F">
        <w:rPr>
          <w:rFonts w:ascii="Arial" w:hAnsi="Arial" w:cs="Arial"/>
          <w:i/>
          <w:iCs/>
        </w:rPr>
        <w:t>anomolus</w:t>
      </w:r>
      <w:proofErr w:type="spellEnd"/>
      <w:r w:rsidR="002F66C1" w:rsidRPr="0005446F">
        <w:rPr>
          <w:rFonts w:ascii="Arial" w:hAnsi="Arial" w:cs="Arial"/>
        </w:rPr>
        <w:t xml:space="preserve"> from the Arabian Gulf, 8 out of 9 individuals of </w:t>
      </w:r>
      <w:r w:rsidR="002F66C1" w:rsidRPr="0005446F">
        <w:rPr>
          <w:rFonts w:ascii="Arial" w:hAnsi="Arial" w:cs="Arial"/>
          <w:i/>
          <w:iCs/>
        </w:rPr>
        <w:t xml:space="preserve">E. </w:t>
      </w:r>
      <w:proofErr w:type="spellStart"/>
      <w:r w:rsidR="002F66C1" w:rsidRPr="0005446F">
        <w:rPr>
          <w:rFonts w:ascii="Arial" w:hAnsi="Arial" w:cs="Arial"/>
          <w:i/>
          <w:iCs/>
        </w:rPr>
        <w:t>ventermaculus</w:t>
      </w:r>
      <w:proofErr w:type="spellEnd"/>
      <w:r w:rsidR="002F66C1" w:rsidRPr="0005446F">
        <w:rPr>
          <w:rFonts w:ascii="Arial" w:hAnsi="Arial" w:cs="Arial"/>
          <w:i/>
          <w:iCs/>
        </w:rPr>
        <w:t xml:space="preserve"> </w:t>
      </w:r>
      <w:r w:rsidR="002F66C1" w:rsidRPr="0005446F">
        <w:rPr>
          <w:rFonts w:ascii="Arial" w:hAnsi="Arial" w:cs="Arial"/>
        </w:rPr>
        <w:t xml:space="preserve">from the Arabian Gulf, and one </w:t>
      </w:r>
      <w:r w:rsidR="002F66C1" w:rsidRPr="0005446F">
        <w:rPr>
          <w:rFonts w:ascii="Arial" w:hAnsi="Arial" w:cs="Arial"/>
          <w:i/>
          <w:iCs/>
        </w:rPr>
        <w:t xml:space="preserve">E. </w:t>
      </w:r>
      <w:proofErr w:type="spellStart"/>
      <w:r w:rsidR="002F66C1" w:rsidRPr="0005446F">
        <w:rPr>
          <w:rFonts w:ascii="Arial" w:hAnsi="Arial" w:cs="Arial"/>
          <w:i/>
          <w:iCs/>
        </w:rPr>
        <w:t>guttata</w:t>
      </w:r>
      <w:proofErr w:type="spellEnd"/>
      <w:r w:rsidR="002F66C1" w:rsidRPr="0005446F">
        <w:rPr>
          <w:rFonts w:ascii="Arial" w:hAnsi="Arial" w:cs="Arial"/>
          <w:i/>
          <w:iCs/>
        </w:rPr>
        <w:t xml:space="preserve"> </w:t>
      </w:r>
      <w:r w:rsidR="002F66C1" w:rsidRPr="0005446F">
        <w:rPr>
          <w:rFonts w:ascii="Arial" w:hAnsi="Arial" w:cs="Arial"/>
        </w:rPr>
        <w:t xml:space="preserve">from the Gulf of Oman. The remaining individuals of </w:t>
      </w:r>
      <w:r w:rsidR="002F66C1" w:rsidRPr="0005446F">
        <w:rPr>
          <w:rFonts w:ascii="Arial" w:hAnsi="Arial" w:cs="Arial"/>
          <w:i/>
          <w:iCs/>
        </w:rPr>
        <w:t xml:space="preserve">C. </w:t>
      </w:r>
      <w:proofErr w:type="spellStart"/>
      <w:r w:rsidR="002F66C1" w:rsidRPr="0005446F">
        <w:rPr>
          <w:rFonts w:ascii="Arial" w:hAnsi="Arial" w:cs="Arial"/>
          <w:i/>
          <w:iCs/>
        </w:rPr>
        <w:t>anomolus</w:t>
      </w:r>
      <w:proofErr w:type="spellEnd"/>
      <w:r w:rsidR="002F66C1" w:rsidRPr="0005446F">
        <w:rPr>
          <w:rFonts w:ascii="Arial" w:hAnsi="Arial" w:cs="Arial"/>
          <w:i/>
          <w:iCs/>
        </w:rPr>
        <w:t xml:space="preserve"> </w:t>
      </w:r>
      <w:r w:rsidR="002F66C1" w:rsidRPr="0005446F">
        <w:rPr>
          <w:rFonts w:ascii="Arial" w:hAnsi="Arial" w:cs="Arial"/>
        </w:rPr>
        <w:t xml:space="preserve">and </w:t>
      </w:r>
      <w:r w:rsidR="002F66C1" w:rsidRPr="0005446F">
        <w:rPr>
          <w:rFonts w:ascii="Arial" w:hAnsi="Arial" w:cs="Arial"/>
          <w:i/>
          <w:iCs/>
        </w:rPr>
        <w:t xml:space="preserve">E. </w:t>
      </w:r>
      <w:proofErr w:type="spellStart"/>
      <w:r w:rsidR="002F66C1" w:rsidRPr="0005446F">
        <w:rPr>
          <w:rFonts w:ascii="Arial" w:hAnsi="Arial" w:cs="Arial"/>
          <w:i/>
          <w:iCs/>
        </w:rPr>
        <w:t>ventermaculus</w:t>
      </w:r>
      <w:proofErr w:type="spellEnd"/>
      <w:r w:rsidR="002F66C1" w:rsidRPr="0005446F">
        <w:rPr>
          <w:rFonts w:ascii="Arial" w:hAnsi="Arial" w:cs="Arial"/>
          <w:i/>
          <w:iCs/>
        </w:rPr>
        <w:t xml:space="preserve"> </w:t>
      </w:r>
      <w:r w:rsidR="002F66C1" w:rsidRPr="0005446F">
        <w:rPr>
          <w:rFonts w:ascii="Arial" w:hAnsi="Arial" w:cs="Arial"/>
        </w:rPr>
        <w:t xml:space="preserve">from the Arabian Gulf clustered with </w:t>
      </w:r>
      <w:r w:rsidR="002F66C1" w:rsidRPr="0005446F">
        <w:rPr>
          <w:rFonts w:ascii="Arial" w:hAnsi="Arial" w:cs="Arial"/>
          <w:i/>
          <w:iCs/>
        </w:rPr>
        <w:t xml:space="preserve">E. </w:t>
      </w:r>
      <w:proofErr w:type="spellStart"/>
      <w:r w:rsidR="002F66C1" w:rsidRPr="0005446F">
        <w:rPr>
          <w:rFonts w:ascii="Arial" w:hAnsi="Arial" w:cs="Arial"/>
          <w:i/>
          <w:iCs/>
        </w:rPr>
        <w:t>pulcher</w:t>
      </w:r>
      <w:proofErr w:type="spellEnd"/>
      <w:r w:rsidR="002F66C1" w:rsidRPr="0005446F">
        <w:rPr>
          <w:rFonts w:ascii="Arial" w:hAnsi="Arial" w:cs="Arial"/>
          <w:i/>
          <w:iCs/>
        </w:rPr>
        <w:t xml:space="preserve"> </w:t>
      </w:r>
      <w:r w:rsidR="002F66C1" w:rsidRPr="0005446F">
        <w:rPr>
          <w:rFonts w:ascii="Arial" w:hAnsi="Arial" w:cs="Arial"/>
        </w:rPr>
        <w:t>from the Arabian Gulf (</w:t>
      </w:r>
      <w:r w:rsidR="008F051F" w:rsidRPr="0005446F">
        <w:rPr>
          <w:rFonts w:ascii="Arial" w:hAnsi="Arial" w:cs="Arial"/>
        </w:rPr>
        <w:t>five</w:t>
      </w:r>
      <w:r w:rsidR="002F66C1" w:rsidRPr="0005446F">
        <w:rPr>
          <w:rFonts w:ascii="Arial" w:hAnsi="Arial" w:cs="Arial"/>
        </w:rPr>
        <w:t xml:space="preserve"> out of </w:t>
      </w:r>
      <w:r w:rsidR="008F051F" w:rsidRPr="0005446F">
        <w:rPr>
          <w:rFonts w:ascii="Arial" w:hAnsi="Arial" w:cs="Arial"/>
        </w:rPr>
        <w:t>seven</w:t>
      </w:r>
      <w:r w:rsidR="002F66C1" w:rsidRPr="0005446F">
        <w:rPr>
          <w:rFonts w:ascii="Arial" w:hAnsi="Arial" w:cs="Arial"/>
        </w:rPr>
        <w:t xml:space="preserve">), </w:t>
      </w:r>
      <w:r w:rsidR="00BD2441" w:rsidRPr="0005446F">
        <w:rPr>
          <w:rFonts w:ascii="Arial" w:hAnsi="Arial" w:cs="Arial"/>
        </w:rPr>
        <w:t xml:space="preserve">four </w:t>
      </w:r>
      <w:r w:rsidR="002F66C1" w:rsidRPr="0005446F">
        <w:rPr>
          <w:rFonts w:ascii="Arial" w:hAnsi="Arial" w:cs="Arial"/>
        </w:rPr>
        <w:t xml:space="preserve">Gulf of Oman individuals </w:t>
      </w:r>
      <w:r w:rsidR="00153D1F" w:rsidRPr="0005446F">
        <w:rPr>
          <w:rFonts w:ascii="Arial" w:hAnsi="Arial" w:cs="Arial"/>
        </w:rPr>
        <w:t xml:space="preserve">of </w:t>
      </w:r>
      <w:r w:rsidR="00153D1F" w:rsidRPr="0005446F">
        <w:rPr>
          <w:rFonts w:ascii="Arial" w:hAnsi="Arial" w:cs="Arial"/>
          <w:i/>
          <w:iCs/>
        </w:rPr>
        <w:t xml:space="preserve">C. </w:t>
      </w:r>
      <w:proofErr w:type="spellStart"/>
      <w:r w:rsidR="00153D1F" w:rsidRPr="0005446F">
        <w:rPr>
          <w:rFonts w:ascii="Arial" w:hAnsi="Arial" w:cs="Arial"/>
          <w:i/>
          <w:iCs/>
        </w:rPr>
        <w:t>anomolus</w:t>
      </w:r>
      <w:proofErr w:type="spellEnd"/>
      <w:r w:rsidR="00153D1F" w:rsidRPr="0005446F">
        <w:rPr>
          <w:rFonts w:ascii="Arial" w:hAnsi="Arial" w:cs="Arial"/>
        </w:rPr>
        <w:t xml:space="preserve">, and a single </w:t>
      </w:r>
      <w:r w:rsidR="00153D1F" w:rsidRPr="0005446F">
        <w:rPr>
          <w:rFonts w:ascii="Arial" w:hAnsi="Arial" w:cs="Arial"/>
          <w:i/>
          <w:iCs/>
        </w:rPr>
        <w:t xml:space="preserve">H. vulgaris </w:t>
      </w:r>
      <w:r w:rsidR="00153D1F" w:rsidRPr="0005446F">
        <w:rPr>
          <w:rFonts w:ascii="Arial" w:hAnsi="Arial" w:cs="Arial"/>
        </w:rPr>
        <w:t>in module II</w:t>
      </w:r>
      <w:r w:rsidR="00AB372F" w:rsidRPr="0005446F">
        <w:rPr>
          <w:rFonts w:ascii="Arial" w:hAnsi="Arial" w:cs="Arial"/>
        </w:rPr>
        <w:t xml:space="preserve"> (Fig. 4</w:t>
      </w:r>
      <w:proofErr w:type="gramStart"/>
      <w:r w:rsidR="00AB372F" w:rsidRPr="0005446F">
        <w:rPr>
          <w:rFonts w:ascii="Arial" w:hAnsi="Arial" w:cs="Arial"/>
        </w:rPr>
        <w:t>a,b</w:t>
      </w:r>
      <w:proofErr w:type="gramEnd"/>
      <w:r w:rsidR="00AB372F" w:rsidRPr="0005446F">
        <w:rPr>
          <w:rFonts w:ascii="Arial" w:hAnsi="Arial" w:cs="Arial"/>
        </w:rPr>
        <w:t>)</w:t>
      </w:r>
      <w:r w:rsidR="00153D1F" w:rsidRPr="0005446F">
        <w:rPr>
          <w:rFonts w:ascii="Arial" w:hAnsi="Arial" w:cs="Arial"/>
        </w:rPr>
        <w:t>.</w:t>
      </w:r>
      <w:r w:rsidR="002F66C1" w:rsidRPr="0005446F">
        <w:rPr>
          <w:rFonts w:ascii="Arial" w:hAnsi="Arial" w:cs="Arial"/>
        </w:rPr>
        <w:t xml:space="preserve"> </w:t>
      </w:r>
      <w:r w:rsidR="00153D1F" w:rsidRPr="0005446F">
        <w:rPr>
          <w:rFonts w:ascii="Arial" w:hAnsi="Arial" w:cs="Arial"/>
        </w:rPr>
        <w:t>T</w:t>
      </w:r>
      <w:r w:rsidR="00A96C54" w:rsidRPr="0005446F">
        <w:rPr>
          <w:rFonts w:ascii="Arial" w:hAnsi="Arial" w:cs="Arial"/>
        </w:rPr>
        <w:t xml:space="preserve">he 23S </w:t>
      </w:r>
      <w:r w:rsidR="0022273A" w:rsidRPr="0005446F">
        <w:rPr>
          <w:rFonts w:ascii="Arial" w:hAnsi="Arial" w:cs="Arial"/>
        </w:rPr>
        <w:t xml:space="preserve">marker </w:t>
      </w:r>
      <w:r w:rsidR="00153D1F" w:rsidRPr="0005446F">
        <w:rPr>
          <w:rFonts w:ascii="Arial" w:hAnsi="Arial" w:cs="Arial"/>
        </w:rPr>
        <w:t xml:space="preserve">also revealed </w:t>
      </w:r>
      <w:r w:rsidR="00A96C54" w:rsidRPr="0005446F">
        <w:rPr>
          <w:rFonts w:ascii="Arial" w:hAnsi="Arial" w:cs="Arial"/>
        </w:rPr>
        <w:t xml:space="preserve">five modules </w:t>
      </w:r>
      <w:r w:rsidR="00153D1F" w:rsidRPr="0005446F">
        <w:rPr>
          <w:rFonts w:ascii="Arial" w:hAnsi="Arial" w:cs="Arial"/>
        </w:rPr>
        <w:t>(modularity = 0.359</w:t>
      </w:r>
      <w:r w:rsidR="00AB372F" w:rsidRPr="0005446F">
        <w:rPr>
          <w:rFonts w:ascii="Arial" w:hAnsi="Arial" w:cs="Arial"/>
        </w:rPr>
        <w:t xml:space="preserve">) but showed </w:t>
      </w:r>
      <w:r w:rsidR="008F051F" w:rsidRPr="0005446F">
        <w:rPr>
          <w:rFonts w:ascii="Arial" w:hAnsi="Arial" w:cs="Arial"/>
        </w:rPr>
        <w:t xml:space="preserve">an </w:t>
      </w:r>
      <w:r w:rsidR="00AB372F" w:rsidRPr="0005446F">
        <w:rPr>
          <w:rFonts w:ascii="Arial" w:hAnsi="Arial" w:cs="Arial"/>
        </w:rPr>
        <w:t xml:space="preserve">even stronger </w:t>
      </w:r>
      <w:r w:rsidR="008F051F" w:rsidRPr="0005446F">
        <w:rPr>
          <w:rFonts w:ascii="Arial" w:hAnsi="Arial" w:cs="Arial"/>
        </w:rPr>
        <w:t xml:space="preserve">regional </w:t>
      </w:r>
      <w:r w:rsidR="00AB372F" w:rsidRPr="0005446F">
        <w:rPr>
          <w:rFonts w:ascii="Arial" w:hAnsi="Arial" w:cs="Arial"/>
        </w:rPr>
        <w:t>separation</w:t>
      </w:r>
      <w:r w:rsidR="00A96C54" w:rsidRPr="0005446F">
        <w:rPr>
          <w:rFonts w:ascii="Arial" w:hAnsi="Arial" w:cs="Arial"/>
        </w:rPr>
        <w:t>.</w:t>
      </w:r>
      <w:r w:rsidR="00AB372F" w:rsidRPr="0005446F">
        <w:rPr>
          <w:rFonts w:ascii="Arial" w:hAnsi="Arial" w:cs="Arial"/>
        </w:rPr>
        <w:t xml:space="preserve"> All individuals from the Arabian Gulf (except for one </w:t>
      </w:r>
      <w:ins w:id="651" w:author="Simon Brandl" w:date="2020-05-30T18:14:00Z">
        <w:r w:rsidR="00AD602C">
          <w:rPr>
            <w:rFonts w:ascii="Arial" w:hAnsi="Arial" w:cs="Arial"/>
          </w:rPr>
          <w:t xml:space="preserve">individual of </w:t>
        </w:r>
      </w:ins>
      <w:r w:rsidR="00AB372F" w:rsidRPr="0005446F">
        <w:rPr>
          <w:rFonts w:ascii="Arial" w:hAnsi="Arial" w:cs="Arial"/>
          <w:i/>
          <w:iCs/>
        </w:rPr>
        <w:t xml:space="preserve">C. </w:t>
      </w:r>
      <w:proofErr w:type="spellStart"/>
      <w:r w:rsidR="00AB372F" w:rsidRPr="0005446F">
        <w:rPr>
          <w:rFonts w:ascii="Arial" w:hAnsi="Arial" w:cs="Arial"/>
          <w:i/>
          <w:iCs/>
        </w:rPr>
        <w:t>anomolus</w:t>
      </w:r>
      <w:proofErr w:type="spellEnd"/>
      <w:r w:rsidR="00AB372F" w:rsidRPr="0005446F">
        <w:rPr>
          <w:rFonts w:ascii="Arial" w:hAnsi="Arial" w:cs="Arial"/>
        </w:rPr>
        <w:t>) were united in a single module (module III)</w:t>
      </w:r>
      <w:r w:rsidR="008F051F" w:rsidRPr="0005446F">
        <w:rPr>
          <w:rFonts w:ascii="Arial" w:hAnsi="Arial" w:cs="Arial"/>
        </w:rPr>
        <w:t>, which</w:t>
      </w:r>
      <w:r w:rsidR="00AB372F" w:rsidRPr="0005446F">
        <w:rPr>
          <w:rFonts w:ascii="Arial" w:hAnsi="Arial" w:cs="Arial"/>
        </w:rPr>
        <w:t xml:space="preserve"> contained no Gulf of Oman individuals (Fig. 4</w:t>
      </w:r>
      <w:proofErr w:type="gramStart"/>
      <w:r w:rsidR="00AB372F" w:rsidRPr="0005446F">
        <w:rPr>
          <w:rFonts w:ascii="Arial" w:hAnsi="Arial" w:cs="Arial"/>
        </w:rPr>
        <w:t>c,d</w:t>
      </w:r>
      <w:proofErr w:type="gramEnd"/>
      <w:r w:rsidR="00AB372F" w:rsidRPr="0005446F">
        <w:rPr>
          <w:rFonts w:ascii="Arial" w:hAnsi="Arial" w:cs="Arial"/>
        </w:rPr>
        <w:t>).</w:t>
      </w:r>
      <w:r w:rsidR="00A96C54" w:rsidRPr="0005446F">
        <w:rPr>
          <w:rFonts w:ascii="Arial" w:hAnsi="Arial" w:cs="Arial"/>
        </w:rPr>
        <w:t xml:space="preserve"> </w:t>
      </w:r>
      <w:r w:rsidR="00AB372F" w:rsidRPr="0005446F">
        <w:rPr>
          <w:rFonts w:ascii="Arial" w:hAnsi="Arial" w:cs="Arial"/>
        </w:rPr>
        <w:t>While some species separated into distinct modules, location specific differences supersede</w:t>
      </w:r>
      <w:r w:rsidR="008F051F" w:rsidRPr="0005446F">
        <w:rPr>
          <w:rFonts w:ascii="Arial" w:hAnsi="Arial" w:cs="Arial"/>
        </w:rPr>
        <w:t>d</w:t>
      </w:r>
      <w:r w:rsidR="00AB372F" w:rsidRPr="0005446F">
        <w:rPr>
          <w:rFonts w:ascii="Arial" w:hAnsi="Arial" w:cs="Arial"/>
        </w:rPr>
        <w:t xml:space="preserve"> taxonomic boundaries. </w:t>
      </w:r>
      <w:r w:rsidR="008F051F" w:rsidRPr="0005446F">
        <w:rPr>
          <w:rFonts w:ascii="Arial" w:hAnsi="Arial" w:cs="Arial"/>
        </w:rPr>
        <w:t>W</w:t>
      </w:r>
      <w:r w:rsidR="00AB372F" w:rsidRPr="0005446F">
        <w:rPr>
          <w:rFonts w:ascii="Arial" w:hAnsi="Arial" w:cs="Arial"/>
        </w:rPr>
        <w:t>ith the exception of</w:t>
      </w:r>
      <w:r w:rsidR="008F051F" w:rsidRPr="0005446F">
        <w:rPr>
          <w:rFonts w:ascii="Arial" w:hAnsi="Arial" w:cs="Arial"/>
        </w:rPr>
        <w:t xml:space="preserve"> </w:t>
      </w:r>
      <w:r w:rsidR="00AB372F" w:rsidRPr="0005446F">
        <w:rPr>
          <w:rFonts w:ascii="Arial" w:hAnsi="Arial" w:cs="Arial"/>
          <w:i/>
          <w:iCs/>
        </w:rPr>
        <w:t xml:space="preserve">C. </w:t>
      </w:r>
      <w:proofErr w:type="spellStart"/>
      <w:r w:rsidR="00AB372F" w:rsidRPr="0005446F">
        <w:rPr>
          <w:rFonts w:ascii="Arial" w:hAnsi="Arial" w:cs="Arial"/>
          <w:i/>
          <w:iCs/>
        </w:rPr>
        <w:t>anomolus</w:t>
      </w:r>
      <w:proofErr w:type="spellEnd"/>
      <w:r w:rsidR="00AB372F" w:rsidRPr="0005446F">
        <w:rPr>
          <w:rFonts w:ascii="Arial" w:hAnsi="Arial" w:cs="Arial"/>
        </w:rPr>
        <w:t xml:space="preserve">, </w:t>
      </w:r>
      <w:r w:rsidR="00A96C54" w:rsidRPr="0005446F">
        <w:rPr>
          <w:rFonts w:ascii="Arial" w:hAnsi="Arial" w:cs="Arial"/>
        </w:rPr>
        <w:t xml:space="preserve">species occurring in both </w:t>
      </w:r>
      <w:r w:rsidR="00A96C54" w:rsidRPr="0005446F">
        <w:rPr>
          <w:rFonts w:ascii="Arial" w:hAnsi="Arial" w:cs="Arial"/>
        </w:rPr>
        <w:lastRenderedPageBreak/>
        <w:t xml:space="preserve">locations </w:t>
      </w:r>
      <w:r w:rsidR="00EF7208" w:rsidRPr="0005446F">
        <w:rPr>
          <w:rFonts w:ascii="Arial" w:hAnsi="Arial" w:cs="Arial"/>
        </w:rPr>
        <w:t xml:space="preserve">showed </w:t>
      </w:r>
      <w:r w:rsidR="008F051F" w:rsidRPr="0005446F">
        <w:rPr>
          <w:rFonts w:ascii="Arial" w:hAnsi="Arial" w:cs="Arial"/>
        </w:rPr>
        <w:t xml:space="preserve">strong dietary </w:t>
      </w:r>
      <w:r w:rsidR="00AB372F" w:rsidRPr="0005446F">
        <w:rPr>
          <w:rFonts w:ascii="Arial" w:hAnsi="Arial" w:cs="Arial"/>
        </w:rPr>
        <w:t>differ</w:t>
      </w:r>
      <w:r w:rsidR="00491E71" w:rsidRPr="0005446F">
        <w:rPr>
          <w:rFonts w:ascii="Arial" w:hAnsi="Arial" w:cs="Arial"/>
        </w:rPr>
        <w:t>e</w:t>
      </w:r>
      <w:r w:rsidR="008F051F" w:rsidRPr="0005446F">
        <w:rPr>
          <w:rFonts w:ascii="Arial" w:hAnsi="Arial" w:cs="Arial"/>
        </w:rPr>
        <w:t>nces</w:t>
      </w:r>
      <w:r w:rsidR="00491E71" w:rsidRPr="0005446F">
        <w:rPr>
          <w:rFonts w:ascii="Arial" w:hAnsi="Arial" w:cs="Arial"/>
        </w:rPr>
        <w:t xml:space="preserve">, while </w:t>
      </w:r>
      <w:r w:rsidR="008F051F" w:rsidRPr="0005446F">
        <w:rPr>
          <w:rFonts w:ascii="Arial" w:hAnsi="Arial" w:cs="Arial"/>
        </w:rPr>
        <w:t xml:space="preserve">broadly </w:t>
      </w:r>
      <w:r w:rsidR="00491E71" w:rsidRPr="0005446F">
        <w:rPr>
          <w:rFonts w:ascii="Arial" w:hAnsi="Arial" w:cs="Arial"/>
        </w:rPr>
        <w:t>overlapping with other species in the Gulf of Oman</w:t>
      </w:r>
      <w:r w:rsidR="00AB372F" w:rsidRPr="0005446F">
        <w:rPr>
          <w:rFonts w:ascii="Arial" w:hAnsi="Arial" w:cs="Arial"/>
        </w:rPr>
        <w:t>.</w:t>
      </w:r>
      <w:r w:rsidR="00533C88" w:rsidRPr="0005446F">
        <w:rPr>
          <w:rFonts w:ascii="Arial" w:hAnsi="Arial" w:cs="Arial"/>
        </w:rPr>
        <w:t xml:space="preserve"> </w:t>
      </w:r>
    </w:p>
    <w:p w14:paraId="17A1FC64" w14:textId="5B63907D" w:rsidR="00B31F70" w:rsidRPr="0005446F" w:rsidRDefault="008F051F" w:rsidP="00E80438">
      <w:pPr>
        <w:spacing w:line="480" w:lineRule="auto"/>
        <w:ind w:firstLine="720"/>
        <w:rPr>
          <w:rFonts w:ascii="Arial" w:hAnsi="Arial" w:cs="Arial"/>
        </w:rPr>
      </w:pPr>
      <w:r w:rsidRPr="0005446F">
        <w:rPr>
          <w:rFonts w:ascii="Arial" w:hAnsi="Arial" w:cs="Arial"/>
        </w:rPr>
        <w:t>P</w:t>
      </w:r>
      <w:r w:rsidR="009B2FA6" w:rsidRPr="0005446F">
        <w:rPr>
          <w:rFonts w:ascii="Arial" w:hAnsi="Arial" w:cs="Arial"/>
        </w:rPr>
        <w:t>rey diversity</w:t>
      </w:r>
      <w:r w:rsidRPr="0005446F">
        <w:rPr>
          <w:rFonts w:ascii="Arial" w:hAnsi="Arial" w:cs="Arial"/>
        </w:rPr>
        <w:t xml:space="preserve"> rarefaction curves</w:t>
      </w:r>
      <w:r w:rsidR="009B2FA6" w:rsidRPr="0005446F">
        <w:rPr>
          <w:rFonts w:ascii="Arial" w:hAnsi="Arial" w:cs="Arial"/>
        </w:rPr>
        <w:t xml:space="preserve"> in </w:t>
      </w:r>
      <w:r w:rsidR="00491E71" w:rsidRPr="0005446F">
        <w:rPr>
          <w:rFonts w:ascii="Arial" w:hAnsi="Arial" w:cs="Arial"/>
        </w:rPr>
        <w:t xml:space="preserve">the </w:t>
      </w:r>
      <w:r w:rsidR="009B2FA6" w:rsidRPr="0005446F">
        <w:rPr>
          <w:rFonts w:ascii="Arial" w:hAnsi="Arial" w:cs="Arial"/>
        </w:rPr>
        <w:t>G</w:t>
      </w:r>
      <w:r w:rsidR="00491E71" w:rsidRPr="0005446F">
        <w:rPr>
          <w:rFonts w:ascii="Arial" w:hAnsi="Arial" w:cs="Arial"/>
        </w:rPr>
        <w:t xml:space="preserve">ulf of </w:t>
      </w:r>
      <w:r w:rsidR="009B2FA6" w:rsidRPr="0005446F">
        <w:rPr>
          <w:rFonts w:ascii="Arial" w:hAnsi="Arial" w:cs="Arial"/>
        </w:rPr>
        <w:t>O</w:t>
      </w:r>
      <w:r w:rsidR="00491E71" w:rsidRPr="0005446F">
        <w:rPr>
          <w:rFonts w:ascii="Arial" w:hAnsi="Arial" w:cs="Arial"/>
        </w:rPr>
        <w:t>man</w:t>
      </w:r>
      <w:r w:rsidR="009B2FA6" w:rsidRPr="0005446F">
        <w:rPr>
          <w:rFonts w:ascii="Arial" w:hAnsi="Arial" w:cs="Arial"/>
        </w:rPr>
        <w:t xml:space="preserve"> </w:t>
      </w:r>
      <w:r w:rsidR="00D72115" w:rsidRPr="0005446F">
        <w:rPr>
          <w:rFonts w:ascii="Arial" w:hAnsi="Arial" w:cs="Arial"/>
        </w:rPr>
        <w:t>showed that</w:t>
      </w:r>
      <w:r w:rsidR="00607F09" w:rsidRPr="0005446F">
        <w:rPr>
          <w:rFonts w:ascii="Arial" w:hAnsi="Arial" w:cs="Arial"/>
        </w:rPr>
        <w:t xml:space="preserve"> </w:t>
      </w:r>
      <w:r w:rsidR="00D72115" w:rsidRPr="0005446F">
        <w:rPr>
          <w:rFonts w:ascii="Arial" w:hAnsi="Arial" w:cs="Arial"/>
          <w:i/>
          <w:iCs/>
        </w:rPr>
        <w:t xml:space="preserve">E. </w:t>
      </w:r>
      <w:proofErr w:type="spellStart"/>
      <w:r w:rsidR="00D72115" w:rsidRPr="0005446F">
        <w:rPr>
          <w:rFonts w:ascii="Arial" w:hAnsi="Arial" w:cs="Arial"/>
          <w:i/>
          <w:iCs/>
        </w:rPr>
        <w:t>pulcher</w:t>
      </w:r>
      <w:proofErr w:type="spellEnd"/>
      <w:r w:rsidR="00D72115" w:rsidRPr="0005446F">
        <w:rPr>
          <w:rFonts w:ascii="Arial" w:hAnsi="Arial" w:cs="Arial"/>
        </w:rPr>
        <w:t>, a</w:t>
      </w:r>
      <w:r w:rsidR="00340EA5" w:rsidRPr="0005446F">
        <w:rPr>
          <w:rFonts w:ascii="Arial" w:hAnsi="Arial" w:cs="Arial"/>
        </w:rPr>
        <w:t xml:space="preserve"> purportedly he</w:t>
      </w:r>
      <w:r w:rsidR="00D72115" w:rsidRPr="0005446F">
        <w:rPr>
          <w:rFonts w:ascii="Arial" w:hAnsi="Arial" w:cs="Arial"/>
        </w:rPr>
        <w:t>rbivorous</w:t>
      </w:r>
      <w:r w:rsidR="00AB372F" w:rsidRPr="0005446F">
        <w:rPr>
          <w:rFonts w:ascii="Arial" w:hAnsi="Arial" w:cs="Arial"/>
        </w:rPr>
        <w:t xml:space="preserve"> </w:t>
      </w:r>
      <w:r w:rsidR="00D72115" w:rsidRPr="0005446F">
        <w:rPr>
          <w:rFonts w:ascii="Arial" w:hAnsi="Arial" w:cs="Arial"/>
        </w:rPr>
        <w:t>species</w:t>
      </w:r>
      <w:r w:rsidR="00340EA5" w:rsidRPr="0005446F">
        <w:rPr>
          <w:rFonts w:ascii="Arial" w:hAnsi="Arial" w:cs="Arial"/>
        </w:rPr>
        <w:fldChar w:fldCharType="begin"/>
      </w:r>
      <w:ins w:id="652" w:author="Simon Brandl" w:date="2020-06-01T20:32:00Z">
        <w:r w:rsidR="001A739E">
          <w:rPr>
            <w:rFonts w:ascii="Arial" w:hAnsi="Arial" w:cs="Arial"/>
          </w:rPr>
          <w:instrText xml:space="preserve"> ADDIN ZOTERO_ITEM CSL_CITATION {"citationID":"ahlob8s20b","properties":{"formattedCitation":"\\super 66\\nosupersub{}","plainCitation":"66","noteIndex":0},"citationItems":[{"id":288,"uris":["http://zotero.org/users/3131818/items/U2ZIIRRJ"],"uri":["http://zotero.org/users/3131818/items/U2ZIIRRJ"],"itemData":{"id":288,"type":"article-journal","container-title":"Marine Ecology Progress Series","ISSN":"1616-1599","journalAbbreviation":"Marine Ecology Progress Series","page":"183-191","title":"The role of cryptobenthic reef fishes in coral reef trophodynamics","volume":"256","author":[{"family":"Depczynski","given":"Martial"},{"family":"Bellwood","given":"David R"}],"issued":{"date-parts":[["2003"]]}}}],"schema":"https://github.com/citation-style-language/schema/raw/master/csl-citation.json"} </w:instrText>
        </w:r>
      </w:ins>
      <w:del w:id="653" w:author="Simon Brandl" w:date="2020-06-01T20:06:00Z">
        <w:r w:rsidR="00ED5488" w:rsidRPr="0005446F" w:rsidDel="002F5BC0">
          <w:rPr>
            <w:rFonts w:ascii="Arial" w:hAnsi="Arial" w:cs="Arial"/>
          </w:rPr>
          <w:delInstrText xml:space="preserve"> ADDIN ZOTERO_ITEM CSL_CITATION {"citationID":"ahlob8s20b","properties":{"formattedCitation":"\\super 64\\nosupersub{}","plainCitation":"64","noteIndex":0},"citationItems":[{"id":288,"uris":["http://zotero.org/users/3131818/items/U2ZIIRRJ"],"uri":["http://zotero.org/users/3131818/items/U2ZIIRRJ"],"itemData":{"id":288,"type":"article-journal","container-title":"Marine Ecology Progress Series","ISSN":"1616-1599","journalAbbreviation":"Marine Ecology Progress Series","page":"183-191","title":"The role of cryptobenthic reef fishes in coral reef trophodynamics","volume":"256","author":[{"family":"Depczynski","given":"Martial"},{"family":"Bellwood","given":"David R"}],"issued":{"date-parts":[["2003"]]}}}],"schema":"https://github.com/citation-style-language/schema/raw/master/csl-citation.json"} </w:delInstrText>
        </w:r>
      </w:del>
      <w:r w:rsidR="00340EA5" w:rsidRPr="0005446F">
        <w:rPr>
          <w:rFonts w:ascii="Arial" w:hAnsi="Arial" w:cs="Arial"/>
        </w:rPr>
        <w:fldChar w:fldCharType="separate"/>
      </w:r>
      <w:ins w:id="654" w:author="Simon Brandl" w:date="2020-06-01T20:32:00Z">
        <w:r w:rsidR="001A739E" w:rsidRPr="001A739E">
          <w:rPr>
            <w:rFonts w:ascii="Arial" w:hAnsi="Arial" w:cs="Arial"/>
            <w:vertAlign w:val="superscript"/>
            <w:rPrChange w:id="655" w:author="Simon Brandl" w:date="2020-06-01T20:32:00Z">
              <w:rPr>
                <w:rFonts w:ascii="Times New Roman" w:hAnsi="Times New Roman" w:cs="Times New Roman"/>
                <w:vertAlign w:val="superscript"/>
              </w:rPr>
            </w:rPrChange>
          </w:rPr>
          <w:t>66</w:t>
        </w:r>
      </w:ins>
      <w:del w:id="656" w:author="Simon Brandl" w:date="2020-06-01T20:06:00Z">
        <w:r w:rsidR="00ED5488" w:rsidRPr="001A739E" w:rsidDel="002F5BC0">
          <w:rPr>
            <w:rFonts w:ascii="Arial" w:hAnsi="Arial" w:cs="Arial"/>
            <w:vertAlign w:val="superscript"/>
            <w:rPrChange w:id="657" w:author="Simon Brandl" w:date="2020-06-01T20:32:00Z">
              <w:rPr>
                <w:rFonts w:ascii="Arial" w:hAnsi="Arial" w:cs="Arial"/>
                <w:vertAlign w:val="superscript"/>
              </w:rPr>
            </w:rPrChange>
          </w:rPr>
          <w:delText>64</w:delText>
        </w:r>
      </w:del>
      <w:r w:rsidR="00340EA5" w:rsidRPr="0005446F">
        <w:rPr>
          <w:rFonts w:ascii="Arial" w:hAnsi="Arial" w:cs="Arial"/>
        </w:rPr>
        <w:fldChar w:fldCharType="end"/>
      </w:r>
      <w:r w:rsidR="00D72115" w:rsidRPr="0005446F">
        <w:rPr>
          <w:rFonts w:ascii="Arial" w:hAnsi="Arial" w:cs="Arial"/>
        </w:rPr>
        <w:t>, ingested the widest variety of animal prey species</w:t>
      </w:r>
      <w:r w:rsidR="00F54ECE" w:rsidRPr="0005446F">
        <w:rPr>
          <w:rFonts w:ascii="Arial" w:hAnsi="Arial" w:cs="Arial"/>
        </w:rPr>
        <w:t xml:space="preserve"> (COI marker)</w:t>
      </w:r>
      <w:r w:rsidR="00D72115" w:rsidRPr="0005446F">
        <w:rPr>
          <w:rFonts w:ascii="Arial" w:hAnsi="Arial" w:cs="Arial"/>
        </w:rPr>
        <w:t xml:space="preserve">, followed by </w:t>
      </w:r>
      <w:r w:rsidR="00D72115" w:rsidRPr="0005446F">
        <w:rPr>
          <w:rFonts w:ascii="Arial" w:hAnsi="Arial" w:cs="Arial"/>
          <w:i/>
          <w:iCs/>
        </w:rPr>
        <w:t xml:space="preserve">E. </w:t>
      </w:r>
      <w:proofErr w:type="spellStart"/>
      <w:r w:rsidR="00D72115" w:rsidRPr="0005446F">
        <w:rPr>
          <w:rFonts w:ascii="Arial" w:hAnsi="Arial" w:cs="Arial"/>
          <w:i/>
          <w:iCs/>
        </w:rPr>
        <w:t>ventermaculus</w:t>
      </w:r>
      <w:proofErr w:type="spellEnd"/>
      <w:r w:rsidR="00340EA5" w:rsidRPr="0005446F">
        <w:rPr>
          <w:rFonts w:ascii="Arial" w:hAnsi="Arial" w:cs="Arial"/>
        </w:rPr>
        <w:t xml:space="preserve"> (Fig</w:t>
      </w:r>
      <w:r w:rsidR="002F7A4D" w:rsidRPr="0005446F">
        <w:rPr>
          <w:rFonts w:ascii="Arial" w:hAnsi="Arial" w:cs="Arial"/>
        </w:rPr>
        <w:t>.</w:t>
      </w:r>
      <w:r w:rsidR="00340EA5" w:rsidRPr="0005446F">
        <w:rPr>
          <w:rFonts w:ascii="Arial" w:hAnsi="Arial" w:cs="Arial"/>
        </w:rPr>
        <w:t xml:space="preserve"> S</w:t>
      </w:r>
      <w:ins w:id="658" w:author="Simon Brandl" w:date="2020-05-22T17:46:00Z">
        <w:r w:rsidR="00105DF0">
          <w:rPr>
            <w:rFonts w:ascii="Arial" w:hAnsi="Arial" w:cs="Arial"/>
          </w:rPr>
          <w:t>3</w:t>
        </w:r>
      </w:ins>
      <w:del w:id="659" w:author="Simon Brandl" w:date="2020-05-22T17:46:00Z">
        <w:r w:rsidR="002F7A4D" w:rsidRPr="0005446F" w:rsidDel="00105DF0">
          <w:rPr>
            <w:rFonts w:ascii="Arial" w:hAnsi="Arial" w:cs="Arial"/>
          </w:rPr>
          <w:delText>1</w:delText>
        </w:r>
      </w:del>
      <w:r w:rsidR="00340EA5" w:rsidRPr="0005446F">
        <w:rPr>
          <w:rFonts w:ascii="Arial" w:hAnsi="Arial" w:cs="Arial"/>
        </w:rPr>
        <w:t>)</w:t>
      </w:r>
      <w:r w:rsidR="00D72115" w:rsidRPr="0005446F">
        <w:rPr>
          <w:rFonts w:ascii="Arial" w:hAnsi="Arial" w:cs="Arial"/>
          <w:i/>
          <w:iCs/>
        </w:rPr>
        <w:t>.</w:t>
      </w:r>
      <w:r w:rsidR="00D72115" w:rsidRPr="0005446F">
        <w:rPr>
          <w:rFonts w:ascii="Arial" w:hAnsi="Arial" w:cs="Arial"/>
        </w:rPr>
        <w:t xml:space="preserve"> For both species, G</w:t>
      </w:r>
      <w:r w:rsidR="00491E71" w:rsidRPr="0005446F">
        <w:rPr>
          <w:rFonts w:ascii="Arial" w:hAnsi="Arial" w:cs="Arial"/>
        </w:rPr>
        <w:t xml:space="preserve">ulf </w:t>
      </w:r>
      <w:r w:rsidR="00D72115" w:rsidRPr="0005446F">
        <w:rPr>
          <w:rFonts w:ascii="Arial" w:hAnsi="Arial" w:cs="Arial"/>
        </w:rPr>
        <w:t>o</w:t>
      </w:r>
      <w:r w:rsidR="00491E71" w:rsidRPr="0005446F">
        <w:rPr>
          <w:rFonts w:ascii="Arial" w:hAnsi="Arial" w:cs="Arial"/>
        </w:rPr>
        <w:t xml:space="preserve">f </w:t>
      </w:r>
      <w:r w:rsidR="00D72115" w:rsidRPr="0005446F">
        <w:rPr>
          <w:rFonts w:ascii="Arial" w:hAnsi="Arial" w:cs="Arial"/>
        </w:rPr>
        <w:t>O</w:t>
      </w:r>
      <w:r w:rsidR="00491E71" w:rsidRPr="0005446F">
        <w:rPr>
          <w:rFonts w:ascii="Arial" w:hAnsi="Arial" w:cs="Arial"/>
        </w:rPr>
        <w:t>man</w:t>
      </w:r>
      <w:r w:rsidR="00D72115" w:rsidRPr="0005446F">
        <w:rPr>
          <w:rFonts w:ascii="Arial" w:hAnsi="Arial" w:cs="Arial"/>
        </w:rPr>
        <w:t xml:space="preserve"> populations consumed a higher diversity of prey </w:t>
      </w:r>
      <w:r w:rsidRPr="0005446F">
        <w:rPr>
          <w:rFonts w:ascii="Arial" w:hAnsi="Arial" w:cs="Arial"/>
        </w:rPr>
        <w:t xml:space="preserve">items </w:t>
      </w:r>
      <w:r w:rsidR="00D72115" w:rsidRPr="0005446F">
        <w:rPr>
          <w:rFonts w:ascii="Arial" w:hAnsi="Arial" w:cs="Arial"/>
        </w:rPr>
        <w:t>than A</w:t>
      </w:r>
      <w:r w:rsidR="00491E71" w:rsidRPr="0005446F">
        <w:rPr>
          <w:rFonts w:ascii="Arial" w:hAnsi="Arial" w:cs="Arial"/>
        </w:rPr>
        <w:t xml:space="preserve">rabian </w:t>
      </w:r>
      <w:r w:rsidR="00D72115" w:rsidRPr="0005446F">
        <w:rPr>
          <w:rFonts w:ascii="Arial" w:hAnsi="Arial" w:cs="Arial"/>
        </w:rPr>
        <w:t>G</w:t>
      </w:r>
      <w:r w:rsidR="00491E71" w:rsidRPr="0005446F">
        <w:rPr>
          <w:rFonts w:ascii="Arial" w:hAnsi="Arial" w:cs="Arial"/>
        </w:rPr>
        <w:t>ulf</w:t>
      </w:r>
      <w:r w:rsidR="00D72115" w:rsidRPr="0005446F">
        <w:rPr>
          <w:rFonts w:ascii="Arial" w:hAnsi="Arial" w:cs="Arial"/>
        </w:rPr>
        <w:t xml:space="preserve"> populations</w:t>
      </w:r>
      <w:r w:rsidR="009B2FA6" w:rsidRPr="0005446F">
        <w:rPr>
          <w:rFonts w:ascii="Arial" w:hAnsi="Arial" w:cs="Arial"/>
        </w:rPr>
        <w:t>. Only</w:t>
      </w:r>
      <w:r w:rsidR="00D72115" w:rsidRPr="0005446F">
        <w:rPr>
          <w:rFonts w:ascii="Arial" w:hAnsi="Arial" w:cs="Arial"/>
        </w:rPr>
        <w:t xml:space="preserve"> </w:t>
      </w:r>
      <w:r w:rsidR="00D72115" w:rsidRPr="0005446F">
        <w:rPr>
          <w:rFonts w:ascii="Arial" w:hAnsi="Arial" w:cs="Arial"/>
          <w:i/>
          <w:iCs/>
        </w:rPr>
        <w:t xml:space="preserve">C. </w:t>
      </w:r>
      <w:proofErr w:type="spellStart"/>
      <w:r w:rsidR="00D72115" w:rsidRPr="0005446F">
        <w:rPr>
          <w:rFonts w:ascii="Arial" w:hAnsi="Arial" w:cs="Arial"/>
          <w:i/>
          <w:iCs/>
        </w:rPr>
        <w:t>anomolus</w:t>
      </w:r>
      <w:proofErr w:type="spellEnd"/>
      <w:r w:rsidR="009B2FA6" w:rsidRPr="0005446F">
        <w:rPr>
          <w:rFonts w:ascii="Arial" w:hAnsi="Arial" w:cs="Arial"/>
        </w:rPr>
        <w:t xml:space="preserve"> showed</w:t>
      </w:r>
      <w:r w:rsidR="00D72115" w:rsidRPr="0005446F">
        <w:rPr>
          <w:rFonts w:ascii="Arial" w:hAnsi="Arial" w:cs="Arial"/>
        </w:rPr>
        <w:t xml:space="preserve"> no clear difference </w:t>
      </w:r>
      <w:r w:rsidRPr="0005446F">
        <w:rPr>
          <w:rFonts w:ascii="Arial" w:hAnsi="Arial" w:cs="Arial"/>
        </w:rPr>
        <w:t xml:space="preserve">in </w:t>
      </w:r>
      <w:r w:rsidR="00D72115" w:rsidRPr="0005446F">
        <w:rPr>
          <w:rFonts w:ascii="Arial" w:hAnsi="Arial" w:cs="Arial"/>
        </w:rPr>
        <w:t>extrapolated values (although diversity was higher for G</w:t>
      </w:r>
      <w:r w:rsidR="00491E71" w:rsidRPr="0005446F">
        <w:rPr>
          <w:rFonts w:ascii="Arial" w:hAnsi="Arial" w:cs="Arial"/>
        </w:rPr>
        <w:t xml:space="preserve">ulf of </w:t>
      </w:r>
      <w:r w:rsidR="00D72115" w:rsidRPr="0005446F">
        <w:rPr>
          <w:rFonts w:ascii="Arial" w:hAnsi="Arial" w:cs="Arial"/>
        </w:rPr>
        <w:t>O</w:t>
      </w:r>
      <w:r w:rsidR="00491E71" w:rsidRPr="0005446F">
        <w:rPr>
          <w:rFonts w:ascii="Arial" w:hAnsi="Arial" w:cs="Arial"/>
        </w:rPr>
        <w:t>man</w:t>
      </w:r>
      <w:r w:rsidR="00D72115" w:rsidRPr="0005446F">
        <w:rPr>
          <w:rFonts w:ascii="Arial" w:hAnsi="Arial" w:cs="Arial"/>
        </w:rPr>
        <w:t xml:space="preserve"> populations for the interpolated value). For </w:t>
      </w:r>
      <w:r w:rsidR="00CE722E" w:rsidRPr="0005446F">
        <w:rPr>
          <w:rFonts w:ascii="Arial" w:hAnsi="Arial" w:cs="Arial"/>
        </w:rPr>
        <w:t xml:space="preserve">algal </w:t>
      </w:r>
      <w:r w:rsidR="00D72115" w:rsidRPr="0005446F">
        <w:rPr>
          <w:rFonts w:ascii="Arial" w:hAnsi="Arial" w:cs="Arial"/>
        </w:rPr>
        <w:t>prey</w:t>
      </w:r>
      <w:r w:rsidR="00F54ECE" w:rsidRPr="0005446F">
        <w:rPr>
          <w:rFonts w:ascii="Arial" w:hAnsi="Arial" w:cs="Arial"/>
        </w:rPr>
        <w:t xml:space="preserve"> items (23S marker)</w:t>
      </w:r>
      <w:r w:rsidR="00D72115" w:rsidRPr="0005446F">
        <w:rPr>
          <w:rFonts w:ascii="Arial" w:hAnsi="Arial" w:cs="Arial"/>
        </w:rPr>
        <w:t xml:space="preserve">, </w:t>
      </w:r>
      <w:r w:rsidR="003F50FB" w:rsidRPr="0005446F">
        <w:rPr>
          <w:rFonts w:ascii="Arial" w:hAnsi="Arial" w:cs="Arial"/>
        </w:rPr>
        <w:t xml:space="preserve">prey diversity was </w:t>
      </w:r>
      <w:r w:rsidR="0027768B" w:rsidRPr="0005446F">
        <w:rPr>
          <w:rFonts w:ascii="Arial" w:hAnsi="Arial" w:cs="Arial"/>
        </w:rPr>
        <w:t xml:space="preserve">again </w:t>
      </w:r>
      <w:r w:rsidR="003F50FB" w:rsidRPr="0005446F">
        <w:rPr>
          <w:rFonts w:ascii="Arial" w:hAnsi="Arial" w:cs="Arial"/>
        </w:rPr>
        <w:t xml:space="preserve">higher </w:t>
      </w:r>
      <w:r w:rsidR="00F54ECE" w:rsidRPr="0005446F">
        <w:rPr>
          <w:rFonts w:ascii="Arial" w:hAnsi="Arial" w:cs="Arial"/>
        </w:rPr>
        <w:t xml:space="preserve">in </w:t>
      </w:r>
      <w:r w:rsidR="003F50FB" w:rsidRPr="0005446F">
        <w:rPr>
          <w:rFonts w:ascii="Arial" w:hAnsi="Arial" w:cs="Arial"/>
        </w:rPr>
        <w:t>G</w:t>
      </w:r>
      <w:r w:rsidR="00491E71" w:rsidRPr="0005446F">
        <w:rPr>
          <w:rFonts w:ascii="Arial" w:hAnsi="Arial" w:cs="Arial"/>
        </w:rPr>
        <w:t xml:space="preserve">ulf </w:t>
      </w:r>
      <w:r w:rsidR="003F50FB" w:rsidRPr="0005446F">
        <w:rPr>
          <w:rFonts w:ascii="Arial" w:hAnsi="Arial" w:cs="Arial"/>
        </w:rPr>
        <w:t>o</w:t>
      </w:r>
      <w:r w:rsidR="00491E71" w:rsidRPr="0005446F">
        <w:rPr>
          <w:rFonts w:ascii="Arial" w:hAnsi="Arial" w:cs="Arial"/>
        </w:rPr>
        <w:t xml:space="preserve">f </w:t>
      </w:r>
      <w:r w:rsidR="003F50FB" w:rsidRPr="0005446F">
        <w:rPr>
          <w:rFonts w:ascii="Arial" w:hAnsi="Arial" w:cs="Arial"/>
        </w:rPr>
        <w:t>O</w:t>
      </w:r>
      <w:r w:rsidR="00491E71" w:rsidRPr="0005446F">
        <w:rPr>
          <w:rFonts w:ascii="Arial" w:hAnsi="Arial" w:cs="Arial"/>
        </w:rPr>
        <w:t>man</w:t>
      </w:r>
      <w:r w:rsidR="003F50FB" w:rsidRPr="0005446F">
        <w:rPr>
          <w:rFonts w:ascii="Arial" w:hAnsi="Arial" w:cs="Arial"/>
        </w:rPr>
        <w:t xml:space="preserve"> populations of </w:t>
      </w:r>
      <w:r w:rsidR="003F50FB" w:rsidRPr="0005446F">
        <w:rPr>
          <w:rFonts w:ascii="Arial" w:hAnsi="Arial" w:cs="Arial"/>
          <w:i/>
          <w:iCs/>
        </w:rPr>
        <w:t xml:space="preserve">E. </w:t>
      </w:r>
      <w:proofErr w:type="spellStart"/>
      <w:r w:rsidR="003F50FB" w:rsidRPr="0005446F">
        <w:rPr>
          <w:rFonts w:ascii="Arial" w:hAnsi="Arial" w:cs="Arial"/>
          <w:i/>
          <w:iCs/>
        </w:rPr>
        <w:t>pulcher</w:t>
      </w:r>
      <w:proofErr w:type="spellEnd"/>
      <w:r w:rsidR="003F50FB" w:rsidRPr="0005446F">
        <w:rPr>
          <w:rFonts w:ascii="Arial" w:hAnsi="Arial" w:cs="Arial"/>
          <w:i/>
          <w:iCs/>
        </w:rPr>
        <w:t xml:space="preserve"> </w:t>
      </w:r>
      <w:r w:rsidR="003F50FB" w:rsidRPr="0005446F">
        <w:rPr>
          <w:rFonts w:ascii="Arial" w:hAnsi="Arial" w:cs="Arial"/>
        </w:rPr>
        <w:t xml:space="preserve">and </w:t>
      </w:r>
      <w:r w:rsidR="003F50FB" w:rsidRPr="0005446F">
        <w:rPr>
          <w:rFonts w:ascii="Arial" w:hAnsi="Arial" w:cs="Arial"/>
          <w:i/>
          <w:iCs/>
        </w:rPr>
        <w:t xml:space="preserve">E. </w:t>
      </w:r>
      <w:proofErr w:type="spellStart"/>
      <w:r w:rsidR="003F50FB" w:rsidRPr="0005446F">
        <w:rPr>
          <w:rFonts w:ascii="Arial" w:hAnsi="Arial" w:cs="Arial"/>
          <w:i/>
          <w:iCs/>
        </w:rPr>
        <w:t>ventermaculus</w:t>
      </w:r>
      <w:proofErr w:type="spellEnd"/>
      <w:r w:rsidR="003F50FB" w:rsidRPr="0005446F">
        <w:rPr>
          <w:rFonts w:ascii="Arial" w:hAnsi="Arial" w:cs="Arial"/>
        </w:rPr>
        <w:t xml:space="preserve">, while the opposite was evident for </w:t>
      </w:r>
      <w:r w:rsidR="003F50FB" w:rsidRPr="0005446F">
        <w:rPr>
          <w:rFonts w:ascii="Arial" w:hAnsi="Arial" w:cs="Arial"/>
          <w:i/>
          <w:iCs/>
        </w:rPr>
        <w:t xml:space="preserve">C. </w:t>
      </w:r>
      <w:proofErr w:type="spellStart"/>
      <w:r w:rsidR="003F50FB" w:rsidRPr="0005446F">
        <w:rPr>
          <w:rFonts w:ascii="Arial" w:hAnsi="Arial" w:cs="Arial"/>
          <w:i/>
          <w:iCs/>
        </w:rPr>
        <w:t>anomolus</w:t>
      </w:r>
      <w:proofErr w:type="spellEnd"/>
      <w:r w:rsidR="003F50FB" w:rsidRPr="0005446F">
        <w:rPr>
          <w:rFonts w:ascii="Arial" w:hAnsi="Arial" w:cs="Arial"/>
        </w:rPr>
        <w:t xml:space="preserve">. Overall, </w:t>
      </w:r>
      <w:r w:rsidR="001D5B27" w:rsidRPr="0005446F">
        <w:rPr>
          <w:rFonts w:ascii="Arial" w:hAnsi="Arial" w:cs="Arial"/>
        </w:rPr>
        <w:t>G</w:t>
      </w:r>
      <w:r w:rsidR="00491E71" w:rsidRPr="0005446F">
        <w:rPr>
          <w:rFonts w:ascii="Arial" w:hAnsi="Arial" w:cs="Arial"/>
        </w:rPr>
        <w:t xml:space="preserve">ulf </w:t>
      </w:r>
      <w:r w:rsidR="001D5B27" w:rsidRPr="0005446F">
        <w:rPr>
          <w:rFonts w:ascii="Arial" w:hAnsi="Arial" w:cs="Arial"/>
        </w:rPr>
        <w:t>o</w:t>
      </w:r>
      <w:r w:rsidR="00491E71" w:rsidRPr="0005446F">
        <w:rPr>
          <w:rFonts w:ascii="Arial" w:hAnsi="Arial" w:cs="Arial"/>
        </w:rPr>
        <w:t xml:space="preserve">f </w:t>
      </w:r>
      <w:r w:rsidR="001D5B27" w:rsidRPr="0005446F">
        <w:rPr>
          <w:rFonts w:ascii="Arial" w:hAnsi="Arial" w:cs="Arial"/>
        </w:rPr>
        <w:t>O</w:t>
      </w:r>
      <w:r w:rsidR="00491E71" w:rsidRPr="0005446F">
        <w:rPr>
          <w:rFonts w:ascii="Arial" w:hAnsi="Arial" w:cs="Arial"/>
        </w:rPr>
        <w:t xml:space="preserve">man </w:t>
      </w:r>
      <w:r w:rsidR="001D5B27" w:rsidRPr="0005446F">
        <w:rPr>
          <w:rFonts w:ascii="Arial" w:hAnsi="Arial" w:cs="Arial"/>
        </w:rPr>
        <w:t xml:space="preserve">populations of </w:t>
      </w:r>
      <w:r w:rsidR="001D5B27" w:rsidRPr="0005446F">
        <w:rPr>
          <w:rFonts w:ascii="Arial" w:hAnsi="Arial" w:cs="Arial"/>
          <w:i/>
          <w:iCs/>
        </w:rPr>
        <w:t xml:space="preserve">E. </w:t>
      </w:r>
      <w:proofErr w:type="spellStart"/>
      <w:r w:rsidR="001D5B27" w:rsidRPr="0005446F">
        <w:rPr>
          <w:rFonts w:ascii="Arial" w:hAnsi="Arial" w:cs="Arial"/>
          <w:i/>
          <w:iCs/>
        </w:rPr>
        <w:t>ventermaculus</w:t>
      </w:r>
      <w:proofErr w:type="spellEnd"/>
      <w:r w:rsidR="001D5B27" w:rsidRPr="0005446F">
        <w:rPr>
          <w:rFonts w:ascii="Arial" w:hAnsi="Arial" w:cs="Arial"/>
          <w:i/>
          <w:iCs/>
        </w:rPr>
        <w:t xml:space="preserve"> </w:t>
      </w:r>
      <w:r w:rsidR="0022273A" w:rsidRPr="0005446F">
        <w:rPr>
          <w:rFonts w:ascii="Arial" w:hAnsi="Arial" w:cs="Arial"/>
        </w:rPr>
        <w:t xml:space="preserve">ingested </w:t>
      </w:r>
      <w:r w:rsidR="00D72115" w:rsidRPr="0005446F">
        <w:rPr>
          <w:rFonts w:ascii="Arial" w:hAnsi="Arial" w:cs="Arial"/>
        </w:rPr>
        <w:t xml:space="preserve">the highest </w:t>
      </w:r>
      <w:r w:rsidR="003F50FB" w:rsidRPr="0005446F">
        <w:rPr>
          <w:rFonts w:ascii="Arial" w:hAnsi="Arial" w:cs="Arial"/>
        </w:rPr>
        <w:t xml:space="preserve">autotroph </w:t>
      </w:r>
      <w:r w:rsidR="00D72115" w:rsidRPr="0005446F">
        <w:rPr>
          <w:rFonts w:ascii="Arial" w:hAnsi="Arial" w:cs="Arial"/>
        </w:rPr>
        <w:t>prey diversity</w:t>
      </w:r>
      <w:r w:rsidR="001D5B27" w:rsidRPr="0005446F">
        <w:rPr>
          <w:rFonts w:ascii="Arial" w:hAnsi="Arial" w:cs="Arial"/>
        </w:rPr>
        <w:t>, followed by A</w:t>
      </w:r>
      <w:r w:rsidR="00491E71" w:rsidRPr="0005446F">
        <w:rPr>
          <w:rFonts w:ascii="Arial" w:hAnsi="Arial" w:cs="Arial"/>
        </w:rPr>
        <w:t xml:space="preserve">rabian </w:t>
      </w:r>
      <w:r w:rsidR="001D5B27" w:rsidRPr="0005446F">
        <w:rPr>
          <w:rFonts w:ascii="Arial" w:hAnsi="Arial" w:cs="Arial"/>
        </w:rPr>
        <w:t>G</w:t>
      </w:r>
      <w:r w:rsidR="00491E71" w:rsidRPr="0005446F">
        <w:rPr>
          <w:rFonts w:ascii="Arial" w:hAnsi="Arial" w:cs="Arial"/>
        </w:rPr>
        <w:t xml:space="preserve">ulf </w:t>
      </w:r>
      <w:r w:rsidR="001D5B27" w:rsidRPr="0005446F">
        <w:rPr>
          <w:rFonts w:ascii="Arial" w:hAnsi="Arial" w:cs="Arial"/>
        </w:rPr>
        <w:t xml:space="preserve">populations of </w:t>
      </w:r>
      <w:r w:rsidR="001D5B27" w:rsidRPr="0005446F">
        <w:rPr>
          <w:rFonts w:ascii="Arial" w:hAnsi="Arial" w:cs="Arial"/>
          <w:i/>
          <w:iCs/>
        </w:rPr>
        <w:t xml:space="preserve">C. </w:t>
      </w:r>
      <w:proofErr w:type="spellStart"/>
      <w:r w:rsidR="001D5B27" w:rsidRPr="0005446F">
        <w:rPr>
          <w:rFonts w:ascii="Arial" w:hAnsi="Arial" w:cs="Arial"/>
          <w:i/>
          <w:iCs/>
        </w:rPr>
        <w:t>anomolus</w:t>
      </w:r>
      <w:proofErr w:type="spellEnd"/>
      <w:r w:rsidR="001D5B27" w:rsidRPr="0005446F">
        <w:rPr>
          <w:rFonts w:ascii="Arial" w:hAnsi="Arial" w:cs="Arial"/>
        </w:rPr>
        <w:t xml:space="preserve">. </w:t>
      </w:r>
    </w:p>
    <w:p w14:paraId="3188A5D0" w14:textId="39B2E703" w:rsidR="0010442D" w:rsidRPr="0005446F" w:rsidRDefault="00174FDD" w:rsidP="0059155A">
      <w:pPr>
        <w:spacing w:line="276" w:lineRule="auto"/>
        <w:rPr>
          <w:rFonts w:ascii="Arial" w:hAnsi="Arial" w:cs="Arial"/>
        </w:rPr>
      </w:pPr>
      <w:del w:id="660" w:author="Simon Brandl" w:date="2020-05-30T18:18:00Z">
        <w:r w:rsidRPr="0005446F" w:rsidDel="00AD602C">
          <w:rPr>
            <w:rFonts w:ascii="Arial" w:hAnsi="Arial" w:cs="Arial"/>
            <w:noProof/>
          </w:rPr>
          <w:drawing>
            <wp:inline distT="0" distB="0" distL="0" distR="0" wp14:anchorId="69873EC9" wp14:editId="1F5526EC">
              <wp:extent cx="4132240" cy="6170507"/>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andletal_UAE_NEE_Fig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4238" cy="6203355"/>
                      </a:xfrm>
                      <a:prstGeom prst="rect">
                        <a:avLst/>
                      </a:prstGeom>
                    </pic:spPr>
                  </pic:pic>
                </a:graphicData>
              </a:graphic>
            </wp:inline>
          </w:drawing>
        </w:r>
      </w:del>
    </w:p>
    <w:p w14:paraId="52916CD1" w14:textId="18FFD22C" w:rsidR="0059155A" w:rsidRPr="0005446F" w:rsidRDefault="00AD602C" w:rsidP="0059155A">
      <w:pPr>
        <w:spacing w:line="276" w:lineRule="auto"/>
        <w:rPr>
          <w:rFonts w:ascii="Arial" w:hAnsi="Arial" w:cs="Arial"/>
          <w:b/>
          <w:bCs/>
        </w:rPr>
      </w:pPr>
      <w:ins w:id="661" w:author="Simon Brandl" w:date="2020-05-30T18:18:00Z">
        <w:r>
          <w:rPr>
            <w:rFonts w:ascii="Arial" w:hAnsi="Arial" w:cs="Arial"/>
            <w:b/>
            <w:bCs/>
            <w:noProof/>
          </w:rPr>
          <w:lastRenderedPageBreak/>
          <w:drawing>
            <wp:inline distT="0" distB="0" distL="0" distR="0" wp14:anchorId="292E990F" wp14:editId="356A0F9E">
              <wp:extent cx="5511165" cy="8229600"/>
              <wp:effectExtent l="0" t="0" r="635" b="0"/>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randletal_UAE_NEE_Fig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1165" cy="8229600"/>
                      </a:xfrm>
                      <a:prstGeom prst="rect">
                        <a:avLst/>
                      </a:prstGeom>
                    </pic:spPr>
                  </pic:pic>
                </a:graphicData>
              </a:graphic>
            </wp:inline>
          </w:drawing>
        </w:r>
      </w:ins>
    </w:p>
    <w:p w14:paraId="3C8DFA6D" w14:textId="78C0EB50" w:rsidR="00B31F70" w:rsidRPr="008054EE" w:rsidRDefault="00B31F70" w:rsidP="0059155A">
      <w:pPr>
        <w:spacing w:line="276" w:lineRule="auto"/>
        <w:rPr>
          <w:rFonts w:ascii="Arial" w:hAnsi="Arial" w:cs="Arial"/>
          <w:sz w:val="20"/>
          <w:szCs w:val="20"/>
        </w:rPr>
      </w:pPr>
      <w:r w:rsidRPr="008054EE">
        <w:rPr>
          <w:rFonts w:ascii="Arial" w:hAnsi="Arial" w:cs="Arial"/>
          <w:b/>
          <w:bCs/>
          <w:sz w:val="20"/>
          <w:szCs w:val="20"/>
        </w:rPr>
        <w:lastRenderedPageBreak/>
        <w:t xml:space="preserve">Figure </w:t>
      </w:r>
      <w:r w:rsidR="00481CC2" w:rsidRPr="008054EE">
        <w:rPr>
          <w:rFonts w:ascii="Arial" w:hAnsi="Arial" w:cs="Arial"/>
          <w:b/>
          <w:bCs/>
          <w:sz w:val="20"/>
          <w:szCs w:val="20"/>
        </w:rPr>
        <w:t>4</w:t>
      </w:r>
      <w:ins w:id="662" w:author="Simon Brandl" w:date="2020-05-30T18:18:00Z">
        <w:r w:rsidR="00AD602C">
          <w:rPr>
            <w:rFonts w:ascii="Arial" w:hAnsi="Arial" w:cs="Arial"/>
            <w:b/>
            <w:bCs/>
            <w:sz w:val="20"/>
            <w:szCs w:val="20"/>
          </w:rPr>
          <w:t>:</w:t>
        </w:r>
      </w:ins>
      <w:del w:id="663" w:author="Simon Brandl" w:date="2020-05-30T18:18:00Z">
        <w:r w:rsidRPr="008054EE" w:rsidDel="00AD602C">
          <w:rPr>
            <w:rFonts w:ascii="Arial" w:hAnsi="Arial" w:cs="Arial"/>
            <w:b/>
            <w:bCs/>
            <w:sz w:val="20"/>
            <w:szCs w:val="20"/>
          </w:rPr>
          <w:delText xml:space="preserve"> |</w:delText>
        </w:r>
      </w:del>
      <w:r w:rsidRPr="008054EE">
        <w:rPr>
          <w:rFonts w:ascii="Arial" w:hAnsi="Arial" w:cs="Arial"/>
          <w:b/>
          <w:bCs/>
          <w:sz w:val="20"/>
          <w:szCs w:val="20"/>
        </w:rPr>
        <w:t xml:space="preserve"> Diet network trees </w:t>
      </w:r>
      <w:r w:rsidR="001D1BE4" w:rsidRPr="008054EE">
        <w:rPr>
          <w:rFonts w:ascii="Arial" w:hAnsi="Arial" w:cs="Arial"/>
          <w:b/>
          <w:bCs/>
          <w:sz w:val="20"/>
          <w:szCs w:val="20"/>
        </w:rPr>
        <w:t xml:space="preserve">and modularity mosaics </w:t>
      </w:r>
      <w:r w:rsidRPr="008054EE">
        <w:rPr>
          <w:rFonts w:ascii="Arial" w:hAnsi="Arial" w:cs="Arial"/>
          <w:b/>
          <w:bCs/>
          <w:sz w:val="20"/>
          <w:szCs w:val="20"/>
        </w:rPr>
        <w:t>showing</w:t>
      </w:r>
      <w:r w:rsidR="001D1BE4" w:rsidRPr="008054EE">
        <w:rPr>
          <w:rFonts w:ascii="Arial" w:hAnsi="Arial" w:cs="Arial"/>
          <w:b/>
          <w:bCs/>
          <w:sz w:val="20"/>
          <w:szCs w:val="20"/>
        </w:rPr>
        <w:t xml:space="preserve"> </w:t>
      </w:r>
      <w:r w:rsidRPr="008054EE">
        <w:rPr>
          <w:rFonts w:ascii="Arial" w:hAnsi="Arial" w:cs="Arial"/>
          <w:b/>
          <w:bCs/>
          <w:sz w:val="20"/>
          <w:szCs w:val="20"/>
        </w:rPr>
        <w:t xml:space="preserve">differences in ingested prey items </w:t>
      </w:r>
      <w:r w:rsidR="001D1BE4" w:rsidRPr="008054EE">
        <w:rPr>
          <w:rFonts w:ascii="Arial" w:hAnsi="Arial" w:cs="Arial"/>
          <w:b/>
          <w:bCs/>
          <w:sz w:val="20"/>
          <w:szCs w:val="20"/>
        </w:rPr>
        <w:t xml:space="preserve">and individual-based module membership for COI </w:t>
      </w:r>
      <w:r w:rsidRPr="008054EE">
        <w:rPr>
          <w:rFonts w:ascii="Arial" w:hAnsi="Arial" w:cs="Arial"/>
          <w:b/>
          <w:bCs/>
          <w:sz w:val="20"/>
          <w:szCs w:val="20"/>
        </w:rPr>
        <w:t>(</w:t>
      </w:r>
      <w:proofErr w:type="spellStart"/>
      <w:proofErr w:type="gramStart"/>
      <w:r w:rsidRPr="008054EE">
        <w:rPr>
          <w:rFonts w:ascii="Arial" w:hAnsi="Arial" w:cs="Arial"/>
          <w:b/>
          <w:bCs/>
          <w:sz w:val="20"/>
          <w:szCs w:val="20"/>
        </w:rPr>
        <w:t>a</w:t>
      </w:r>
      <w:r w:rsidR="001D1BE4" w:rsidRPr="008054EE">
        <w:rPr>
          <w:rFonts w:ascii="Arial" w:hAnsi="Arial" w:cs="Arial"/>
          <w:b/>
          <w:bCs/>
          <w:sz w:val="20"/>
          <w:szCs w:val="20"/>
        </w:rPr>
        <w:t>,b</w:t>
      </w:r>
      <w:proofErr w:type="spellEnd"/>
      <w:proofErr w:type="gramEnd"/>
      <w:r w:rsidRPr="008054EE">
        <w:rPr>
          <w:rFonts w:ascii="Arial" w:hAnsi="Arial" w:cs="Arial"/>
          <w:b/>
          <w:bCs/>
          <w:sz w:val="20"/>
          <w:szCs w:val="20"/>
        </w:rPr>
        <w:t xml:space="preserve">) and </w:t>
      </w:r>
      <w:r w:rsidR="001D1BE4" w:rsidRPr="008054EE">
        <w:rPr>
          <w:rFonts w:ascii="Arial" w:hAnsi="Arial" w:cs="Arial"/>
          <w:b/>
          <w:bCs/>
          <w:sz w:val="20"/>
          <w:szCs w:val="20"/>
        </w:rPr>
        <w:t>23S</w:t>
      </w:r>
      <w:r w:rsidRPr="008054EE">
        <w:rPr>
          <w:rFonts w:ascii="Arial" w:hAnsi="Arial" w:cs="Arial"/>
          <w:b/>
          <w:bCs/>
          <w:sz w:val="20"/>
          <w:szCs w:val="20"/>
        </w:rPr>
        <w:t xml:space="preserve"> (</w:t>
      </w:r>
      <w:proofErr w:type="spellStart"/>
      <w:r w:rsidR="001D1BE4" w:rsidRPr="008054EE">
        <w:rPr>
          <w:rFonts w:ascii="Arial" w:hAnsi="Arial" w:cs="Arial"/>
          <w:b/>
          <w:bCs/>
          <w:sz w:val="20"/>
          <w:szCs w:val="20"/>
        </w:rPr>
        <w:t>c,d</w:t>
      </w:r>
      <w:proofErr w:type="spellEnd"/>
      <w:r w:rsidRPr="008054EE">
        <w:rPr>
          <w:rFonts w:ascii="Arial" w:hAnsi="Arial" w:cs="Arial"/>
          <w:b/>
          <w:bCs/>
          <w:sz w:val="20"/>
          <w:szCs w:val="20"/>
        </w:rPr>
        <w:t xml:space="preserve">) </w:t>
      </w:r>
      <w:r w:rsidR="00F54ECE" w:rsidRPr="008054EE">
        <w:rPr>
          <w:rFonts w:ascii="Arial" w:hAnsi="Arial" w:cs="Arial"/>
          <w:b/>
          <w:bCs/>
          <w:sz w:val="20"/>
          <w:szCs w:val="20"/>
        </w:rPr>
        <w:t>markers</w:t>
      </w:r>
      <w:r w:rsidRPr="008054EE">
        <w:rPr>
          <w:rFonts w:ascii="Arial" w:hAnsi="Arial" w:cs="Arial"/>
          <w:b/>
          <w:bCs/>
          <w:sz w:val="20"/>
          <w:szCs w:val="20"/>
        </w:rPr>
        <w:t xml:space="preserve">. </w:t>
      </w:r>
      <w:r w:rsidR="001D1BE4" w:rsidRPr="008054EE">
        <w:rPr>
          <w:rFonts w:ascii="Arial" w:hAnsi="Arial" w:cs="Arial"/>
          <w:b/>
          <w:bCs/>
          <w:sz w:val="20"/>
          <w:szCs w:val="20"/>
        </w:rPr>
        <w:t>(</w:t>
      </w:r>
      <w:proofErr w:type="spellStart"/>
      <w:proofErr w:type="gramStart"/>
      <w:r w:rsidR="001D1BE4" w:rsidRPr="008054EE">
        <w:rPr>
          <w:rFonts w:ascii="Arial" w:hAnsi="Arial" w:cs="Arial"/>
          <w:b/>
          <w:bCs/>
          <w:sz w:val="20"/>
          <w:szCs w:val="20"/>
        </w:rPr>
        <w:t>a,c</w:t>
      </w:r>
      <w:proofErr w:type="spellEnd"/>
      <w:proofErr w:type="gramEnd"/>
      <w:r w:rsidR="001D1BE4" w:rsidRPr="008054EE">
        <w:rPr>
          <w:rFonts w:ascii="Arial" w:hAnsi="Arial" w:cs="Arial"/>
          <w:b/>
          <w:bCs/>
          <w:sz w:val="20"/>
          <w:szCs w:val="20"/>
        </w:rPr>
        <w:t xml:space="preserve">) </w:t>
      </w:r>
      <w:r w:rsidR="00EF7208" w:rsidRPr="008054EE">
        <w:rPr>
          <w:rFonts w:ascii="Arial" w:hAnsi="Arial" w:cs="Arial"/>
          <w:sz w:val="20"/>
          <w:szCs w:val="20"/>
        </w:rPr>
        <w:t xml:space="preserve">Squares with roman numerals represent the recovered modules as </w:t>
      </w:r>
      <w:r w:rsidR="0037230F" w:rsidRPr="008054EE">
        <w:rPr>
          <w:rFonts w:ascii="Arial" w:hAnsi="Arial" w:cs="Arial"/>
          <w:sz w:val="20"/>
          <w:szCs w:val="20"/>
        </w:rPr>
        <w:t>nodes in the network tree</w:t>
      </w:r>
      <w:r w:rsidR="00EF7208" w:rsidRPr="008054EE">
        <w:rPr>
          <w:rFonts w:ascii="Arial" w:hAnsi="Arial" w:cs="Arial"/>
          <w:sz w:val="20"/>
          <w:szCs w:val="20"/>
        </w:rPr>
        <w:t>, while dots represent unique prey items</w:t>
      </w:r>
      <w:r w:rsidR="0037230F" w:rsidRPr="008054EE">
        <w:rPr>
          <w:rFonts w:ascii="Arial" w:hAnsi="Arial" w:cs="Arial"/>
          <w:sz w:val="20"/>
          <w:szCs w:val="20"/>
        </w:rPr>
        <w:t xml:space="preserve">. </w:t>
      </w:r>
      <w:r w:rsidRPr="008054EE">
        <w:rPr>
          <w:rFonts w:ascii="Arial" w:hAnsi="Arial" w:cs="Arial"/>
          <w:sz w:val="20"/>
          <w:szCs w:val="20"/>
        </w:rPr>
        <w:t xml:space="preserve">Blue </w:t>
      </w:r>
      <w:r w:rsidR="00EF7208" w:rsidRPr="008054EE">
        <w:rPr>
          <w:rFonts w:ascii="Arial" w:hAnsi="Arial" w:cs="Arial"/>
          <w:sz w:val="20"/>
          <w:szCs w:val="20"/>
        </w:rPr>
        <w:t xml:space="preserve">dots </w:t>
      </w:r>
      <w:r w:rsidRPr="008054EE">
        <w:rPr>
          <w:rFonts w:ascii="Arial" w:hAnsi="Arial" w:cs="Arial"/>
          <w:sz w:val="20"/>
          <w:szCs w:val="20"/>
        </w:rPr>
        <w:t>are OTUs (COI)</w:t>
      </w:r>
      <w:r w:rsidR="001D1BE4" w:rsidRPr="008054EE">
        <w:rPr>
          <w:rFonts w:ascii="Arial" w:hAnsi="Arial" w:cs="Arial"/>
          <w:sz w:val="20"/>
          <w:szCs w:val="20"/>
        </w:rPr>
        <w:t xml:space="preserve"> or ESVs (23S)</w:t>
      </w:r>
      <w:r w:rsidRPr="008054EE">
        <w:rPr>
          <w:rFonts w:ascii="Arial" w:hAnsi="Arial" w:cs="Arial"/>
          <w:sz w:val="20"/>
          <w:szCs w:val="20"/>
        </w:rPr>
        <w:t xml:space="preserve"> found only in </w:t>
      </w:r>
      <w:r w:rsidR="00EF7208" w:rsidRPr="008054EE">
        <w:rPr>
          <w:rFonts w:ascii="Arial" w:hAnsi="Arial" w:cs="Arial"/>
          <w:sz w:val="20"/>
          <w:szCs w:val="20"/>
        </w:rPr>
        <w:t xml:space="preserve">individuals </w:t>
      </w:r>
      <w:r w:rsidRPr="008054EE">
        <w:rPr>
          <w:rFonts w:ascii="Arial" w:hAnsi="Arial" w:cs="Arial"/>
          <w:sz w:val="20"/>
          <w:szCs w:val="20"/>
        </w:rPr>
        <w:t>from the Arabian Gulf, gold symbols are from the G</w:t>
      </w:r>
      <w:r w:rsidR="001D1BE4" w:rsidRPr="008054EE">
        <w:rPr>
          <w:rFonts w:ascii="Arial" w:hAnsi="Arial" w:cs="Arial"/>
          <w:sz w:val="20"/>
          <w:szCs w:val="20"/>
        </w:rPr>
        <w:t xml:space="preserve">ulf of </w:t>
      </w:r>
      <w:r w:rsidRPr="008054EE">
        <w:rPr>
          <w:rFonts w:ascii="Arial" w:hAnsi="Arial" w:cs="Arial"/>
          <w:sz w:val="20"/>
          <w:szCs w:val="20"/>
        </w:rPr>
        <w:t>O</w:t>
      </w:r>
      <w:r w:rsidR="001D1BE4" w:rsidRPr="008054EE">
        <w:rPr>
          <w:rFonts w:ascii="Arial" w:hAnsi="Arial" w:cs="Arial"/>
          <w:sz w:val="20"/>
          <w:szCs w:val="20"/>
        </w:rPr>
        <w:t>man</w:t>
      </w:r>
      <w:r w:rsidRPr="008054EE">
        <w:rPr>
          <w:rFonts w:ascii="Arial" w:hAnsi="Arial" w:cs="Arial"/>
          <w:sz w:val="20"/>
          <w:szCs w:val="20"/>
        </w:rPr>
        <w:t xml:space="preserve"> </w:t>
      </w:r>
      <w:r w:rsidR="00EF7208" w:rsidRPr="008054EE">
        <w:rPr>
          <w:rFonts w:ascii="Arial" w:hAnsi="Arial" w:cs="Arial"/>
          <w:sz w:val="20"/>
          <w:szCs w:val="20"/>
        </w:rPr>
        <w:t>individuals</w:t>
      </w:r>
      <w:r w:rsidR="001D1BE4" w:rsidRPr="008054EE">
        <w:rPr>
          <w:rFonts w:ascii="Arial" w:hAnsi="Arial" w:cs="Arial"/>
          <w:sz w:val="20"/>
          <w:szCs w:val="20"/>
        </w:rPr>
        <w:t>, and</w:t>
      </w:r>
      <w:r w:rsidRPr="008054EE">
        <w:rPr>
          <w:rFonts w:ascii="Arial" w:hAnsi="Arial" w:cs="Arial"/>
          <w:sz w:val="20"/>
          <w:szCs w:val="20"/>
        </w:rPr>
        <w:t xml:space="preserve"> </w:t>
      </w:r>
      <w:r w:rsidR="001D1BE4" w:rsidRPr="008054EE">
        <w:rPr>
          <w:rFonts w:ascii="Arial" w:hAnsi="Arial" w:cs="Arial"/>
          <w:sz w:val="20"/>
          <w:szCs w:val="20"/>
        </w:rPr>
        <w:t>g</w:t>
      </w:r>
      <w:r w:rsidRPr="008054EE">
        <w:rPr>
          <w:rFonts w:ascii="Arial" w:hAnsi="Arial" w:cs="Arial"/>
          <w:sz w:val="20"/>
          <w:szCs w:val="20"/>
        </w:rPr>
        <w:t>rey symbols</w:t>
      </w:r>
      <w:r w:rsidR="00EF7208" w:rsidRPr="008054EE">
        <w:rPr>
          <w:rFonts w:ascii="Arial" w:hAnsi="Arial" w:cs="Arial"/>
          <w:sz w:val="20"/>
          <w:szCs w:val="20"/>
        </w:rPr>
        <w:t xml:space="preserve"> represent prey items found in individuals from both</w:t>
      </w:r>
      <w:r w:rsidRPr="008054EE">
        <w:rPr>
          <w:rFonts w:ascii="Arial" w:hAnsi="Arial" w:cs="Arial"/>
          <w:sz w:val="20"/>
          <w:szCs w:val="20"/>
        </w:rPr>
        <w:t xml:space="preserve"> locations. </w:t>
      </w:r>
      <w:r w:rsidR="001D1BE4" w:rsidRPr="008054EE">
        <w:rPr>
          <w:rFonts w:ascii="Arial" w:hAnsi="Arial" w:cs="Arial"/>
          <w:b/>
          <w:bCs/>
          <w:sz w:val="20"/>
          <w:szCs w:val="20"/>
        </w:rPr>
        <w:t>(</w:t>
      </w:r>
      <w:proofErr w:type="spellStart"/>
      <w:proofErr w:type="gramStart"/>
      <w:r w:rsidR="001D1BE4" w:rsidRPr="008054EE">
        <w:rPr>
          <w:rFonts w:ascii="Arial" w:hAnsi="Arial" w:cs="Arial"/>
          <w:b/>
          <w:bCs/>
          <w:sz w:val="20"/>
          <w:szCs w:val="20"/>
        </w:rPr>
        <w:t>b,d</w:t>
      </w:r>
      <w:proofErr w:type="spellEnd"/>
      <w:proofErr w:type="gramEnd"/>
      <w:r w:rsidR="001D1BE4" w:rsidRPr="008054EE">
        <w:rPr>
          <w:rFonts w:ascii="Arial" w:hAnsi="Arial" w:cs="Arial"/>
          <w:b/>
          <w:bCs/>
          <w:sz w:val="20"/>
          <w:szCs w:val="20"/>
        </w:rPr>
        <w:t>)</w:t>
      </w:r>
      <w:r w:rsidR="001D1BE4" w:rsidRPr="008054EE">
        <w:rPr>
          <w:rFonts w:ascii="Arial" w:hAnsi="Arial" w:cs="Arial"/>
          <w:sz w:val="20"/>
          <w:szCs w:val="20"/>
        </w:rPr>
        <w:t xml:space="preserve"> Results of the modularity analysis with modules </w:t>
      </w:r>
      <w:r w:rsidR="00F54ECE" w:rsidRPr="008054EE">
        <w:rPr>
          <w:rFonts w:ascii="Arial" w:hAnsi="Arial" w:cs="Arial"/>
          <w:sz w:val="20"/>
          <w:szCs w:val="20"/>
        </w:rPr>
        <w:t xml:space="preserve">(I-V) </w:t>
      </w:r>
      <w:r w:rsidR="001D1BE4" w:rsidRPr="008054EE">
        <w:rPr>
          <w:rFonts w:ascii="Arial" w:hAnsi="Arial" w:cs="Arial"/>
          <w:sz w:val="20"/>
          <w:szCs w:val="20"/>
        </w:rPr>
        <w:t xml:space="preserve">as columns and individuals </w:t>
      </w:r>
      <w:r w:rsidR="00F54ECE" w:rsidRPr="008054EE">
        <w:rPr>
          <w:rFonts w:ascii="Arial" w:hAnsi="Arial" w:cs="Arial"/>
          <w:sz w:val="20"/>
          <w:szCs w:val="20"/>
        </w:rPr>
        <w:t>withi</w:t>
      </w:r>
      <w:r w:rsidR="001D1BE4" w:rsidRPr="008054EE">
        <w:rPr>
          <w:rFonts w:ascii="Arial" w:hAnsi="Arial" w:cs="Arial"/>
          <w:sz w:val="20"/>
          <w:szCs w:val="20"/>
        </w:rPr>
        <w:t xml:space="preserve">n each species as </w:t>
      </w:r>
      <w:r w:rsidR="00CE722E" w:rsidRPr="008054EE">
        <w:rPr>
          <w:rFonts w:ascii="Arial" w:hAnsi="Arial" w:cs="Arial"/>
          <w:sz w:val="20"/>
          <w:szCs w:val="20"/>
        </w:rPr>
        <w:t>rows</w:t>
      </w:r>
      <w:r w:rsidR="001D1BE4" w:rsidRPr="008054EE">
        <w:rPr>
          <w:rFonts w:ascii="Arial" w:hAnsi="Arial" w:cs="Arial"/>
          <w:sz w:val="20"/>
          <w:szCs w:val="20"/>
        </w:rPr>
        <w:t xml:space="preserve">. </w:t>
      </w:r>
      <w:r w:rsidR="00F54ECE" w:rsidRPr="008054EE">
        <w:rPr>
          <w:rFonts w:ascii="Arial" w:hAnsi="Arial" w:cs="Arial"/>
          <w:sz w:val="20"/>
          <w:szCs w:val="20"/>
        </w:rPr>
        <w:t xml:space="preserve">Colored </w:t>
      </w:r>
      <w:del w:id="664" w:author="Simon Brandl" w:date="2020-05-30T18:18:00Z">
        <w:r w:rsidR="00F54ECE" w:rsidRPr="008054EE" w:rsidDel="00AD602C">
          <w:rPr>
            <w:rFonts w:ascii="Arial" w:hAnsi="Arial" w:cs="Arial"/>
            <w:sz w:val="20"/>
            <w:szCs w:val="20"/>
          </w:rPr>
          <w:delText>s</w:delText>
        </w:r>
        <w:r w:rsidR="001D1BE4" w:rsidRPr="008054EE" w:rsidDel="00AD602C">
          <w:rPr>
            <w:rFonts w:ascii="Arial" w:hAnsi="Arial" w:cs="Arial"/>
            <w:sz w:val="20"/>
            <w:szCs w:val="20"/>
          </w:rPr>
          <w:delText xml:space="preserve">quares </w:delText>
        </w:r>
      </w:del>
      <w:ins w:id="665" w:author="Simon Brandl" w:date="2020-05-30T18:18:00Z">
        <w:r w:rsidR="00AD602C">
          <w:rPr>
            <w:rFonts w:ascii="Arial" w:hAnsi="Arial" w:cs="Arial"/>
            <w:sz w:val="20"/>
            <w:szCs w:val="20"/>
          </w:rPr>
          <w:t>tiles</w:t>
        </w:r>
        <w:r w:rsidR="00AD602C" w:rsidRPr="008054EE">
          <w:rPr>
            <w:rFonts w:ascii="Arial" w:hAnsi="Arial" w:cs="Arial"/>
            <w:sz w:val="20"/>
            <w:szCs w:val="20"/>
          </w:rPr>
          <w:t xml:space="preserve"> </w:t>
        </w:r>
      </w:ins>
      <w:r w:rsidR="001D1BE4" w:rsidRPr="008054EE">
        <w:rPr>
          <w:rFonts w:ascii="Arial" w:hAnsi="Arial" w:cs="Arial"/>
          <w:sz w:val="20"/>
          <w:szCs w:val="20"/>
        </w:rPr>
        <w:t xml:space="preserve">indicate membership in a given module. </w:t>
      </w:r>
    </w:p>
    <w:p w14:paraId="2E125F0A" w14:textId="6EFE4B97" w:rsidR="0037230F" w:rsidRPr="0005446F" w:rsidRDefault="0037230F" w:rsidP="00B31F70">
      <w:pPr>
        <w:spacing w:line="480" w:lineRule="auto"/>
        <w:rPr>
          <w:rFonts w:ascii="Arial" w:hAnsi="Arial" w:cs="Arial"/>
        </w:rPr>
      </w:pPr>
    </w:p>
    <w:p w14:paraId="481D71DE" w14:textId="14A7ED16" w:rsidR="001B07F7" w:rsidRPr="0005446F" w:rsidRDefault="00942A82">
      <w:pPr>
        <w:spacing w:line="480" w:lineRule="auto"/>
        <w:rPr>
          <w:rFonts w:ascii="Arial" w:hAnsi="Arial" w:cs="Arial"/>
          <w:bCs/>
        </w:rPr>
      </w:pPr>
      <w:r w:rsidRPr="0005446F">
        <w:rPr>
          <w:rFonts w:ascii="Arial" w:hAnsi="Arial" w:cs="Arial"/>
        </w:rPr>
        <w:tab/>
      </w:r>
      <w:r w:rsidR="007172BE" w:rsidRPr="0005446F">
        <w:rPr>
          <w:rFonts w:ascii="Arial" w:hAnsi="Arial" w:cs="Arial"/>
        </w:rPr>
        <w:t>W</w:t>
      </w:r>
      <w:r w:rsidR="0059155A" w:rsidRPr="0005446F">
        <w:rPr>
          <w:rFonts w:ascii="Arial" w:hAnsi="Arial" w:cs="Arial"/>
        </w:rPr>
        <w:t xml:space="preserve">e </w:t>
      </w:r>
      <w:r w:rsidR="00F54ECE" w:rsidRPr="0005446F">
        <w:rPr>
          <w:rFonts w:ascii="Arial" w:hAnsi="Arial" w:cs="Arial"/>
        </w:rPr>
        <w:t xml:space="preserve">further </w:t>
      </w:r>
      <w:r w:rsidR="0059155A" w:rsidRPr="0005446F">
        <w:rPr>
          <w:rFonts w:ascii="Arial" w:hAnsi="Arial" w:cs="Arial"/>
        </w:rPr>
        <w:t xml:space="preserve">examined </w:t>
      </w:r>
      <w:r w:rsidR="00F54ECE" w:rsidRPr="0005446F">
        <w:rPr>
          <w:rFonts w:ascii="Arial" w:hAnsi="Arial" w:cs="Arial"/>
        </w:rPr>
        <w:t xml:space="preserve">the </w:t>
      </w:r>
      <w:r w:rsidR="0059155A" w:rsidRPr="0005446F">
        <w:rPr>
          <w:rFonts w:ascii="Arial" w:hAnsi="Arial" w:cs="Arial"/>
        </w:rPr>
        <w:t xml:space="preserve">potential </w:t>
      </w:r>
      <w:r w:rsidR="00CE722E" w:rsidRPr="0005446F">
        <w:rPr>
          <w:rFonts w:ascii="Arial" w:hAnsi="Arial" w:cs="Arial"/>
        </w:rPr>
        <w:t xml:space="preserve">organismal and ecosystem-wide </w:t>
      </w:r>
      <w:r w:rsidR="0059155A" w:rsidRPr="0005446F">
        <w:rPr>
          <w:rFonts w:ascii="Arial" w:hAnsi="Arial" w:cs="Arial"/>
        </w:rPr>
        <w:t xml:space="preserve">energetic consequences of thermal regimes and resource availability </w:t>
      </w:r>
      <w:r w:rsidR="0022273A" w:rsidRPr="0005446F">
        <w:rPr>
          <w:rFonts w:ascii="Arial" w:hAnsi="Arial" w:cs="Arial"/>
        </w:rPr>
        <w:t>between</w:t>
      </w:r>
      <w:r w:rsidR="0059155A" w:rsidRPr="0005446F">
        <w:rPr>
          <w:rFonts w:ascii="Arial" w:hAnsi="Arial" w:cs="Arial"/>
        </w:rPr>
        <w:t xml:space="preserve"> the two locations by</w:t>
      </w:r>
      <w:r w:rsidR="00174FDD" w:rsidRPr="0005446F">
        <w:rPr>
          <w:rFonts w:ascii="Arial" w:hAnsi="Arial" w:cs="Arial"/>
        </w:rPr>
        <w:t xml:space="preserve"> first</w:t>
      </w:r>
      <w:r w:rsidR="0059155A" w:rsidRPr="0005446F">
        <w:rPr>
          <w:rFonts w:ascii="Arial" w:hAnsi="Arial" w:cs="Arial"/>
        </w:rPr>
        <w:t xml:space="preserve"> assessing</w:t>
      </w:r>
      <w:r w:rsidRPr="0005446F">
        <w:rPr>
          <w:rFonts w:ascii="Arial" w:hAnsi="Arial" w:cs="Arial"/>
        </w:rPr>
        <w:t xml:space="preserve"> length-weight relationships of three </w:t>
      </w:r>
      <w:r w:rsidR="00F54ECE" w:rsidRPr="0005446F">
        <w:rPr>
          <w:rFonts w:ascii="Arial" w:hAnsi="Arial" w:cs="Arial"/>
        </w:rPr>
        <w:t xml:space="preserve">co-occurring </w:t>
      </w:r>
      <w:r w:rsidRPr="0005446F">
        <w:rPr>
          <w:rFonts w:ascii="Arial" w:hAnsi="Arial" w:cs="Arial"/>
        </w:rPr>
        <w:t>species</w:t>
      </w:r>
      <w:r w:rsidR="0022273A" w:rsidRPr="0005446F">
        <w:rPr>
          <w:rFonts w:ascii="Arial" w:hAnsi="Arial" w:cs="Arial"/>
        </w:rPr>
        <w:t xml:space="preserve">, </w:t>
      </w:r>
      <w:r w:rsidR="00174FDD" w:rsidRPr="0005446F">
        <w:rPr>
          <w:rFonts w:ascii="Arial" w:hAnsi="Arial" w:cs="Arial"/>
        </w:rPr>
        <w:t xml:space="preserve">and </w:t>
      </w:r>
      <w:r w:rsidR="0022273A" w:rsidRPr="0005446F">
        <w:rPr>
          <w:rFonts w:ascii="Arial" w:hAnsi="Arial" w:cs="Arial"/>
        </w:rPr>
        <w:t>then</w:t>
      </w:r>
      <w:r w:rsidR="009D3947" w:rsidRPr="0005446F">
        <w:rPr>
          <w:rFonts w:ascii="Arial" w:hAnsi="Arial" w:cs="Arial"/>
        </w:rPr>
        <w:t xml:space="preserve"> by modeling </w:t>
      </w:r>
      <w:r w:rsidR="0059155A" w:rsidRPr="0005446F">
        <w:rPr>
          <w:rFonts w:ascii="Arial" w:hAnsi="Arial" w:cs="Arial"/>
        </w:rPr>
        <w:t xml:space="preserve">individual-based growth and mortality to estimate </w:t>
      </w:r>
      <w:r w:rsidR="009D3947" w:rsidRPr="0005446F">
        <w:rPr>
          <w:rFonts w:ascii="Arial" w:hAnsi="Arial" w:cs="Arial"/>
        </w:rPr>
        <w:t xml:space="preserve">community-wide </w:t>
      </w:r>
      <w:r w:rsidR="0059155A" w:rsidRPr="0005446F">
        <w:rPr>
          <w:rFonts w:ascii="Arial" w:hAnsi="Arial" w:cs="Arial"/>
        </w:rPr>
        <w:t xml:space="preserve">biomass </w:t>
      </w:r>
      <w:r w:rsidR="0022273A" w:rsidRPr="0005446F">
        <w:rPr>
          <w:rFonts w:ascii="Arial" w:hAnsi="Arial" w:cs="Arial"/>
        </w:rPr>
        <w:t>cycling</w:t>
      </w:r>
      <w:r w:rsidRPr="0005446F">
        <w:rPr>
          <w:rFonts w:ascii="Arial" w:hAnsi="Arial" w:cs="Arial"/>
        </w:rPr>
        <w:t>.</w:t>
      </w:r>
      <w:r w:rsidR="0059155A" w:rsidRPr="0005446F">
        <w:rPr>
          <w:rFonts w:ascii="Arial" w:hAnsi="Arial" w:cs="Arial"/>
        </w:rPr>
        <w:t xml:space="preserve"> </w:t>
      </w:r>
      <w:r w:rsidR="0022273A" w:rsidRPr="0005446F">
        <w:rPr>
          <w:rFonts w:ascii="Arial" w:hAnsi="Arial" w:cs="Arial"/>
        </w:rPr>
        <w:t xml:space="preserve">We employed </w:t>
      </w:r>
      <w:r w:rsidRPr="0005446F">
        <w:rPr>
          <w:rFonts w:ascii="Arial" w:hAnsi="Arial" w:cs="Arial"/>
        </w:rPr>
        <w:t xml:space="preserve">Bayesian linear models </w:t>
      </w:r>
      <w:r w:rsidR="00CE722E" w:rsidRPr="0005446F">
        <w:rPr>
          <w:rFonts w:ascii="Arial" w:hAnsi="Arial" w:cs="Arial"/>
        </w:rPr>
        <w:t xml:space="preserve">to </w:t>
      </w:r>
      <w:r w:rsidR="00F54ECE" w:rsidRPr="0005446F">
        <w:rPr>
          <w:rFonts w:ascii="Arial" w:hAnsi="Arial" w:cs="Arial"/>
        </w:rPr>
        <w:t xml:space="preserve">test </w:t>
      </w:r>
      <w:r w:rsidRPr="0005446F">
        <w:rPr>
          <w:rFonts w:ascii="Arial" w:hAnsi="Arial" w:cs="Arial"/>
        </w:rPr>
        <w:t>the effects of total length (</w:t>
      </w:r>
      <w:r w:rsidRPr="0005446F">
        <w:rPr>
          <w:rFonts w:ascii="Arial" w:hAnsi="Arial" w:cs="Arial"/>
          <w:i/>
          <w:iCs/>
        </w:rPr>
        <w:t>TL</w:t>
      </w:r>
      <w:r w:rsidRPr="0005446F">
        <w:rPr>
          <w:rFonts w:ascii="Arial" w:hAnsi="Arial" w:cs="Arial"/>
        </w:rPr>
        <w:t xml:space="preserve">) and </w:t>
      </w:r>
      <w:r w:rsidRPr="0005446F">
        <w:rPr>
          <w:rFonts w:ascii="Arial" w:hAnsi="Arial" w:cs="Arial"/>
          <w:i/>
          <w:iCs/>
        </w:rPr>
        <w:t xml:space="preserve">Location </w:t>
      </w:r>
      <w:r w:rsidRPr="0005446F">
        <w:rPr>
          <w:rFonts w:ascii="Arial" w:hAnsi="Arial" w:cs="Arial"/>
        </w:rPr>
        <w:t xml:space="preserve">on </w:t>
      </w:r>
      <w:r w:rsidRPr="0005446F">
        <w:rPr>
          <w:rFonts w:ascii="Arial" w:hAnsi="Arial" w:cs="Arial"/>
          <w:i/>
          <w:iCs/>
        </w:rPr>
        <w:t>Weight</w:t>
      </w:r>
      <w:r w:rsidR="0022273A" w:rsidRPr="0005446F">
        <w:rPr>
          <w:rFonts w:ascii="Arial" w:hAnsi="Arial" w:cs="Arial"/>
          <w:iCs/>
        </w:rPr>
        <w:t>, which</w:t>
      </w:r>
      <w:r w:rsidRPr="0005446F">
        <w:rPr>
          <w:rFonts w:ascii="Arial" w:hAnsi="Arial" w:cs="Arial"/>
        </w:rPr>
        <w:t xml:space="preserve"> showed </w:t>
      </w:r>
      <w:r w:rsidR="0059155A" w:rsidRPr="0005446F">
        <w:rPr>
          <w:rFonts w:ascii="Arial" w:hAnsi="Arial" w:cs="Arial"/>
        </w:rPr>
        <w:t xml:space="preserve">clear effects of </w:t>
      </w:r>
      <w:r w:rsidR="0059155A" w:rsidRPr="0005446F">
        <w:rPr>
          <w:rFonts w:ascii="Arial" w:hAnsi="Arial" w:cs="Arial"/>
          <w:i/>
          <w:iCs/>
        </w:rPr>
        <w:t>Location</w:t>
      </w:r>
      <w:r w:rsidR="009D3947" w:rsidRPr="0005446F">
        <w:rPr>
          <w:rFonts w:ascii="Arial" w:hAnsi="Arial" w:cs="Arial"/>
          <w:i/>
          <w:iCs/>
        </w:rPr>
        <w:t xml:space="preserve"> </w:t>
      </w:r>
      <w:r w:rsidR="009D3947" w:rsidRPr="0005446F">
        <w:rPr>
          <w:rFonts w:ascii="Arial" w:hAnsi="Arial" w:cs="Arial"/>
        </w:rPr>
        <w:t>across all species</w:t>
      </w:r>
      <w:r w:rsidR="0059155A" w:rsidRPr="0005446F">
        <w:rPr>
          <w:rFonts w:ascii="Arial" w:hAnsi="Arial" w:cs="Arial"/>
        </w:rPr>
        <w:t>,</w:t>
      </w:r>
      <w:r w:rsidR="009D3947" w:rsidRPr="0005446F">
        <w:rPr>
          <w:rFonts w:ascii="Arial" w:hAnsi="Arial" w:cs="Arial"/>
        </w:rPr>
        <w:t xml:space="preserve"> with G</w:t>
      </w:r>
      <w:r w:rsidR="001D1BE4" w:rsidRPr="0005446F">
        <w:rPr>
          <w:rFonts w:ascii="Arial" w:hAnsi="Arial" w:cs="Arial"/>
        </w:rPr>
        <w:t xml:space="preserve">ulf </w:t>
      </w:r>
      <w:r w:rsidR="009D3947" w:rsidRPr="0005446F">
        <w:rPr>
          <w:rFonts w:ascii="Arial" w:hAnsi="Arial" w:cs="Arial"/>
        </w:rPr>
        <w:t>o</w:t>
      </w:r>
      <w:r w:rsidR="001D1BE4" w:rsidRPr="0005446F">
        <w:rPr>
          <w:rFonts w:ascii="Arial" w:hAnsi="Arial" w:cs="Arial"/>
        </w:rPr>
        <w:t xml:space="preserve">f </w:t>
      </w:r>
      <w:r w:rsidR="009D3947" w:rsidRPr="0005446F">
        <w:rPr>
          <w:rFonts w:ascii="Arial" w:hAnsi="Arial" w:cs="Arial"/>
        </w:rPr>
        <w:t>O</w:t>
      </w:r>
      <w:r w:rsidR="001D1BE4" w:rsidRPr="0005446F">
        <w:rPr>
          <w:rFonts w:ascii="Arial" w:hAnsi="Arial" w:cs="Arial"/>
        </w:rPr>
        <w:t>man</w:t>
      </w:r>
      <w:r w:rsidR="009D3947" w:rsidRPr="0005446F">
        <w:rPr>
          <w:rFonts w:ascii="Arial" w:hAnsi="Arial" w:cs="Arial"/>
        </w:rPr>
        <w:t xml:space="preserve"> populations </w:t>
      </w:r>
      <w:r w:rsidR="007172BE" w:rsidRPr="0005446F">
        <w:rPr>
          <w:rFonts w:ascii="Arial" w:hAnsi="Arial" w:cs="Arial"/>
        </w:rPr>
        <w:t xml:space="preserve">consistently </w:t>
      </w:r>
      <w:r w:rsidR="009D3947" w:rsidRPr="0005446F">
        <w:rPr>
          <w:rFonts w:ascii="Arial" w:hAnsi="Arial" w:cs="Arial"/>
        </w:rPr>
        <w:t>having higher weights for a given body length (</w:t>
      </w:r>
      <w:r w:rsidRPr="0005446F">
        <w:rPr>
          <w:rFonts w:ascii="Arial" w:hAnsi="Arial" w:cs="Arial"/>
          <w:i/>
          <w:iCs/>
        </w:rPr>
        <w:t xml:space="preserve">E. </w:t>
      </w:r>
      <w:proofErr w:type="spellStart"/>
      <w:r w:rsidRPr="0005446F">
        <w:rPr>
          <w:rFonts w:ascii="Arial" w:hAnsi="Arial" w:cs="Arial"/>
          <w:i/>
          <w:iCs/>
        </w:rPr>
        <w:t>ventermaculus</w:t>
      </w:r>
      <w:proofErr w:type="spellEnd"/>
      <w:r w:rsidR="009D3947" w:rsidRPr="0005446F">
        <w:rPr>
          <w:rFonts w:ascii="Arial" w:hAnsi="Arial" w:cs="Arial"/>
        </w:rPr>
        <w:t xml:space="preserve">: </w:t>
      </w:r>
      <w:r w:rsidRPr="0005446F">
        <w:rPr>
          <w:rFonts w:ascii="Arial" w:hAnsi="Arial" w:cs="Arial"/>
          <w:i/>
          <w:iCs/>
        </w:rPr>
        <w:t>G</w:t>
      </w:r>
      <w:r w:rsidR="00F54ECE" w:rsidRPr="0005446F">
        <w:rPr>
          <w:rFonts w:ascii="Arial" w:hAnsi="Arial" w:cs="Arial"/>
          <w:i/>
          <w:iCs/>
        </w:rPr>
        <w:t>ulf of Oman:</w:t>
      </w:r>
      <w:r w:rsidRPr="0005446F">
        <w:rPr>
          <w:rFonts w:ascii="Arial" w:hAnsi="Arial" w:cs="Arial"/>
          <w:i/>
          <w:iCs/>
        </w:rPr>
        <w:t xml:space="preserve"> </w:t>
      </w:r>
      <w:r w:rsidRPr="0005446F">
        <w:rPr>
          <w:rFonts w:ascii="Arial" w:hAnsi="Arial" w:cs="Arial"/>
          <w:bCs/>
          <w:i/>
          <w:iCs/>
        </w:rPr>
        <w:sym w:font="Symbol" w:char="F062"/>
      </w:r>
      <w:r w:rsidRPr="0005446F">
        <w:rPr>
          <w:rFonts w:ascii="Arial" w:hAnsi="Arial" w:cs="Arial"/>
          <w:b/>
          <w:i/>
          <w:iCs/>
        </w:rPr>
        <w:t xml:space="preserve"> </w:t>
      </w:r>
      <w:r w:rsidRPr="0005446F">
        <w:rPr>
          <w:rFonts w:ascii="Arial" w:hAnsi="Arial" w:cs="Arial"/>
          <w:bCs/>
        </w:rPr>
        <w:t xml:space="preserve">= 0.16 [0.13, 0.19], </w:t>
      </w:r>
      <w:ins w:id="666" w:author="Simon Brandl" w:date="2020-05-30T18:19:00Z">
        <w:r w:rsidR="00F077A0" w:rsidRPr="0005446F">
          <w:rPr>
            <w:rFonts w:ascii="Arial" w:hAnsi="Arial" w:cs="Arial"/>
            <w:bCs/>
            <w:i/>
            <w:iCs/>
          </w:rPr>
          <w:t xml:space="preserve">E. </w:t>
        </w:r>
        <w:proofErr w:type="spellStart"/>
        <w:r w:rsidR="00F077A0" w:rsidRPr="0005446F">
          <w:rPr>
            <w:rFonts w:ascii="Arial" w:hAnsi="Arial" w:cs="Arial"/>
            <w:bCs/>
            <w:i/>
            <w:iCs/>
          </w:rPr>
          <w:t>pulcher</w:t>
        </w:r>
        <w:proofErr w:type="spellEnd"/>
        <w:r w:rsidR="00F077A0" w:rsidRPr="0005446F">
          <w:rPr>
            <w:rFonts w:ascii="Arial" w:hAnsi="Arial" w:cs="Arial"/>
            <w:bCs/>
          </w:rPr>
          <w:t>:</w:t>
        </w:r>
        <w:r w:rsidR="00F077A0" w:rsidRPr="0005446F">
          <w:rPr>
            <w:rFonts w:ascii="Arial" w:hAnsi="Arial" w:cs="Arial"/>
            <w:bCs/>
            <w:i/>
            <w:iCs/>
          </w:rPr>
          <w:t xml:space="preserve"> </w:t>
        </w:r>
        <w:r w:rsidR="00F077A0" w:rsidRPr="0005446F">
          <w:rPr>
            <w:rFonts w:ascii="Arial" w:hAnsi="Arial" w:cs="Arial"/>
            <w:i/>
            <w:iCs/>
          </w:rPr>
          <w:t>Gulf of Oman:</w:t>
        </w:r>
        <w:r w:rsidR="00F077A0" w:rsidRPr="0005446F">
          <w:rPr>
            <w:rFonts w:ascii="Arial" w:hAnsi="Arial" w:cs="Arial"/>
            <w:bCs/>
            <w:i/>
            <w:iCs/>
          </w:rPr>
          <w:t xml:space="preserve"> </w:t>
        </w:r>
        <w:r w:rsidR="00F077A0" w:rsidRPr="0005446F">
          <w:rPr>
            <w:rFonts w:ascii="Arial" w:hAnsi="Arial" w:cs="Arial"/>
            <w:bCs/>
            <w:i/>
            <w:iCs/>
          </w:rPr>
          <w:sym w:font="Symbol" w:char="F062"/>
        </w:r>
        <w:r w:rsidR="00F077A0" w:rsidRPr="0005446F">
          <w:rPr>
            <w:rFonts w:ascii="Arial" w:hAnsi="Arial" w:cs="Arial"/>
            <w:b/>
            <w:i/>
            <w:iCs/>
          </w:rPr>
          <w:t xml:space="preserve"> </w:t>
        </w:r>
        <w:r w:rsidR="00F077A0" w:rsidRPr="0005446F">
          <w:rPr>
            <w:rFonts w:ascii="Arial" w:hAnsi="Arial" w:cs="Arial"/>
            <w:bCs/>
          </w:rPr>
          <w:t>= 0.19 [0.14, 0.25])</w:t>
        </w:r>
        <w:r w:rsidR="00F077A0">
          <w:rPr>
            <w:rFonts w:ascii="Arial" w:hAnsi="Arial" w:cs="Arial"/>
            <w:bCs/>
          </w:rPr>
          <w:t>,</w:t>
        </w:r>
        <w:r w:rsidR="00F077A0" w:rsidRPr="0005446F">
          <w:rPr>
            <w:rFonts w:ascii="Arial" w:hAnsi="Arial" w:cs="Arial"/>
            <w:bCs/>
          </w:rPr>
          <w:t xml:space="preserve"> </w:t>
        </w:r>
      </w:ins>
      <w:del w:id="667" w:author="Simon Brandl" w:date="2020-05-30T18:19:00Z">
        <w:r w:rsidRPr="0005446F" w:rsidDel="00F077A0">
          <w:rPr>
            <w:rFonts w:ascii="Arial" w:hAnsi="Arial" w:cs="Arial"/>
            <w:bCs/>
            <w:i/>
            <w:iCs/>
          </w:rPr>
          <w:delText>C. anomolus</w:delText>
        </w:r>
        <w:r w:rsidR="009D3947" w:rsidRPr="0005446F" w:rsidDel="00F077A0">
          <w:rPr>
            <w:rFonts w:ascii="Arial" w:hAnsi="Arial" w:cs="Arial"/>
            <w:bCs/>
          </w:rPr>
          <w:delText>:</w:delText>
        </w:r>
        <w:r w:rsidRPr="0005446F" w:rsidDel="00F077A0">
          <w:rPr>
            <w:rFonts w:ascii="Arial" w:hAnsi="Arial" w:cs="Arial"/>
            <w:bCs/>
            <w:i/>
            <w:iCs/>
          </w:rPr>
          <w:delText xml:space="preserve"> </w:delText>
        </w:r>
        <w:r w:rsidR="00F54ECE" w:rsidRPr="0005446F" w:rsidDel="00F077A0">
          <w:rPr>
            <w:rFonts w:ascii="Arial" w:hAnsi="Arial" w:cs="Arial"/>
            <w:i/>
            <w:iCs/>
          </w:rPr>
          <w:delText xml:space="preserve">Gulf of Oman: </w:delText>
        </w:r>
        <w:r w:rsidRPr="0005446F" w:rsidDel="00F077A0">
          <w:rPr>
            <w:rFonts w:ascii="Arial" w:hAnsi="Arial" w:cs="Arial"/>
            <w:bCs/>
            <w:i/>
            <w:iCs/>
          </w:rPr>
          <w:delText xml:space="preserve"> </w:delText>
        </w:r>
        <w:r w:rsidRPr="0005446F" w:rsidDel="00F077A0">
          <w:rPr>
            <w:rFonts w:ascii="Arial" w:hAnsi="Arial" w:cs="Arial"/>
            <w:bCs/>
            <w:i/>
            <w:iCs/>
          </w:rPr>
          <w:sym w:font="Symbol" w:char="F062"/>
        </w:r>
        <w:r w:rsidRPr="0005446F" w:rsidDel="00F077A0">
          <w:rPr>
            <w:rFonts w:ascii="Arial" w:hAnsi="Arial" w:cs="Arial"/>
            <w:b/>
            <w:i/>
            <w:iCs/>
          </w:rPr>
          <w:delText xml:space="preserve"> </w:delText>
        </w:r>
        <w:r w:rsidRPr="0005446F" w:rsidDel="00F077A0">
          <w:rPr>
            <w:rFonts w:ascii="Arial" w:hAnsi="Arial" w:cs="Arial"/>
            <w:bCs/>
          </w:rPr>
          <w:delText xml:space="preserve">= 0.15 [0.09, 0.21], </w:delText>
        </w:r>
      </w:del>
      <w:r w:rsidRPr="0005446F">
        <w:rPr>
          <w:rFonts w:ascii="Arial" w:hAnsi="Arial" w:cs="Arial"/>
          <w:bCs/>
        </w:rPr>
        <w:t>and</w:t>
      </w:r>
      <w:ins w:id="668" w:author="Simon Brandl" w:date="2020-05-30T18:19:00Z">
        <w:r w:rsidR="00F077A0">
          <w:rPr>
            <w:rFonts w:ascii="Arial" w:hAnsi="Arial" w:cs="Arial"/>
            <w:bCs/>
          </w:rPr>
          <w:t xml:space="preserve"> </w:t>
        </w:r>
        <w:r w:rsidR="00F077A0" w:rsidRPr="0005446F">
          <w:rPr>
            <w:rFonts w:ascii="Arial" w:hAnsi="Arial" w:cs="Arial"/>
            <w:bCs/>
            <w:i/>
            <w:iCs/>
          </w:rPr>
          <w:t xml:space="preserve">C. </w:t>
        </w:r>
        <w:proofErr w:type="spellStart"/>
        <w:r w:rsidR="00F077A0" w:rsidRPr="0005446F">
          <w:rPr>
            <w:rFonts w:ascii="Arial" w:hAnsi="Arial" w:cs="Arial"/>
            <w:bCs/>
            <w:i/>
            <w:iCs/>
          </w:rPr>
          <w:t>anomolus</w:t>
        </w:r>
        <w:proofErr w:type="spellEnd"/>
        <w:r w:rsidR="00F077A0" w:rsidRPr="0005446F">
          <w:rPr>
            <w:rFonts w:ascii="Arial" w:hAnsi="Arial" w:cs="Arial"/>
            <w:bCs/>
          </w:rPr>
          <w:t>:</w:t>
        </w:r>
        <w:r w:rsidR="00F077A0" w:rsidRPr="0005446F">
          <w:rPr>
            <w:rFonts w:ascii="Arial" w:hAnsi="Arial" w:cs="Arial"/>
            <w:bCs/>
            <w:i/>
            <w:iCs/>
          </w:rPr>
          <w:t xml:space="preserve"> </w:t>
        </w:r>
        <w:r w:rsidR="00F077A0" w:rsidRPr="0005446F">
          <w:rPr>
            <w:rFonts w:ascii="Arial" w:hAnsi="Arial" w:cs="Arial"/>
            <w:i/>
            <w:iCs/>
          </w:rPr>
          <w:t xml:space="preserve">Gulf of Oman: </w:t>
        </w:r>
        <w:r w:rsidR="00F077A0" w:rsidRPr="0005446F">
          <w:rPr>
            <w:rFonts w:ascii="Arial" w:hAnsi="Arial" w:cs="Arial"/>
            <w:bCs/>
            <w:i/>
            <w:iCs/>
          </w:rPr>
          <w:t xml:space="preserve"> </w:t>
        </w:r>
        <w:r w:rsidR="00F077A0" w:rsidRPr="0005446F">
          <w:rPr>
            <w:rFonts w:ascii="Arial" w:hAnsi="Arial" w:cs="Arial"/>
            <w:bCs/>
            <w:i/>
            <w:iCs/>
          </w:rPr>
          <w:sym w:font="Symbol" w:char="F062"/>
        </w:r>
        <w:r w:rsidR="00F077A0" w:rsidRPr="0005446F">
          <w:rPr>
            <w:rFonts w:ascii="Arial" w:hAnsi="Arial" w:cs="Arial"/>
            <w:b/>
            <w:i/>
            <w:iCs/>
          </w:rPr>
          <w:t xml:space="preserve"> </w:t>
        </w:r>
        <w:r w:rsidR="00F077A0" w:rsidRPr="0005446F">
          <w:rPr>
            <w:rFonts w:ascii="Arial" w:hAnsi="Arial" w:cs="Arial"/>
            <w:bCs/>
          </w:rPr>
          <w:t>= 0.15 [0.09, 0.21]</w:t>
        </w:r>
      </w:ins>
      <w:r w:rsidRPr="0005446F">
        <w:rPr>
          <w:rFonts w:ascii="Arial" w:hAnsi="Arial" w:cs="Arial"/>
          <w:bCs/>
        </w:rPr>
        <w:t xml:space="preserve"> </w:t>
      </w:r>
      <w:del w:id="669" w:author="Simon Brandl" w:date="2020-05-30T18:19:00Z">
        <w:r w:rsidRPr="0005446F" w:rsidDel="00F077A0">
          <w:rPr>
            <w:rFonts w:ascii="Arial" w:hAnsi="Arial" w:cs="Arial"/>
            <w:bCs/>
            <w:i/>
            <w:iCs/>
          </w:rPr>
          <w:delText>E. pulcher</w:delText>
        </w:r>
        <w:r w:rsidR="009D3947" w:rsidRPr="0005446F" w:rsidDel="00F077A0">
          <w:rPr>
            <w:rFonts w:ascii="Arial" w:hAnsi="Arial" w:cs="Arial"/>
            <w:bCs/>
          </w:rPr>
          <w:delText>:</w:delText>
        </w:r>
        <w:r w:rsidRPr="0005446F" w:rsidDel="00F077A0">
          <w:rPr>
            <w:rFonts w:ascii="Arial" w:hAnsi="Arial" w:cs="Arial"/>
            <w:bCs/>
            <w:i/>
            <w:iCs/>
          </w:rPr>
          <w:delText xml:space="preserve"> </w:delText>
        </w:r>
        <w:r w:rsidR="00F54ECE" w:rsidRPr="0005446F" w:rsidDel="00F077A0">
          <w:rPr>
            <w:rFonts w:ascii="Arial" w:hAnsi="Arial" w:cs="Arial"/>
            <w:i/>
            <w:iCs/>
          </w:rPr>
          <w:delText>Gulf of Oman:</w:delText>
        </w:r>
        <w:r w:rsidRPr="0005446F" w:rsidDel="00F077A0">
          <w:rPr>
            <w:rFonts w:ascii="Arial" w:hAnsi="Arial" w:cs="Arial"/>
            <w:bCs/>
            <w:i/>
            <w:iCs/>
          </w:rPr>
          <w:delText xml:space="preserve"> </w:delText>
        </w:r>
        <w:r w:rsidRPr="0005446F" w:rsidDel="00F077A0">
          <w:rPr>
            <w:rFonts w:ascii="Arial" w:hAnsi="Arial" w:cs="Arial"/>
            <w:bCs/>
            <w:i/>
            <w:iCs/>
          </w:rPr>
          <w:sym w:font="Symbol" w:char="F062"/>
        </w:r>
        <w:r w:rsidRPr="0005446F" w:rsidDel="00F077A0">
          <w:rPr>
            <w:rFonts w:ascii="Arial" w:hAnsi="Arial" w:cs="Arial"/>
            <w:b/>
            <w:i/>
            <w:iCs/>
          </w:rPr>
          <w:delText xml:space="preserve"> </w:delText>
        </w:r>
        <w:r w:rsidRPr="0005446F" w:rsidDel="00F077A0">
          <w:rPr>
            <w:rFonts w:ascii="Arial" w:hAnsi="Arial" w:cs="Arial"/>
            <w:bCs/>
          </w:rPr>
          <w:delText>= 0.19 [0.14, 0.25])</w:delText>
        </w:r>
        <w:r w:rsidR="00340EA5" w:rsidRPr="0005446F" w:rsidDel="00F077A0">
          <w:rPr>
            <w:rFonts w:ascii="Arial" w:hAnsi="Arial" w:cs="Arial"/>
            <w:bCs/>
          </w:rPr>
          <w:delText xml:space="preserve"> </w:delText>
        </w:r>
      </w:del>
      <w:r w:rsidR="00340EA5" w:rsidRPr="0005446F">
        <w:rPr>
          <w:rFonts w:ascii="Arial" w:hAnsi="Arial" w:cs="Arial"/>
          <w:bCs/>
        </w:rPr>
        <w:t>(Fig. 5)</w:t>
      </w:r>
      <w:r w:rsidRPr="0005446F">
        <w:rPr>
          <w:rFonts w:ascii="Arial" w:hAnsi="Arial" w:cs="Arial"/>
          <w:bCs/>
        </w:rPr>
        <w:t>.</w:t>
      </w:r>
      <w:ins w:id="670" w:author="Simon Brandl" w:date="2020-05-21T18:09:00Z">
        <w:r w:rsidR="00A73769">
          <w:rPr>
            <w:rFonts w:ascii="Arial" w:hAnsi="Arial" w:cs="Arial"/>
            <w:bCs/>
          </w:rPr>
          <w:t xml:space="preserve"> Specifically, at</w:t>
        </w:r>
      </w:ins>
      <w:ins w:id="671" w:author="Simon Brandl" w:date="2020-05-21T18:20:00Z">
        <w:r w:rsidR="00B90DF1">
          <w:rPr>
            <w:rFonts w:ascii="Arial" w:hAnsi="Arial" w:cs="Arial"/>
            <w:bCs/>
          </w:rPr>
          <w:t xml:space="preserve"> each species’</w:t>
        </w:r>
      </w:ins>
      <w:ins w:id="672" w:author="Simon Brandl" w:date="2020-05-21T18:09:00Z">
        <w:r w:rsidR="00A73769">
          <w:rPr>
            <w:rFonts w:ascii="Arial" w:hAnsi="Arial" w:cs="Arial"/>
            <w:bCs/>
          </w:rPr>
          <w:t xml:space="preserve"> </w:t>
        </w:r>
      </w:ins>
      <w:ins w:id="673" w:author="Simon Brandl" w:date="2020-05-21T18:19:00Z">
        <w:r w:rsidR="00A73769">
          <w:rPr>
            <w:rFonts w:ascii="Arial" w:hAnsi="Arial" w:cs="Arial"/>
            <w:bCs/>
          </w:rPr>
          <w:t>mean</w:t>
        </w:r>
      </w:ins>
      <w:ins w:id="674" w:author="Simon Brandl" w:date="2020-05-21T18:11:00Z">
        <w:r w:rsidR="00A73769">
          <w:rPr>
            <w:rFonts w:ascii="Arial" w:hAnsi="Arial" w:cs="Arial"/>
            <w:bCs/>
          </w:rPr>
          <w:t xml:space="preserve"> total length,</w:t>
        </w:r>
      </w:ins>
      <w:ins w:id="675" w:author="Simon Brandl" w:date="2020-05-21T18:20:00Z">
        <w:r w:rsidR="00B90DF1">
          <w:rPr>
            <w:rFonts w:ascii="Arial" w:hAnsi="Arial" w:cs="Arial"/>
            <w:bCs/>
          </w:rPr>
          <w:t xml:space="preserve"> our model predictions show that</w:t>
        </w:r>
      </w:ins>
      <w:ins w:id="676" w:author="Simon Brandl" w:date="2020-05-21T18:11:00Z">
        <w:r w:rsidR="00A73769">
          <w:rPr>
            <w:rFonts w:ascii="Arial" w:hAnsi="Arial" w:cs="Arial"/>
            <w:bCs/>
          </w:rPr>
          <w:t xml:space="preserve"> individuals of </w:t>
        </w:r>
        <w:r w:rsidR="00A73769">
          <w:rPr>
            <w:rFonts w:ascii="Arial" w:hAnsi="Arial" w:cs="Arial"/>
            <w:bCs/>
            <w:i/>
            <w:iCs/>
          </w:rPr>
          <w:t xml:space="preserve">E. </w:t>
        </w:r>
        <w:proofErr w:type="spellStart"/>
        <w:r w:rsidR="00A73769">
          <w:rPr>
            <w:rFonts w:ascii="Arial" w:hAnsi="Arial" w:cs="Arial"/>
            <w:bCs/>
            <w:i/>
            <w:iCs/>
          </w:rPr>
          <w:t>ventermaculus</w:t>
        </w:r>
        <w:proofErr w:type="spellEnd"/>
        <w:r w:rsidR="00A73769">
          <w:rPr>
            <w:rFonts w:ascii="Arial" w:hAnsi="Arial" w:cs="Arial"/>
            <w:bCs/>
          </w:rPr>
          <w:t xml:space="preserve">, </w:t>
        </w:r>
        <w:r w:rsidR="00A73769">
          <w:rPr>
            <w:rFonts w:ascii="Arial" w:hAnsi="Arial" w:cs="Arial"/>
            <w:bCs/>
            <w:i/>
            <w:iCs/>
          </w:rPr>
          <w:t xml:space="preserve">E. </w:t>
        </w:r>
        <w:proofErr w:type="spellStart"/>
        <w:r w:rsidR="00A73769">
          <w:rPr>
            <w:rFonts w:ascii="Arial" w:hAnsi="Arial" w:cs="Arial"/>
            <w:bCs/>
            <w:i/>
            <w:iCs/>
          </w:rPr>
          <w:t>pulcher</w:t>
        </w:r>
      </w:ins>
      <w:proofErr w:type="spellEnd"/>
      <w:ins w:id="677" w:author="Simon Brandl" w:date="2020-05-30T18:18:00Z">
        <w:r w:rsidR="00F077A0">
          <w:rPr>
            <w:rFonts w:ascii="Arial" w:hAnsi="Arial" w:cs="Arial"/>
            <w:bCs/>
          </w:rPr>
          <w:t xml:space="preserve">, and </w:t>
        </w:r>
        <w:r w:rsidR="00F077A0">
          <w:rPr>
            <w:rFonts w:ascii="Arial" w:hAnsi="Arial" w:cs="Arial"/>
            <w:bCs/>
            <w:i/>
            <w:iCs/>
          </w:rPr>
          <w:t xml:space="preserve">C. </w:t>
        </w:r>
        <w:proofErr w:type="spellStart"/>
        <w:r w:rsidR="00F077A0">
          <w:rPr>
            <w:rFonts w:ascii="Arial" w:hAnsi="Arial" w:cs="Arial"/>
            <w:bCs/>
            <w:i/>
            <w:iCs/>
          </w:rPr>
          <w:t>anomolus</w:t>
        </w:r>
      </w:ins>
      <w:proofErr w:type="spellEnd"/>
      <w:ins w:id="678" w:author="Simon Brandl" w:date="2020-05-21T18:11:00Z">
        <w:r w:rsidR="00A73769">
          <w:rPr>
            <w:rFonts w:ascii="Arial" w:hAnsi="Arial" w:cs="Arial"/>
            <w:bCs/>
            <w:i/>
            <w:iCs/>
          </w:rPr>
          <w:t xml:space="preserve"> </w:t>
        </w:r>
      </w:ins>
      <w:ins w:id="679" w:author="Simon Brandl" w:date="2020-05-21T18:12:00Z">
        <w:r w:rsidR="00A73769">
          <w:rPr>
            <w:rFonts w:ascii="Arial" w:hAnsi="Arial" w:cs="Arial"/>
            <w:bCs/>
          </w:rPr>
          <w:t>were 6</w:t>
        </w:r>
      </w:ins>
      <w:ins w:id="680" w:author="Simon Brandl" w:date="2020-05-21T18:18:00Z">
        <w:r w:rsidR="00A73769">
          <w:rPr>
            <w:rFonts w:ascii="Arial" w:hAnsi="Arial" w:cs="Arial"/>
            <w:bCs/>
          </w:rPr>
          <w:t>7</w:t>
        </w:r>
      </w:ins>
      <w:ins w:id="681" w:author="Simon Brandl" w:date="2020-05-21T18:12:00Z">
        <w:r w:rsidR="00A73769">
          <w:rPr>
            <w:rFonts w:ascii="Arial" w:hAnsi="Arial" w:cs="Arial"/>
            <w:bCs/>
          </w:rPr>
          <w:t>.</w:t>
        </w:r>
      </w:ins>
      <w:ins w:id="682" w:author="Simon Brandl" w:date="2020-05-21T18:18:00Z">
        <w:r w:rsidR="00A73769">
          <w:rPr>
            <w:rFonts w:ascii="Arial" w:hAnsi="Arial" w:cs="Arial"/>
            <w:bCs/>
          </w:rPr>
          <w:t>2</w:t>
        </w:r>
      </w:ins>
      <w:ins w:id="683" w:author="Simon Brandl" w:date="2020-05-21T18:12:00Z">
        <w:r w:rsidR="00A73769">
          <w:rPr>
            <w:rFonts w:ascii="Arial" w:hAnsi="Arial" w:cs="Arial"/>
            <w:bCs/>
          </w:rPr>
          <w:t xml:space="preserve">%, </w:t>
        </w:r>
      </w:ins>
      <w:ins w:id="684" w:author="Simon Brandl" w:date="2020-05-21T18:19:00Z">
        <w:r w:rsidR="00A73769">
          <w:rPr>
            <w:rFonts w:ascii="Arial" w:hAnsi="Arial" w:cs="Arial"/>
            <w:bCs/>
          </w:rPr>
          <w:t>62.2</w:t>
        </w:r>
      </w:ins>
      <w:ins w:id="685" w:author="Simon Brandl" w:date="2020-05-21T18:14:00Z">
        <w:r w:rsidR="00A73769">
          <w:rPr>
            <w:rFonts w:ascii="Arial" w:hAnsi="Arial" w:cs="Arial"/>
            <w:bCs/>
          </w:rPr>
          <w:t>%</w:t>
        </w:r>
      </w:ins>
      <w:ins w:id="686" w:author="Simon Brandl" w:date="2020-05-30T18:19:00Z">
        <w:r w:rsidR="00F077A0">
          <w:rPr>
            <w:rFonts w:ascii="Arial" w:hAnsi="Arial" w:cs="Arial"/>
            <w:bCs/>
          </w:rPr>
          <w:t>, and 10.0%</w:t>
        </w:r>
      </w:ins>
      <w:ins w:id="687" w:author="Simon Brandl" w:date="2020-05-21T18:14:00Z">
        <w:r w:rsidR="00A73769">
          <w:rPr>
            <w:rFonts w:ascii="Arial" w:hAnsi="Arial" w:cs="Arial"/>
            <w:bCs/>
          </w:rPr>
          <w:t xml:space="preserve"> </w:t>
        </w:r>
      </w:ins>
      <w:ins w:id="688" w:author="Simon Brandl" w:date="2020-05-21T18:20:00Z">
        <w:r w:rsidR="00B90DF1">
          <w:rPr>
            <w:rFonts w:ascii="Arial" w:hAnsi="Arial" w:cs="Arial"/>
            <w:bCs/>
          </w:rPr>
          <w:t>heavier in the Gulf of Oman, respectively.</w:t>
        </w:r>
      </w:ins>
      <w:r w:rsidR="00CE722E" w:rsidRPr="0005446F">
        <w:rPr>
          <w:rFonts w:ascii="Arial" w:hAnsi="Arial" w:cs="Arial"/>
          <w:bCs/>
        </w:rPr>
        <w:t xml:space="preserve"> Notably, empirical values for the largest individuals of </w:t>
      </w:r>
      <w:r w:rsidR="00CE722E" w:rsidRPr="0005446F">
        <w:rPr>
          <w:rFonts w:ascii="Arial" w:hAnsi="Arial" w:cs="Arial"/>
          <w:bCs/>
          <w:i/>
          <w:iCs/>
        </w:rPr>
        <w:t xml:space="preserve">C. </w:t>
      </w:r>
      <w:proofErr w:type="spellStart"/>
      <w:r w:rsidR="00CE722E" w:rsidRPr="0005446F">
        <w:rPr>
          <w:rFonts w:ascii="Arial" w:hAnsi="Arial" w:cs="Arial"/>
          <w:bCs/>
          <w:i/>
          <w:iCs/>
        </w:rPr>
        <w:t>anomolus</w:t>
      </w:r>
      <w:proofErr w:type="spellEnd"/>
      <w:r w:rsidR="00CE722E" w:rsidRPr="0005446F">
        <w:rPr>
          <w:rFonts w:ascii="Arial" w:hAnsi="Arial" w:cs="Arial"/>
          <w:bCs/>
          <w:i/>
          <w:iCs/>
        </w:rPr>
        <w:t xml:space="preserve"> </w:t>
      </w:r>
      <w:r w:rsidR="00CE722E" w:rsidRPr="0005446F">
        <w:rPr>
          <w:rFonts w:ascii="Arial" w:hAnsi="Arial" w:cs="Arial"/>
          <w:bCs/>
        </w:rPr>
        <w:t xml:space="preserve">from the Arabian Gulf were consistently below the model fit, suggesting worse body conditions than predicted by the model </w:t>
      </w:r>
      <w:r w:rsidR="000F1F51" w:rsidRPr="0005446F">
        <w:rPr>
          <w:rFonts w:ascii="Arial" w:hAnsi="Arial" w:cs="Arial"/>
          <w:bCs/>
        </w:rPr>
        <w:t>and</w:t>
      </w:r>
      <w:r w:rsidR="00174FDD" w:rsidRPr="0005446F">
        <w:rPr>
          <w:rFonts w:ascii="Arial" w:hAnsi="Arial" w:cs="Arial"/>
          <w:bCs/>
        </w:rPr>
        <w:t xml:space="preserve"> substantially</w:t>
      </w:r>
      <w:r w:rsidR="000F1F51" w:rsidRPr="0005446F">
        <w:rPr>
          <w:rFonts w:ascii="Arial" w:hAnsi="Arial" w:cs="Arial"/>
          <w:bCs/>
        </w:rPr>
        <w:t xml:space="preserve"> worse body condition</w:t>
      </w:r>
      <w:r w:rsidR="0022273A" w:rsidRPr="0005446F">
        <w:rPr>
          <w:rFonts w:ascii="Arial" w:hAnsi="Arial" w:cs="Arial"/>
          <w:bCs/>
        </w:rPr>
        <w:t>s</w:t>
      </w:r>
      <w:r w:rsidR="000F1F51" w:rsidRPr="0005446F">
        <w:rPr>
          <w:rFonts w:ascii="Arial" w:hAnsi="Arial" w:cs="Arial"/>
          <w:bCs/>
        </w:rPr>
        <w:t xml:space="preserve"> tha</w:t>
      </w:r>
      <w:r w:rsidR="0022273A" w:rsidRPr="0005446F">
        <w:rPr>
          <w:rFonts w:ascii="Arial" w:hAnsi="Arial" w:cs="Arial"/>
          <w:bCs/>
        </w:rPr>
        <w:t>n</w:t>
      </w:r>
      <w:r w:rsidR="000F1F51" w:rsidRPr="0005446F">
        <w:rPr>
          <w:rFonts w:ascii="Arial" w:hAnsi="Arial" w:cs="Arial"/>
          <w:bCs/>
        </w:rPr>
        <w:t xml:space="preserve"> Gulf of Oman</w:t>
      </w:r>
      <w:r w:rsidR="00174FDD" w:rsidRPr="0005446F">
        <w:rPr>
          <w:rFonts w:ascii="Arial" w:hAnsi="Arial" w:cs="Arial"/>
          <w:bCs/>
        </w:rPr>
        <w:t xml:space="preserve"> individuals of comparable size</w:t>
      </w:r>
      <w:r w:rsidR="000F1F51" w:rsidRPr="0005446F">
        <w:rPr>
          <w:rFonts w:ascii="Arial" w:hAnsi="Arial" w:cs="Arial"/>
          <w:bCs/>
        </w:rPr>
        <w:t xml:space="preserve"> (Fig </w:t>
      </w:r>
      <w:r w:rsidR="00174FDD" w:rsidRPr="0005446F">
        <w:rPr>
          <w:rFonts w:ascii="Arial" w:hAnsi="Arial" w:cs="Arial"/>
          <w:bCs/>
        </w:rPr>
        <w:t>5</w:t>
      </w:r>
      <w:r w:rsidR="000F1F51" w:rsidRPr="0005446F">
        <w:rPr>
          <w:rFonts w:ascii="Arial" w:hAnsi="Arial" w:cs="Arial"/>
          <w:bCs/>
        </w:rPr>
        <w:t>b)</w:t>
      </w:r>
      <w:r w:rsidR="00CE722E" w:rsidRPr="0005446F">
        <w:rPr>
          <w:rFonts w:ascii="Arial" w:hAnsi="Arial" w:cs="Arial"/>
          <w:bCs/>
        </w:rPr>
        <w:t xml:space="preserve">. </w:t>
      </w:r>
      <w:r w:rsidR="004214CE" w:rsidRPr="0005446F">
        <w:rPr>
          <w:rFonts w:ascii="Arial" w:hAnsi="Arial" w:cs="Arial"/>
          <w:bCs/>
        </w:rPr>
        <w:t xml:space="preserve">In contrast, no clear differences </w:t>
      </w:r>
      <w:r w:rsidR="00F54ECE" w:rsidRPr="0005446F">
        <w:rPr>
          <w:rFonts w:ascii="Arial" w:hAnsi="Arial" w:cs="Arial"/>
          <w:bCs/>
        </w:rPr>
        <w:t>emerged between</w:t>
      </w:r>
      <w:r w:rsidR="004214CE" w:rsidRPr="0005446F">
        <w:rPr>
          <w:rFonts w:ascii="Arial" w:hAnsi="Arial" w:cs="Arial"/>
          <w:bCs/>
        </w:rPr>
        <w:t xml:space="preserve"> the </w:t>
      </w:r>
      <w:r w:rsidR="001D5B27" w:rsidRPr="0005446F">
        <w:rPr>
          <w:rFonts w:ascii="Arial" w:hAnsi="Arial" w:cs="Arial"/>
          <w:bCs/>
        </w:rPr>
        <w:t>abundances</w:t>
      </w:r>
      <w:r w:rsidR="004214CE" w:rsidRPr="0005446F">
        <w:rPr>
          <w:rFonts w:ascii="Arial" w:hAnsi="Arial" w:cs="Arial"/>
          <w:bCs/>
        </w:rPr>
        <w:t xml:space="preserve"> of the three species’ populations across locations</w:t>
      </w:r>
      <w:r w:rsidR="00340EA5" w:rsidRPr="0005446F">
        <w:rPr>
          <w:rFonts w:ascii="Arial" w:hAnsi="Arial" w:cs="Arial"/>
          <w:bCs/>
        </w:rPr>
        <w:t xml:space="preserve"> (effect size uncertainties intersected zero)</w:t>
      </w:r>
      <w:r w:rsidR="004214CE" w:rsidRPr="0005446F">
        <w:rPr>
          <w:rFonts w:ascii="Arial" w:hAnsi="Arial" w:cs="Arial"/>
          <w:bCs/>
        </w:rPr>
        <w:t xml:space="preserve">, although </w:t>
      </w:r>
      <w:r w:rsidR="004214CE" w:rsidRPr="0005446F">
        <w:rPr>
          <w:rFonts w:ascii="Arial" w:hAnsi="Arial" w:cs="Arial"/>
          <w:bCs/>
          <w:i/>
          <w:iCs/>
        </w:rPr>
        <w:t xml:space="preserve">E. </w:t>
      </w:r>
      <w:proofErr w:type="spellStart"/>
      <w:r w:rsidR="004214CE" w:rsidRPr="0005446F">
        <w:rPr>
          <w:rFonts w:ascii="Arial" w:hAnsi="Arial" w:cs="Arial"/>
          <w:bCs/>
          <w:i/>
          <w:iCs/>
        </w:rPr>
        <w:t>ventermaculus</w:t>
      </w:r>
      <w:proofErr w:type="spellEnd"/>
      <w:r w:rsidR="004214CE" w:rsidRPr="0005446F">
        <w:rPr>
          <w:rFonts w:ascii="Arial" w:hAnsi="Arial" w:cs="Arial"/>
          <w:bCs/>
          <w:i/>
          <w:iCs/>
        </w:rPr>
        <w:t xml:space="preserve"> </w:t>
      </w:r>
      <w:r w:rsidR="004214CE" w:rsidRPr="0005446F">
        <w:rPr>
          <w:rFonts w:ascii="Arial" w:hAnsi="Arial" w:cs="Arial"/>
          <w:bCs/>
        </w:rPr>
        <w:t>(</w:t>
      </w:r>
      <w:r w:rsidR="00F54ECE" w:rsidRPr="0005446F">
        <w:rPr>
          <w:rFonts w:ascii="Arial" w:hAnsi="Arial" w:cs="Arial"/>
          <w:i/>
          <w:iCs/>
        </w:rPr>
        <w:t>Gulf of Oman:</w:t>
      </w:r>
      <w:r w:rsidR="004214CE" w:rsidRPr="0005446F">
        <w:rPr>
          <w:rFonts w:ascii="Arial" w:hAnsi="Arial" w:cs="Arial"/>
          <w:i/>
          <w:iCs/>
        </w:rPr>
        <w:t xml:space="preserve"> </w:t>
      </w:r>
      <w:r w:rsidR="004214CE" w:rsidRPr="0005446F">
        <w:rPr>
          <w:rFonts w:ascii="Arial" w:hAnsi="Arial" w:cs="Arial"/>
          <w:bCs/>
          <w:i/>
          <w:iCs/>
        </w:rPr>
        <w:sym w:font="Symbol" w:char="F062"/>
      </w:r>
      <w:r w:rsidR="004214CE" w:rsidRPr="0005446F">
        <w:rPr>
          <w:rFonts w:ascii="Arial" w:hAnsi="Arial" w:cs="Arial"/>
          <w:b/>
          <w:i/>
          <w:iCs/>
        </w:rPr>
        <w:t xml:space="preserve"> </w:t>
      </w:r>
      <w:r w:rsidR="004214CE" w:rsidRPr="0005446F">
        <w:rPr>
          <w:rFonts w:ascii="Arial" w:hAnsi="Arial" w:cs="Arial"/>
          <w:bCs/>
        </w:rPr>
        <w:t xml:space="preserve">= 0.89 [-1.08, 2.86) and </w:t>
      </w:r>
      <w:r w:rsidR="004214CE" w:rsidRPr="0005446F">
        <w:rPr>
          <w:rFonts w:ascii="Arial" w:hAnsi="Arial" w:cs="Arial"/>
          <w:bCs/>
          <w:i/>
          <w:iCs/>
        </w:rPr>
        <w:t xml:space="preserve">E. </w:t>
      </w:r>
      <w:proofErr w:type="spellStart"/>
      <w:r w:rsidR="004214CE" w:rsidRPr="0005446F">
        <w:rPr>
          <w:rFonts w:ascii="Arial" w:hAnsi="Arial" w:cs="Arial"/>
          <w:bCs/>
          <w:i/>
          <w:iCs/>
        </w:rPr>
        <w:t>pulcher</w:t>
      </w:r>
      <w:proofErr w:type="spellEnd"/>
      <w:r w:rsidR="004214CE" w:rsidRPr="0005446F">
        <w:rPr>
          <w:rFonts w:ascii="Arial" w:hAnsi="Arial" w:cs="Arial"/>
          <w:bCs/>
          <w:i/>
          <w:iCs/>
        </w:rPr>
        <w:t xml:space="preserve"> </w:t>
      </w:r>
      <w:r w:rsidR="004214CE" w:rsidRPr="0005446F">
        <w:rPr>
          <w:rFonts w:ascii="Arial" w:hAnsi="Arial" w:cs="Arial"/>
          <w:bCs/>
        </w:rPr>
        <w:t>(</w:t>
      </w:r>
      <w:r w:rsidR="00F54ECE" w:rsidRPr="0005446F">
        <w:rPr>
          <w:rFonts w:ascii="Arial" w:hAnsi="Arial" w:cs="Arial"/>
          <w:i/>
          <w:iCs/>
        </w:rPr>
        <w:t>Gulf of Oman:</w:t>
      </w:r>
      <w:r w:rsidR="004214CE" w:rsidRPr="0005446F">
        <w:rPr>
          <w:rFonts w:ascii="Arial" w:hAnsi="Arial" w:cs="Arial"/>
          <w:i/>
          <w:iCs/>
        </w:rPr>
        <w:t xml:space="preserve"> </w:t>
      </w:r>
      <w:r w:rsidR="004214CE" w:rsidRPr="0005446F">
        <w:rPr>
          <w:rFonts w:ascii="Arial" w:hAnsi="Arial" w:cs="Arial"/>
          <w:bCs/>
          <w:i/>
          <w:iCs/>
        </w:rPr>
        <w:sym w:font="Symbol" w:char="F062"/>
      </w:r>
      <w:r w:rsidR="004214CE" w:rsidRPr="0005446F">
        <w:rPr>
          <w:rFonts w:ascii="Arial" w:hAnsi="Arial" w:cs="Arial"/>
          <w:b/>
          <w:i/>
          <w:iCs/>
        </w:rPr>
        <w:t xml:space="preserve"> </w:t>
      </w:r>
      <w:r w:rsidR="004214CE" w:rsidRPr="0005446F">
        <w:rPr>
          <w:rFonts w:ascii="Arial" w:hAnsi="Arial" w:cs="Arial"/>
          <w:bCs/>
        </w:rPr>
        <w:t xml:space="preserve">= 3.46 [-0.42, </w:t>
      </w:r>
      <w:r w:rsidR="004214CE" w:rsidRPr="0005446F">
        <w:rPr>
          <w:rFonts w:ascii="Arial" w:hAnsi="Arial" w:cs="Arial"/>
          <w:bCs/>
        </w:rPr>
        <w:lastRenderedPageBreak/>
        <w:t xml:space="preserve">9.93]) showed a trend toward </w:t>
      </w:r>
      <w:r w:rsidR="002E0494" w:rsidRPr="0005446F">
        <w:rPr>
          <w:rFonts w:ascii="Arial" w:hAnsi="Arial" w:cs="Arial"/>
          <w:bCs/>
        </w:rPr>
        <w:t xml:space="preserve">lower </w:t>
      </w:r>
      <w:r w:rsidR="004214CE" w:rsidRPr="0005446F">
        <w:rPr>
          <w:rFonts w:ascii="Arial" w:hAnsi="Arial" w:cs="Arial"/>
          <w:bCs/>
        </w:rPr>
        <w:t xml:space="preserve">abundances in the Arabian Gulf, while </w:t>
      </w:r>
      <w:r w:rsidR="004214CE" w:rsidRPr="0005446F">
        <w:rPr>
          <w:rFonts w:ascii="Arial" w:hAnsi="Arial" w:cs="Arial"/>
          <w:bCs/>
          <w:i/>
          <w:iCs/>
        </w:rPr>
        <w:t xml:space="preserve">C. </w:t>
      </w:r>
      <w:proofErr w:type="spellStart"/>
      <w:r w:rsidR="004214CE" w:rsidRPr="0005446F">
        <w:rPr>
          <w:rFonts w:ascii="Arial" w:hAnsi="Arial" w:cs="Arial"/>
          <w:bCs/>
          <w:i/>
          <w:iCs/>
        </w:rPr>
        <w:t>anomolus</w:t>
      </w:r>
      <w:proofErr w:type="spellEnd"/>
      <w:r w:rsidR="004214CE" w:rsidRPr="0005446F">
        <w:rPr>
          <w:rFonts w:ascii="Arial" w:hAnsi="Arial" w:cs="Arial"/>
          <w:bCs/>
          <w:i/>
          <w:iCs/>
        </w:rPr>
        <w:t xml:space="preserve"> </w:t>
      </w:r>
      <w:r w:rsidR="004214CE" w:rsidRPr="0005446F">
        <w:rPr>
          <w:rFonts w:ascii="Arial" w:hAnsi="Arial" w:cs="Arial"/>
          <w:bCs/>
        </w:rPr>
        <w:t xml:space="preserve">exhibited the opposite </w:t>
      </w:r>
      <w:r w:rsidR="001B07F7" w:rsidRPr="0005446F">
        <w:rPr>
          <w:rFonts w:ascii="Arial" w:hAnsi="Arial" w:cs="Arial"/>
          <w:bCs/>
        </w:rPr>
        <w:t xml:space="preserve">trend </w:t>
      </w:r>
      <w:r w:rsidR="004214CE" w:rsidRPr="0005446F">
        <w:rPr>
          <w:rFonts w:ascii="Arial" w:hAnsi="Arial" w:cs="Arial"/>
          <w:bCs/>
        </w:rPr>
        <w:t>(</w:t>
      </w:r>
      <w:r w:rsidR="00F54ECE" w:rsidRPr="0005446F">
        <w:rPr>
          <w:rFonts w:ascii="Arial" w:hAnsi="Arial" w:cs="Arial"/>
          <w:i/>
          <w:iCs/>
        </w:rPr>
        <w:t xml:space="preserve">Gulf of Oman: </w:t>
      </w:r>
      <w:r w:rsidR="004214CE" w:rsidRPr="0005446F">
        <w:rPr>
          <w:rFonts w:ascii="Arial" w:hAnsi="Arial" w:cs="Arial"/>
          <w:i/>
          <w:iCs/>
        </w:rPr>
        <w:t xml:space="preserve"> </w:t>
      </w:r>
      <w:r w:rsidR="004214CE" w:rsidRPr="0005446F">
        <w:rPr>
          <w:rFonts w:ascii="Arial" w:hAnsi="Arial" w:cs="Arial"/>
          <w:bCs/>
          <w:i/>
          <w:iCs/>
        </w:rPr>
        <w:sym w:font="Symbol" w:char="F062"/>
      </w:r>
      <w:r w:rsidR="004214CE" w:rsidRPr="0005446F">
        <w:rPr>
          <w:rFonts w:ascii="Arial" w:hAnsi="Arial" w:cs="Arial"/>
          <w:b/>
          <w:i/>
          <w:iCs/>
        </w:rPr>
        <w:t xml:space="preserve"> </w:t>
      </w:r>
      <w:r w:rsidR="004214CE" w:rsidRPr="0005446F">
        <w:rPr>
          <w:rFonts w:ascii="Arial" w:hAnsi="Arial" w:cs="Arial"/>
          <w:bCs/>
        </w:rPr>
        <w:t xml:space="preserve">= -0.94 [-3.82, 1.69]). </w:t>
      </w:r>
    </w:p>
    <w:p w14:paraId="7788FF8C" w14:textId="77777777" w:rsidR="00EF7208" w:rsidRPr="0005446F" w:rsidRDefault="00EF7208" w:rsidP="00EF7208">
      <w:pPr>
        <w:spacing w:line="276" w:lineRule="auto"/>
        <w:rPr>
          <w:rFonts w:ascii="Arial" w:hAnsi="Arial" w:cs="Arial"/>
          <w:b/>
          <w:bCs/>
        </w:rPr>
      </w:pPr>
      <w:r w:rsidRPr="0005446F">
        <w:rPr>
          <w:rFonts w:ascii="Arial" w:hAnsi="Arial" w:cs="Arial"/>
          <w:b/>
          <w:bCs/>
          <w:noProof/>
        </w:rPr>
        <w:drawing>
          <wp:inline distT="0" distB="0" distL="0" distR="0" wp14:anchorId="3FD050E7" wp14:editId="35BC9578">
            <wp:extent cx="5943600" cy="29298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5_Brandletal_UA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3C9FBAA9" w14:textId="77777777" w:rsidR="008054EE" w:rsidRDefault="008054EE" w:rsidP="00EF7208">
      <w:pPr>
        <w:spacing w:line="276" w:lineRule="auto"/>
        <w:rPr>
          <w:rFonts w:ascii="Arial" w:hAnsi="Arial" w:cs="Arial"/>
          <w:b/>
          <w:bCs/>
          <w:sz w:val="20"/>
          <w:szCs w:val="20"/>
        </w:rPr>
      </w:pPr>
    </w:p>
    <w:p w14:paraId="5DC092E5" w14:textId="40B70D53" w:rsidR="00EF7208" w:rsidRPr="008054EE" w:rsidRDefault="00EF7208" w:rsidP="00EF7208">
      <w:pPr>
        <w:spacing w:line="276" w:lineRule="auto"/>
        <w:rPr>
          <w:rFonts w:ascii="Arial" w:hAnsi="Arial" w:cs="Arial"/>
          <w:sz w:val="20"/>
          <w:szCs w:val="20"/>
        </w:rPr>
      </w:pPr>
      <w:r w:rsidRPr="008054EE">
        <w:rPr>
          <w:rFonts w:ascii="Arial" w:hAnsi="Arial" w:cs="Arial"/>
          <w:b/>
          <w:bCs/>
          <w:sz w:val="20"/>
          <w:szCs w:val="20"/>
        </w:rPr>
        <w:t>Figure 5</w:t>
      </w:r>
      <w:ins w:id="689" w:author="Simon Brandl" w:date="2020-05-30T18:46:00Z">
        <w:r w:rsidR="00190F88">
          <w:rPr>
            <w:rFonts w:ascii="Arial" w:hAnsi="Arial" w:cs="Arial"/>
            <w:b/>
            <w:bCs/>
            <w:sz w:val="20"/>
            <w:szCs w:val="20"/>
          </w:rPr>
          <w:t>:</w:t>
        </w:r>
      </w:ins>
      <w:del w:id="690" w:author="Simon Brandl" w:date="2020-05-30T18:46:00Z">
        <w:r w:rsidRPr="008054EE" w:rsidDel="00190F88">
          <w:rPr>
            <w:rFonts w:ascii="Arial" w:hAnsi="Arial" w:cs="Arial"/>
            <w:b/>
            <w:bCs/>
            <w:sz w:val="20"/>
            <w:szCs w:val="20"/>
          </w:rPr>
          <w:delText xml:space="preserve"> |</w:delText>
        </w:r>
      </w:del>
      <w:r w:rsidRPr="008054EE">
        <w:rPr>
          <w:rFonts w:ascii="Arial" w:hAnsi="Arial" w:cs="Arial"/>
          <w:b/>
          <w:bCs/>
          <w:sz w:val="20"/>
          <w:szCs w:val="20"/>
        </w:rPr>
        <w:t xml:space="preserve"> Relationships between total length (TL) and body weight in populations of </w:t>
      </w:r>
      <w:proofErr w:type="spellStart"/>
      <w:r w:rsidRPr="008054EE">
        <w:rPr>
          <w:rFonts w:ascii="Arial" w:hAnsi="Arial" w:cs="Arial"/>
          <w:b/>
          <w:bCs/>
          <w:i/>
          <w:iCs/>
          <w:sz w:val="20"/>
          <w:szCs w:val="20"/>
        </w:rPr>
        <w:t>Enneapterygius</w:t>
      </w:r>
      <w:proofErr w:type="spellEnd"/>
      <w:r w:rsidRPr="008054EE">
        <w:rPr>
          <w:rFonts w:ascii="Arial" w:hAnsi="Arial" w:cs="Arial"/>
          <w:b/>
          <w:bCs/>
          <w:i/>
          <w:iCs/>
          <w:sz w:val="20"/>
          <w:szCs w:val="20"/>
        </w:rPr>
        <w:t xml:space="preserve"> </w:t>
      </w:r>
      <w:proofErr w:type="spellStart"/>
      <w:r w:rsidRPr="008054EE">
        <w:rPr>
          <w:rFonts w:ascii="Arial" w:hAnsi="Arial" w:cs="Arial"/>
          <w:b/>
          <w:bCs/>
          <w:i/>
          <w:iCs/>
          <w:sz w:val="20"/>
          <w:szCs w:val="20"/>
        </w:rPr>
        <w:t>ventermaculus</w:t>
      </w:r>
      <w:proofErr w:type="spellEnd"/>
      <w:r w:rsidRPr="008054EE">
        <w:rPr>
          <w:rFonts w:ascii="Arial" w:hAnsi="Arial" w:cs="Arial"/>
          <w:b/>
          <w:bCs/>
          <w:i/>
          <w:iCs/>
          <w:sz w:val="20"/>
          <w:szCs w:val="20"/>
        </w:rPr>
        <w:t xml:space="preserve"> </w:t>
      </w:r>
      <w:r w:rsidRPr="008054EE">
        <w:rPr>
          <w:rFonts w:ascii="Arial" w:hAnsi="Arial" w:cs="Arial"/>
          <w:b/>
          <w:bCs/>
          <w:sz w:val="20"/>
          <w:szCs w:val="20"/>
        </w:rPr>
        <w:t xml:space="preserve">(a), </w:t>
      </w:r>
      <w:proofErr w:type="spellStart"/>
      <w:r w:rsidRPr="008054EE">
        <w:rPr>
          <w:rFonts w:ascii="Arial" w:hAnsi="Arial" w:cs="Arial"/>
          <w:b/>
          <w:bCs/>
          <w:i/>
          <w:iCs/>
          <w:sz w:val="20"/>
          <w:szCs w:val="20"/>
        </w:rPr>
        <w:t>Coryogalops</w:t>
      </w:r>
      <w:proofErr w:type="spellEnd"/>
      <w:r w:rsidRPr="008054EE">
        <w:rPr>
          <w:rFonts w:ascii="Arial" w:hAnsi="Arial" w:cs="Arial"/>
          <w:b/>
          <w:bCs/>
          <w:i/>
          <w:iCs/>
          <w:sz w:val="20"/>
          <w:szCs w:val="20"/>
        </w:rPr>
        <w:t xml:space="preserve"> </w:t>
      </w:r>
      <w:proofErr w:type="spellStart"/>
      <w:r w:rsidRPr="008054EE">
        <w:rPr>
          <w:rFonts w:ascii="Arial" w:hAnsi="Arial" w:cs="Arial"/>
          <w:b/>
          <w:bCs/>
          <w:i/>
          <w:iCs/>
          <w:sz w:val="20"/>
          <w:szCs w:val="20"/>
        </w:rPr>
        <w:t>anomolus</w:t>
      </w:r>
      <w:proofErr w:type="spellEnd"/>
      <w:r w:rsidRPr="008054EE">
        <w:rPr>
          <w:rFonts w:ascii="Arial" w:hAnsi="Arial" w:cs="Arial"/>
          <w:b/>
          <w:bCs/>
          <w:i/>
          <w:iCs/>
          <w:sz w:val="20"/>
          <w:szCs w:val="20"/>
        </w:rPr>
        <w:t xml:space="preserve"> </w:t>
      </w:r>
      <w:r w:rsidRPr="008054EE">
        <w:rPr>
          <w:rFonts w:ascii="Arial" w:hAnsi="Arial" w:cs="Arial"/>
          <w:b/>
          <w:bCs/>
          <w:sz w:val="20"/>
          <w:szCs w:val="20"/>
        </w:rPr>
        <w:t xml:space="preserve">(b), and </w:t>
      </w:r>
      <w:proofErr w:type="spellStart"/>
      <w:r w:rsidRPr="008054EE">
        <w:rPr>
          <w:rFonts w:ascii="Arial" w:hAnsi="Arial" w:cs="Arial"/>
          <w:b/>
          <w:bCs/>
          <w:i/>
          <w:iCs/>
          <w:sz w:val="20"/>
          <w:szCs w:val="20"/>
        </w:rPr>
        <w:t>Ecsenius</w:t>
      </w:r>
      <w:proofErr w:type="spellEnd"/>
      <w:r w:rsidRPr="008054EE">
        <w:rPr>
          <w:rFonts w:ascii="Arial" w:hAnsi="Arial" w:cs="Arial"/>
          <w:b/>
          <w:bCs/>
          <w:i/>
          <w:iCs/>
          <w:sz w:val="20"/>
          <w:szCs w:val="20"/>
        </w:rPr>
        <w:t xml:space="preserve"> </w:t>
      </w:r>
      <w:proofErr w:type="spellStart"/>
      <w:r w:rsidRPr="008054EE">
        <w:rPr>
          <w:rFonts w:ascii="Arial" w:hAnsi="Arial" w:cs="Arial"/>
          <w:b/>
          <w:bCs/>
          <w:i/>
          <w:iCs/>
          <w:sz w:val="20"/>
          <w:szCs w:val="20"/>
        </w:rPr>
        <w:t>pulcher</w:t>
      </w:r>
      <w:proofErr w:type="spellEnd"/>
      <w:r w:rsidRPr="008054EE">
        <w:rPr>
          <w:rFonts w:ascii="Arial" w:hAnsi="Arial" w:cs="Arial"/>
          <w:b/>
          <w:bCs/>
          <w:i/>
          <w:iCs/>
          <w:sz w:val="20"/>
          <w:szCs w:val="20"/>
        </w:rPr>
        <w:t xml:space="preserve"> </w:t>
      </w:r>
      <w:r w:rsidRPr="008054EE">
        <w:rPr>
          <w:rFonts w:ascii="Arial" w:hAnsi="Arial" w:cs="Arial"/>
          <w:b/>
          <w:bCs/>
          <w:sz w:val="20"/>
          <w:szCs w:val="20"/>
        </w:rPr>
        <w:t xml:space="preserve">(c) in the Arabian Gulf (blue) and Gulf of Oman (gold). </w:t>
      </w:r>
      <w:r w:rsidRPr="008054EE">
        <w:rPr>
          <w:rFonts w:ascii="Arial" w:hAnsi="Arial" w:cs="Arial"/>
          <w:sz w:val="20"/>
          <w:szCs w:val="20"/>
        </w:rPr>
        <w:t>Each</w:t>
      </w:r>
      <w:r w:rsidRPr="008054EE">
        <w:rPr>
          <w:rFonts w:ascii="Arial" w:hAnsi="Arial" w:cs="Arial"/>
          <w:b/>
          <w:bCs/>
          <w:sz w:val="20"/>
          <w:szCs w:val="20"/>
        </w:rPr>
        <w:t xml:space="preserve"> </w:t>
      </w:r>
      <w:r w:rsidRPr="008054EE">
        <w:rPr>
          <w:rFonts w:ascii="Arial" w:hAnsi="Arial" w:cs="Arial"/>
          <w:sz w:val="20"/>
          <w:szCs w:val="20"/>
        </w:rPr>
        <w:t xml:space="preserve">line represents a fitted draw from 500 iterations based on the posterior parameters from a Bayesian model regressing length against weight (thus showing model fit uncertainty). Diamonds represent raw values for individual fishes. </w:t>
      </w:r>
    </w:p>
    <w:p w14:paraId="57C68FD7" w14:textId="77777777" w:rsidR="00EF7208" w:rsidRPr="0005446F" w:rsidRDefault="00EF7208">
      <w:pPr>
        <w:spacing w:line="480" w:lineRule="auto"/>
        <w:rPr>
          <w:rFonts w:ascii="Arial" w:hAnsi="Arial" w:cs="Arial"/>
          <w:bCs/>
        </w:rPr>
      </w:pPr>
    </w:p>
    <w:p w14:paraId="16CB4ED3" w14:textId="22180DCB" w:rsidR="0037230F" w:rsidRPr="0005446F" w:rsidRDefault="007172BE" w:rsidP="00500793">
      <w:pPr>
        <w:spacing w:line="480" w:lineRule="auto"/>
        <w:ind w:firstLine="720"/>
        <w:rPr>
          <w:rFonts w:ascii="Arial" w:hAnsi="Arial" w:cs="Arial"/>
          <w:b/>
          <w:bCs/>
        </w:rPr>
      </w:pPr>
      <w:r w:rsidRPr="0005446F">
        <w:rPr>
          <w:rFonts w:ascii="Arial" w:hAnsi="Arial" w:cs="Arial"/>
          <w:bCs/>
        </w:rPr>
        <w:t>Finally</w:t>
      </w:r>
      <w:r w:rsidR="009D3947" w:rsidRPr="0005446F">
        <w:rPr>
          <w:rFonts w:ascii="Arial" w:hAnsi="Arial" w:cs="Arial"/>
          <w:bCs/>
        </w:rPr>
        <w:t xml:space="preserve">, </w:t>
      </w:r>
      <w:r w:rsidR="00935E29" w:rsidRPr="0005446F">
        <w:rPr>
          <w:rFonts w:ascii="Arial" w:hAnsi="Arial" w:cs="Arial"/>
          <w:bCs/>
        </w:rPr>
        <w:t>modeling</w:t>
      </w:r>
      <w:r w:rsidR="009D3947" w:rsidRPr="0005446F">
        <w:rPr>
          <w:rFonts w:ascii="Arial" w:hAnsi="Arial" w:cs="Arial"/>
          <w:bCs/>
        </w:rPr>
        <w:t xml:space="preserve"> individual-based growth and mortality for cryptobenthic fish communities at each site revealed </w:t>
      </w:r>
      <w:r w:rsidR="001B07F7" w:rsidRPr="0005446F">
        <w:rPr>
          <w:rFonts w:ascii="Arial" w:hAnsi="Arial" w:cs="Arial"/>
          <w:bCs/>
        </w:rPr>
        <w:t xml:space="preserve">strong </w:t>
      </w:r>
      <w:r w:rsidR="009D3947" w:rsidRPr="0005446F">
        <w:rPr>
          <w:rFonts w:ascii="Arial" w:hAnsi="Arial" w:cs="Arial"/>
          <w:bCs/>
        </w:rPr>
        <w:t xml:space="preserve">differences </w:t>
      </w:r>
      <w:del w:id="691" w:author="Simon Brandl" w:date="2020-05-30T18:47:00Z">
        <w:r w:rsidR="009D3947" w:rsidRPr="0005446F" w:rsidDel="00190F88">
          <w:rPr>
            <w:rFonts w:ascii="Arial" w:hAnsi="Arial" w:cs="Arial"/>
            <w:bCs/>
          </w:rPr>
          <w:delText xml:space="preserve">in the ecological dynamics that underpin ecosystem functioning </w:delText>
        </w:r>
      </w:del>
      <w:r w:rsidR="00635934" w:rsidRPr="0005446F">
        <w:rPr>
          <w:rFonts w:ascii="Arial" w:hAnsi="Arial" w:cs="Arial"/>
          <w:bCs/>
        </w:rPr>
        <w:t xml:space="preserve">between </w:t>
      </w:r>
      <w:r w:rsidR="009D3947" w:rsidRPr="0005446F">
        <w:rPr>
          <w:rFonts w:ascii="Arial" w:hAnsi="Arial" w:cs="Arial"/>
          <w:bCs/>
        </w:rPr>
        <w:t>the A</w:t>
      </w:r>
      <w:r w:rsidR="001D1BE4" w:rsidRPr="0005446F">
        <w:rPr>
          <w:rFonts w:ascii="Arial" w:hAnsi="Arial" w:cs="Arial"/>
          <w:bCs/>
        </w:rPr>
        <w:t xml:space="preserve">rabian </w:t>
      </w:r>
      <w:r w:rsidR="009D3947" w:rsidRPr="0005446F">
        <w:rPr>
          <w:rFonts w:ascii="Arial" w:hAnsi="Arial" w:cs="Arial"/>
          <w:bCs/>
        </w:rPr>
        <w:t>G</w:t>
      </w:r>
      <w:r w:rsidR="001D1BE4" w:rsidRPr="0005446F">
        <w:rPr>
          <w:rFonts w:ascii="Arial" w:hAnsi="Arial" w:cs="Arial"/>
          <w:bCs/>
        </w:rPr>
        <w:t>ulf</w:t>
      </w:r>
      <w:r w:rsidR="009D3947" w:rsidRPr="0005446F">
        <w:rPr>
          <w:rFonts w:ascii="Arial" w:hAnsi="Arial" w:cs="Arial"/>
          <w:bCs/>
        </w:rPr>
        <w:t xml:space="preserve"> and G</w:t>
      </w:r>
      <w:r w:rsidR="001D1BE4" w:rsidRPr="0005446F">
        <w:rPr>
          <w:rFonts w:ascii="Arial" w:hAnsi="Arial" w:cs="Arial"/>
          <w:bCs/>
        </w:rPr>
        <w:t xml:space="preserve">ulf </w:t>
      </w:r>
      <w:r w:rsidR="009D3947" w:rsidRPr="0005446F">
        <w:rPr>
          <w:rFonts w:ascii="Arial" w:hAnsi="Arial" w:cs="Arial"/>
          <w:bCs/>
        </w:rPr>
        <w:t>o</w:t>
      </w:r>
      <w:r w:rsidR="001D1BE4" w:rsidRPr="0005446F">
        <w:rPr>
          <w:rFonts w:ascii="Arial" w:hAnsi="Arial" w:cs="Arial"/>
          <w:bCs/>
        </w:rPr>
        <w:t xml:space="preserve">f </w:t>
      </w:r>
      <w:r w:rsidR="009D3947" w:rsidRPr="0005446F">
        <w:rPr>
          <w:rFonts w:ascii="Arial" w:hAnsi="Arial" w:cs="Arial"/>
          <w:bCs/>
        </w:rPr>
        <w:t>O</w:t>
      </w:r>
      <w:r w:rsidR="001D1BE4" w:rsidRPr="0005446F">
        <w:rPr>
          <w:rFonts w:ascii="Arial" w:hAnsi="Arial" w:cs="Arial"/>
          <w:bCs/>
        </w:rPr>
        <w:t>man</w:t>
      </w:r>
      <w:ins w:id="692" w:author="Simon Brandl" w:date="2020-05-30T18:47:00Z">
        <w:r w:rsidR="00190F88" w:rsidRPr="00190F88">
          <w:rPr>
            <w:rFonts w:ascii="Arial" w:hAnsi="Arial" w:cs="Arial"/>
            <w:bCs/>
          </w:rPr>
          <w:t xml:space="preserve"> </w:t>
        </w:r>
        <w:r w:rsidR="00190F88" w:rsidRPr="0005446F">
          <w:rPr>
            <w:rFonts w:ascii="Arial" w:hAnsi="Arial" w:cs="Arial"/>
            <w:bCs/>
          </w:rPr>
          <w:t xml:space="preserve">in the ecological dynamics that underpin </w:t>
        </w:r>
      </w:ins>
      <w:ins w:id="693" w:author="Simon Brandl" w:date="2020-05-30T18:48:00Z">
        <w:r w:rsidR="00190F88">
          <w:rPr>
            <w:rFonts w:ascii="Arial" w:hAnsi="Arial" w:cs="Arial"/>
            <w:bCs/>
          </w:rPr>
          <w:t xml:space="preserve">reef </w:t>
        </w:r>
      </w:ins>
      <w:ins w:id="694" w:author="Simon Brandl" w:date="2020-05-30T18:47:00Z">
        <w:r w:rsidR="00190F88" w:rsidRPr="0005446F">
          <w:rPr>
            <w:rFonts w:ascii="Arial" w:hAnsi="Arial" w:cs="Arial"/>
            <w:bCs/>
          </w:rPr>
          <w:t>ecosystem functioning</w:t>
        </w:r>
      </w:ins>
      <w:r w:rsidR="00340EA5" w:rsidRPr="0005446F">
        <w:rPr>
          <w:rFonts w:ascii="Arial" w:hAnsi="Arial" w:cs="Arial"/>
          <w:bCs/>
        </w:rPr>
        <w:t xml:space="preserve"> (Fig. 6)</w:t>
      </w:r>
      <w:r w:rsidR="009D3947" w:rsidRPr="0005446F">
        <w:rPr>
          <w:rFonts w:ascii="Arial" w:hAnsi="Arial" w:cs="Arial"/>
          <w:bCs/>
        </w:rPr>
        <w:t xml:space="preserve">. </w:t>
      </w:r>
      <w:r w:rsidR="00FE6C7C" w:rsidRPr="0005446F">
        <w:rPr>
          <w:rFonts w:ascii="Arial" w:hAnsi="Arial" w:cs="Arial"/>
          <w:bCs/>
        </w:rPr>
        <w:t xml:space="preserve">Biomass production was almost one order of magnitude </w:t>
      </w:r>
      <w:del w:id="695" w:author="Simon Brandl" w:date="2020-05-30T18:47:00Z">
        <w:r w:rsidR="00FE6C7C" w:rsidRPr="0005446F" w:rsidDel="00190F88">
          <w:rPr>
            <w:rFonts w:ascii="Arial" w:hAnsi="Arial" w:cs="Arial"/>
            <w:bCs/>
          </w:rPr>
          <w:delText xml:space="preserve">higher </w:delText>
        </w:r>
      </w:del>
      <w:ins w:id="696" w:author="Simon Brandl" w:date="2020-05-30T18:47:00Z">
        <w:r w:rsidR="00190F88">
          <w:rPr>
            <w:rFonts w:ascii="Arial" w:hAnsi="Arial" w:cs="Arial"/>
            <w:bCs/>
          </w:rPr>
          <w:t>lower</w:t>
        </w:r>
        <w:r w:rsidR="00190F88" w:rsidRPr="0005446F">
          <w:rPr>
            <w:rFonts w:ascii="Arial" w:hAnsi="Arial" w:cs="Arial"/>
            <w:bCs/>
          </w:rPr>
          <w:t xml:space="preserve"> </w:t>
        </w:r>
      </w:ins>
      <w:r w:rsidR="00FE6C7C" w:rsidRPr="0005446F">
        <w:rPr>
          <w:rFonts w:ascii="Arial" w:hAnsi="Arial" w:cs="Arial"/>
          <w:bCs/>
        </w:rPr>
        <w:t xml:space="preserve">on reefs in the </w:t>
      </w:r>
      <w:ins w:id="697" w:author="Simon Brandl" w:date="2020-05-30T18:47:00Z">
        <w:r w:rsidR="00190F88" w:rsidRPr="0005446F">
          <w:rPr>
            <w:rFonts w:ascii="Arial" w:hAnsi="Arial" w:cs="Arial"/>
            <w:bCs/>
          </w:rPr>
          <w:t>Arabian Gulf (0.038 ± 0.014 g d</w:t>
        </w:r>
        <w:r w:rsidR="00190F88" w:rsidRPr="0005446F">
          <w:rPr>
            <w:rFonts w:ascii="Arial" w:hAnsi="Arial" w:cs="Arial"/>
            <w:bCs/>
            <w:vertAlign w:val="superscript"/>
          </w:rPr>
          <w:t>-1</w:t>
        </w:r>
        <w:r w:rsidR="00190F88" w:rsidRPr="0005446F">
          <w:rPr>
            <w:rFonts w:ascii="Arial" w:hAnsi="Arial" w:cs="Arial"/>
            <w:bCs/>
          </w:rPr>
          <w:t xml:space="preserve"> m</w:t>
        </w:r>
        <w:r w:rsidR="00190F88" w:rsidRPr="0005446F">
          <w:rPr>
            <w:rFonts w:ascii="Arial" w:hAnsi="Arial" w:cs="Arial"/>
            <w:bCs/>
            <w:vertAlign w:val="superscript"/>
          </w:rPr>
          <w:t>-2</w:t>
        </w:r>
        <w:r w:rsidR="00190F88" w:rsidRPr="0005446F">
          <w:rPr>
            <w:rFonts w:ascii="Arial" w:hAnsi="Arial" w:cs="Arial"/>
            <w:bCs/>
          </w:rPr>
          <w:t>)</w:t>
        </w:r>
        <w:r w:rsidR="00190F88">
          <w:rPr>
            <w:rFonts w:ascii="Arial" w:hAnsi="Arial" w:cs="Arial"/>
            <w:bCs/>
          </w:rPr>
          <w:t xml:space="preserve"> </w:t>
        </w:r>
        <w:r w:rsidR="00190F88" w:rsidRPr="0005446F">
          <w:rPr>
            <w:rFonts w:ascii="Arial" w:hAnsi="Arial" w:cs="Arial"/>
            <w:bCs/>
          </w:rPr>
          <w:t xml:space="preserve">compared to the </w:t>
        </w:r>
      </w:ins>
      <w:r w:rsidR="00FE6C7C" w:rsidRPr="0005446F">
        <w:rPr>
          <w:rFonts w:ascii="Arial" w:hAnsi="Arial" w:cs="Arial"/>
          <w:bCs/>
        </w:rPr>
        <w:t>G</w:t>
      </w:r>
      <w:r w:rsidR="001D1BE4" w:rsidRPr="0005446F">
        <w:rPr>
          <w:rFonts w:ascii="Arial" w:hAnsi="Arial" w:cs="Arial"/>
          <w:bCs/>
        </w:rPr>
        <w:t xml:space="preserve">ulf </w:t>
      </w:r>
      <w:r w:rsidR="00FE6C7C" w:rsidRPr="0005446F">
        <w:rPr>
          <w:rFonts w:ascii="Arial" w:hAnsi="Arial" w:cs="Arial"/>
          <w:bCs/>
        </w:rPr>
        <w:t>o</w:t>
      </w:r>
      <w:r w:rsidR="001D1BE4" w:rsidRPr="0005446F">
        <w:rPr>
          <w:rFonts w:ascii="Arial" w:hAnsi="Arial" w:cs="Arial"/>
          <w:bCs/>
        </w:rPr>
        <w:t xml:space="preserve">f </w:t>
      </w:r>
      <w:r w:rsidR="00FE6C7C" w:rsidRPr="0005446F">
        <w:rPr>
          <w:rFonts w:ascii="Arial" w:hAnsi="Arial" w:cs="Arial"/>
          <w:bCs/>
        </w:rPr>
        <w:t>O</w:t>
      </w:r>
      <w:r w:rsidR="001D1BE4" w:rsidRPr="0005446F">
        <w:rPr>
          <w:rFonts w:ascii="Arial" w:hAnsi="Arial" w:cs="Arial"/>
          <w:bCs/>
        </w:rPr>
        <w:t>man</w:t>
      </w:r>
      <w:r w:rsidR="00FE6C7C" w:rsidRPr="0005446F">
        <w:rPr>
          <w:rFonts w:ascii="Arial" w:hAnsi="Arial" w:cs="Arial"/>
          <w:bCs/>
        </w:rPr>
        <w:t xml:space="preserve"> (0.231</w:t>
      </w:r>
      <w:r w:rsidRPr="0005446F">
        <w:rPr>
          <w:rFonts w:ascii="Arial" w:hAnsi="Arial" w:cs="Arial"/>
          <w:bCs/>
        </w:rPr>
        <w:t xml:space="preserve"> ± 0.025</w:t>
      </w:r>
      <w:r w:rsidR="00FE6C7C" w:rsidRPr="0005446F">
        <w:rPr>
          <w:rFonts w:ascii="Arial" w:hAnsi="Arial" w:cs="Arial"/>
          <w:bCs/>
        </w:rPr>
        <w:t xml:space="preserve"> </w:t>
      </w:r>
      <w:r w:rsidR="00607F09" w:rsidRPr="0005446F">
        <w:rPr>
          <w:rFonts w:ascii="Arial" w:hAnsi="Arial" w:cs="Arial"/>
          <w:bCs/>
        </w:rPr>
        <w:t xml:space="preserve">[mean ± SE] </w:t>
      </w:r>
      <w:r w:rsidR="00FE6C7C" w:rsidRPr="0005446F">
        <w:rPr>
          <w:rFonts w:ascii="Arial" w:hAnsi="Arial" w:cs="Arial"/>
          <w:bCs/>
        </w:rPr>
        <w:t>g d</w:t>
      </w:r>
      <w:r w:rsidR="00FE6C7C" w:rsidRPr="0005446F">
        <w:rPr>
          <w:rFonts w:ascii="Arial" w:hAnsi="Arial" w:cs="Arial"/>
          <w:bCs/>
          <w:vertAlign w:val="superscript"/>
        </w:rPr>
        <w:t>-1</w:t>
      </w:r>
      <w:r w:rsidR="00FE6C7C" w:rsidRPr="0005446F">
        <w:rPr>
          <w:rFonts w:ascii="Arial" w:hAnsi="Arial" w:cs="Arial"/>
          <w:bCs/>
        </w:rPr>
        <w:t xml:space="preserve"> m</w:t>
      </w:r>
      <w:r w:rsidR="00FE6C7C" w:rsidRPr="0005446F">
        <w:rPr>
          <w:rFonts w:ascii="Arial" w:hAnsi="Arial" w:cs="Arial"/>
          <w:bCs/>
          <w:vertAlign w:val="superscript"/>
        </w:rPr>
        <w:t>-2</w:t>
      </w:r>
      <w:r w:rsidR="00FE6C7C" w:rsidRPr="0005446F">
        <w:rPr>
          <w:rFonts w:ascii="Arial" w:hAnsi="Arial" w:cs="Arial"/>
          <w:bCs/>
        </w:rPr>
        <w:t>)</w:t>
      </w:r>
      <w:del w:id="698" w:author="Simon Brandl" w:date="2020-05-30T18:47:00Z">
        <w:r w:rsidR="00FE6C7C" w:rsidRPr="0005446F" w:rsidDel="00190F88">
          <w:rPr>
            <w:rFonts w:ascii="Arial" w:hAnsi="Arial" w:cs="Arial"/>
            <w:bCs/>
          </w:rPr>
          <w:delText xml:space="preserve"> compared to the A</w:delText>
        </w:r>
        <w:r w:rsidR="001B07F7" w:rsidRPr="0005446F" w:rsidDel="00190F88">
          <w:rPr>
            <w:rFonts w:ascii="Arial" w:hAnsi="Arial" w:cs="Arial"/>
            <w:bCs/>
          </w:rPr>
          <w:delText>rabian Gulf</w:delText>
        </w:r>
        <w:r w:rsidR="00FE6C7C" w:rsidRPr="0005446F" w:rsidDel="00190F88">
          <w:rPr>
            <w:rFonts w:ascii="Arial" w:hAnsi="Arial" w:cs="Arial"/>
            <w:bCs/>
          </w:rPr>
          <w:delText xml:space="preserve"> (0.038 </w:delText>
        </w:r>
        <w:r w:rsidRPr="0005446F" w:rsidDel="00190F88">
          <w:rPr>
            <w:rFonts w:ascii="Arial" w:hAnsi="Arial" w:cs="Arial"/>
            <w:bCs/>
          </w:rPr>
          <w:delText xml:space="preserve">± 0.014 </w:delText>
        </w:r>
        <w:r w:rsidR="00FE6C7C" w:rsidRPr="0005446F" w:rsidDel="00190F88">
          <w:rPr>
            <w:rFonts w:ascii="Arial" w:hAnsi="Arial" w:cs="Arial"/>
            <w:bCs/>
          </w:rPr>
          <w:delText>g d</w:delText>
        </w:r>
        <w:r w:rsidR="00FE6C7C" w:rsidRPr="0005446F" w:rsidDel="00190F88">
          <w:rPr>
            <w:rFonts w:ascii="Arial" w:hAnsi="Arial" w:cs="Arial"/>
            <w:bCs/>
            <w:vertAlign w:val="superscript"/>
          </w:rPr>
          <w:delText>-1</w:delText>
        </w:r>
        <w:r w:rsidR="00FE6C7C" w:rsidRPr="0005446F" w:rsidDel="00190F88">
          <w:rPr>
            <w:rFonts w:ascii="Arial" w:hAnsi="Arial" w:cs="Arial"/>
            <w:bCs/>
          </w:rPr>
          <w:delText xml:space="preserve"> m</w:delText>
        </w:r>
        <w:r w:rsidR="00FE6C7C" w:rsidRPr="0005446F" w:rsidDel="00190F88">
          <w:rPr>
            <w:rFonts w:ascii="Arial" w:hAnsi="Arial" w:cs="Arial"/>
            <w:bCs/>
            <w:vertAlign w:val="superscript"/>
          </w:rPr>
          <w:delText>-2</w:delText>
        </w:r>
        <w:r w:rsidR="00FE6C7C" w:rsidRPr="0005446F" w:rsidDel="00190F88">
          <w:rPr>
            <w:rFonts w:ascii="Arial" w:hAnsi="Arial" w:cs="Arial"/>
            <w:bCs/>
          </w:rPr>
          <w:delText>)</w:delText>
        </w:r>
      </w:del>
      <w:r w:rsidR="00FE6C7C" w:rsidRPr="0005446F">
        <w:rPr>
          <w:rFonts w:ascii="Arial" w:hAnsi="Arial" w:cs="Arial"/>
          <w:bCs/>
        </w:rPr>
        <w:t xml:space="preserve">, while consumed biomass was more than five times </w:t>
      </w:r>
      <w:del w:id="699" w:author="Simon Brandl" w:date="2020-05-30T18:47:00Z">
        <w:r w:rsidR="00FE6C7C" w:rsidRPr="0005446F" w:rsidDel="00190F88">
          <w:rPr>
            <w:rFonts w:ascii="Arial" w:hAnsi="Arial" w:cs="Arial"/>
            <w:bCs/>
          </w:rPr>
          <w:delText xml:space="preserve">higher </w:delText>
        </w:r>
      </w:del>
      <w:ins w:id="700" w:author="Simon Brandl" w:date="2020-05-30T18:47:00Z">
        <w:r w:rsidR="00190F88">
          <w:rPr>
            <w:rFonts w:ascii="Arial" w:hAnsi="Arial" w:cs="Arial"/>
            <w:bCs/>
          </w:rPr>
          <w:t>lower</w:t>
        </w:r>
        <w:r w:rsidR="00190F88" w:rsidRPr="0005446F">
          <w:rPr>
            <w:rFonts w:ascii="Arial" w:hAnsi="Arial" w:cs="Arial"/>
            <w:bCs/>
          </w:rPr>
          <w:t xml:space="preserve"> </w:t>
        </w:r>
      </w:ins>
      <w:r w:rsidR="00FE6C7C" w:rsidRPr="0005446F">
        <w:rPr>
          <w:rFonts w:ascii="Arial" w:hAnsi="Arial" w:cs="Arial"/>
          <w:bCs/>
        </w:rPr>
        <w:t>(</w:t>
      </w:r>
      <w:ins w:id="701" w:author="Simon Brandl" w:date="2020-05-30T18:48:00Z">
        <w:r w:rsidR="00190F88" w:rsidRPr="0005446F">
          <w:rPr>
            <w:rFonts w:ascii="Arial" w:hAnsi="Arial" w:cs="Arial"/>
            <w:bCs/>
          </w:rPr>
          <w:t>0.007 ± 0.001 g d</w:t>
        </w:r>
        <w:r w:rsidR="00190F88" w:rsidRPr="0005446F">
          <w:rPr>
            <w:rFonts w:ascii="Arial" w:hAnsi="Arial" w:cs="Arial"/>
            <w:bCs/>
            <w:vertAlign w:val="superscript"/>
          </w:rPr>
          <w:t>-1</w:t>
        </w:r>
        <w:r w:rsidR="00190F88" w:rsidRPr="0005446F">
          <w:rPr>
            <w:rFonts w:ascii="Arial" w:hAnsi="Arial" w:cs="Arial"/>
            <w:bCs/>
          </w:rPr>
          <w:t xml:space="preserve"> m</w:t>
        </w:r>
        <w:r w:rsidR="00190F88" w:rsidRPr="0005446F">
          <w:rPr>
            <w:rFonts w:ascii="Arial" w:hAnsi="Arial" w:cs="Arial"/>
            <w:bCs/>
            <w:vertAlign w:val="superscript"/>
          </w:rPr>
          <w:t>-2</w:t>
        </w:r>
        <w:r w:rsidR="00190F88" w:rsidRPr="00190F88">
          <w:rPr>
            <w:rFonts w:ascii="Arial" w:hAnsi="Arial" w:cs="Arial"/>
            <w:bCs/>
          </w:rPr>
          <w:t xml:space="preserve"> </w:t>
        </w:r>
        <w:r w:rsidR="00190F88" w:rsidRPr="0005446F">
          <w:rPr>
            <w:rFonts w:ascii="Arial" w:hAnsi="Arial" w:cs="Arial"/>
            <w:bCs/>
          </w:rPr>
          <w:t>vs.</w:t>
        </w:r>
        <w:r w:rsidR="00190F88">
          <w:rPr>
            <w:rFonts w:ascii="Arial" w:hAnsi="Arial" w:cs="Arial"/>
            <w:bCs/>
          </w:rPr>
          <w:t xml:space="preserve"> </w:t>
        </w:r>
      </w:ins>
      <w:r w:rsidR="00FE6C7C" w:rsidRPr="0005446F">
        <w:rPr>
          <w:rFonts w:ascii="Arial" w:hAnsi="Arial" w:cs="Arial"/>
          <w:bCs/>
        </w:rPr>
        <w:t xml:space="preserve">0.039 </w:t>
      </w:r>
      <w:r w:rsidRPr="0005446F">
        <w:rPr>
          <w:rFonts w:ascii="Arial" w:hAnsi="Arial" w:cs="Arial"/>
          <w:bCs/>
        </w:rPr>
        <w:t>± 0.015</w:t>
      </w:r>
      <w:del w:id="702" w:author="Simon Brandl" w:date="2020-05-30T18:48:00Z">
        <w:r w:rsidRPr="0005446F" w:rsidDel="00190F88">
          <w:rPr>
            <w:rFonts w:ascii="Arial" w:hAnsi="Arial" w:cs="Arial"/>
            <w:bCs/>
          </w:rPr>
          <w:delText xml:space="preserve"> </w:delText>
        </w:r>
        <w:r w:rsidR="00FE6C7C" w:rsidRPr="0005446F" w:rsidDel="00190F88">
          <w:rPr>
            <w:rFonts w:ascii="Arial" w:hAnsi="Arial" w:cs="Arial"/>
            <w:bCs/>
          </w:rPr>
          <w:delText xml:space="preserve">vs. 0.007 </w:delText>
        </w:r>
        <w:r w:rsidRPr="0005446F" w:rsidDel="00190F88">
          <w:rPr>
            <w:rFonts w:ascii="Arial" w:hAnsi="Arial" w:cs="Arial"/>
            <w:bCs/>
          </w:rPr>
          <w:delText xml:space="preserve">± 0.001 </w:delText>
        </w:r>
        <w:r w:rsidR="00FE6C7C" w:rsidRPr="0005446F" w:rsidDel="00190F88">
          <w:rPr>
            <w:rFonts w:ascii="Arial" w:hAnsi="Arial" w:cs="Arial"/>
            <w:bCs/>
          </w:rPr>
          <w:delText>g d</w:delText>
        </w:r>
        <w:r w:rsidR="00FE6C7C" w:rsidRPr="0005446F" w:rsidDel="00190F88">
          <w:rPr>
            <w:rFonts w:ascii="Arial" w:hAnsi="Arial" w:cs="Arial"/>
            <w:bCs/>
            <w:vertAlign w:val="superscript"/>
          </w:rPr>
          <w:delText>-1</w:delText>
        </w:r>
        <w:r w:rsidR="00FE6C7C" w:rsidRPr="0005446F" w:rsidDel="00190F88">
          <w:rPr>
            <w:rFonts w:ascii="Arial" w:hAnsi="Arial" w:cs="Arial"/>
            <w:bCs/>
          </w:rPr>
          <w:delText xml:space="preserve"> m</w:delText>
        </w:r>
        <w:r w:rsidR="00FE6C7C" w:rsidRPr="0005446F" w:rsidDel="00190F88">
          <w:rPr>
            <w:rFonts w:ascii="Arial" w:hAnsi="Arial" w:cs="Arial"/>
            <w:bCs/>
            <w:vertAlign w:val="superscript"/>
          </w:rPr>
          <w:delText>-2</w:delText>
        </w:r>
      </w:del>
      <w:r w:rsidR="00FE6C7C" w:rsidRPr="0005446F">
        <w:rPr>
          <w:rFonts w:ascii="Arial" w:hAnsi="Arial" w:cs="Arial"/>
          <w:bCs/>
        </w:rPr>
        <w:t xml:space="preserve">). </w:t>
      </w:r>
      <w:r w:rsidR="00635934" w:rsidRPr="0005446F">
        <w:rPr>
          <w:rFonts w:ascii="Arial" w:hAnsi="Arial" w:cs="Arial"/>
          <w:bCs/>
        </w:rPr>
        <w:t>T</w:t>
      </w:r>
      <w:r w:rsidR="00FE6C7C" w:rsidRPr="0005446F">
        <w:rPr>
          <w:rFonts w:ascii="Arial" w:hAnsi="Arial" w:cs="Arial"/>
          <w:bCs/>
        </w:rPr>
        <w:t xml:space="preserve">urnover was also </w:t>
      </w:r>
      <w:del w:id="703" w:author="Simon Brandl" w:date="2020-05-30T18:48:00Z">
        <w:r w:rsidR="00FE6C7C" w:rsidRPr="0005446F" w:rsidDel="00190F88">
          <w:rPr>
            <w:rFonts w:ascii="Arial" w:hAnsi="Arial" w:cs="Arial"/>
            <w:bCs/>
          </w:rPr>
          <w:delText xml:space="preserve">higher </w:delText>
        </w:r>
      </w:del>
      <w:ins w:id="704" w:author="Simon Brandl" w:date="2020-05-30T18:48:00Z">
        <w:r w:rsidR="00190F88">
          <w:rPr>
            <w:rFonts w:ascii="Arial" w:hAnsi="Arial" w:cs="Arial"/>
            <w:bCs/>
          </w:rPr>
          <w:t>lower</w:t>
        </w:r>
        <w:r w:rsidR="00190F88" w:rsidRPr="0005446F">
          <w:rPr>
            <w:rFonts w:ascii="Arial" w:hAnsi="Arial" w:cs="Arial"/>
            <w:bCs/>
          </w:rPr>
          <w:t xml:space="preserve"> </w:t>
        </w:r>
      </w:ins>
      <w:r w:rsidR="00FE6C7C" w:rsidRPr="0005446F">
        <w:rPr>
          <w:rFonts w:ascii="Arial" w:hAnsi="Arial" w:cs="Arial"/>
          <w:bCs/>
        </w:rPr>
        <w:t xml:space="preserve">in the </w:t>
      </w:r>
      <w:ins w:id="705" w:author="Simon Brandl" w:date="2020-05-30T18:48:00Z">
        <w:r w:rsidR="00190F88" w:rsidRPr="0005446F">
          <w:rPr>
            <w:rFonts w:ascii="Arial" w:hAnsi="Arial" w:cs="Arial"/>
            <w:bCs/>
          </w:rPr>
          <w:t>Arabian Gulf (0.006 ± 0.005 % d</w:t>
        </w:r>
        <w:r w:rsidR="00190F88" w:rsidRPr="0005446F">
          <w:rPr>
            <w:rFonts w:ascii="Arial" w:hAnsi="Arial" w:cs="Arial"/>
            <w:bCs/>
            <w:vertAlign w:val="superscript"/>
          </w:rPr>
          <w:t>-1</w:t>
        </w:r>
        <w:r w:rsidR="00190F88" w:rsidRPr="0005446F">
          <w:rPr>
            <w:rFonts w:ascii="Arial" w:hAnsi="Arial" w:cs="Arial"/>
            <w:bCs/>
          </w:rPr>
          <w:t>)</w:t>
        </w:r>
        <w:r w:rsidR="00190F88">
          <w:rPr>
            <w:rFonts w:ascii="Arial" w:hAnsi="Arial" w:cs="Arial"/>
            <w:bCs/>
          </w:rPr>
          <w:t xml:space="preserve"> compared to the </w:t>
        </w:r>
      </w:ins>
      <w:r w:rsidR="00FE6C7C" w:rsidRPr="0005446F">
        <w:rPr>
          <w:rFonts w:ascii="Arial" w:hAnsi="Arial" w:cs="Arial"/>
          <w:bCs/>
        </w:rPr>
        <w:t>G</w:t>
      </w:r>
      <w:r w:rsidR="001D1BE4" w:rsidRPr="0005446F">
        <w:rPr>
          <w:rFonts w:ascii="Arial" w:hAnsi="Arial" w:cs="Arial"/>
          <w:bCs/>
        </w:rPr>
        <w:t xml:space="preserve">ulf </w:t>
      </w:r>
      <w:r w:rsidR="00FE6C7C" w:rsidRPr="0005446F">
        <w:rPr>
          <w:rFonts w:ascii="Arial" w:hAnsi="Arial" w:cs="Arial"/>
          <w:bCs/>
        </w:rPr>
        <w:t>o</w:t>
      </w:r>
      <w:r w:rsidR="001D1BE4" w:rsidRPr="0005446F">
        <w:rPr>
          <w:rFonts w:ascii="Arial" w:hAnsi="Arial" w:cs="Arial"/>
          <w:bCs/>
        </w:rPr>
        <w:t xml:space="preserve">f </w:t>
      </w:r>
      <w:r w:rsidR="00FE6C7C" w:rsidRPr="0005446F">
        <w:rPr>
          <w:rFonts w:ascii="Arial" w:hAnsi="Arial" w:cs="Arial"/>
          <w:bCs/>
        </w:rPr>
        <w:t>O</w:t>
      </w:r>
      <w:r w:rsidR="001D1BE4" w:rsidRPr="0005446F">
        <w:rPr>
          <w:rFonts w:ascii="Arial" w:hAnsi="Arial" w:cs="Arial"/>
          <w:bCs/>
        </w:rPr>
        <w:t>man</w:t>
      </w:r>
      <w:r w:rsidR="00FE6C7C" w:rsidRPr="0005446F">
        <w:rPr>
          <w:rFonts w:ascii="Arial" w:hAnsi="Arial" w:cs="Arial"/>
          <w:bCs/>
        </w:rPr>
        <w:t xml:space="preserve"> (0.017 ± 0.005</w:t>
      </w:r>
      <w:r w:rsidR="00635934" w:rsidRPr="0005446F">
        <w:rPr>
          <w:rFonts w:ascii="Arial" w:hAnsi="Arial" w:cs="Arial"/>
          <w:bCs/>
        </w:rPr>
        <w:t xml:space="preserve"> % d</w:t>
      </w:r>
      <w:r w:rsidR="00635934" w:rsidRPr="0005446F">
        <w:rPr>
          <w:rFonts w:ascii="Arial" w:hAnsi="Arial" w:cs="Arial"/>
          <w:bCs/>
          <w:vertAlign w:val="superscript"/>
        </w:rPr>
        <w:t>-1</w:t>
      </w:r>
      <w:r w:rsidR="00FE6C7C" w:rsidRPr="0005446F">
        <w:rPr>
          <w:rFonts w:ascii="Arial" w:hAnsi="Arial" w:cs="Arial"/>
          <w:bCs/>
        </w:rPr>
        <w:t>)</w:t>
      </w:r>
      <w:del w:id="706" w:author="Simon Brandl" w:date="2020-05-30T18:48:00Z">
        <w:r w:rsidR="00FE6C7C" w:rsidRPr="0005446F" w:rsidDel="00190F88">
          <w:rPr>
            <w:rFonts w:ascii="Arial" w:hAnsi="Arial" w:cs="Arial"/>
            <w:bCs/>
          </w:rPr>
          <w:delText xml:space="preserve"> compared to the A</w:delText>
        </w:r>
        <w:r w:rsidR="001D1BE4" w:rsidRPr="0005446F" w:rsidDel="00190F88">
          <w:rPr>
            <w:rFonts w:ascii="Arial" w:hAnsi="Arial" w:cs="Arial"/>
            <w:bCs/>
          </w:rPr>
          <w:delText xml:space="preserve">rabian </w:delText>
        </w:r>
        <w:r w:rsidR="00FE6C7C" w:rsidRPr="0005446F" w:rsidDel="00190F88">
          <w:rPr>
            <w:rFonts w:ascii="Arial" w:hAnsi="Arial" w:cs="Arial"/>
            <w:bCs/>
          </w:rPr>
          <w:delText>G</w:delText>
        </w:r>
        <w:r w:rsidR="001D1BE4" w:rsidRPr="0005446F" w:rsidDel="00190F88">
          <w:rPr>
            <w:rFonts w:ascii="Arial" w:hAnsi="Arial" w:cs="Arial"/>
            <w:bCs/>
          </w:rPr>
          <w:delText>ulf</w:delText>
        </w:r>
        <w:r w:rsidR="00FE6C7C" w:rsidRPr="0005446F" w:rsidDel="00190F88">
          <w:rPr>
            <w:rFonts w:ascii="Arial" w:hAnsi="Arial" w:cs="Arial"/>
            <w:bCs/>
          </w:rPr>
          <w:delText xml:space="preserve"> (0.006 ± 0.005</w:delText>
        </w:r>
        <w:r w:rsidR="00635934" w:rsidRPr="0005446F" w:rsidDel="00190F88">
          <w:rPr>
            <w:rFonts w:ascii="Arial" w:hAnsi="Arial" w:cs="Arial"/>
            <w:bCs/>
          </w:rPr>
          <w:delText xml:space="preserve"> % d</w:delText>
        </w:r>
        <w:r w:rsidR="00635934" w:rsidRPr="0005446F" w:rsidDel="00190F88">
          <w:rPr>
            <w:rFonts w:ascii="Arial" w:hAnsi="Arial" w:cs="Arial"/>
            <w:bCs/>
            <w:vertAlign w:val="superscript"/>
          </w:rPr>
          <w:delText>-1</w:delText>
        </w:r>
        <w:r w:rsidR="00FE6C7C" w:rsidRPr="0005446F" w:rsidDel="00190F88">
          <w:rPr>
            <w:rFonts w:ascii="Arial" w:hAnsi="Arial" w:cs="Arial"/>
            <w:bCs/>
          </w:rPr>
          <w:delText>)</w:delText>
        </w:r>
      </w:del>
      <w:r w:rsidR="00FE6C7C" w:rsidRPr="0005446F">
        <w:rPr>
          <w:rFonts w:ascii="Arial" w:hAnsi="Arial" w:cs="Arial"/>
          <w:bCs/>
        </w:rPr>
        <w:t>.</w:t>
      </w:r>
      <w:r w:rsidR="00976E17" w:rsidRPr="0005446F">
        <w:rPr>
          <w:rFonts w:ascii="Arial" w:hAnsi="Arial" w:cs="Arial"/>
          <w:bCs/>
        </w:rPr>
        <w:t xml:space="preserve"> </w:t>
      </w:r>
      <w:r w:rsidR="001B07F7" w:rsidRPr="0005446F">
        <w:rPr>
          <w:rFonts w:ascii="Arial" w:hAnsi="Arial" w:cs="Arial"/>
          <w:bCs/>
        </w:rPr>
        <w:t>Therefore,</w:t>
      </w:r>
      <w:r w:rsidR="00976E17" w:rsidRPr="0005446F">
        <w:rPr>
          <w:rFonts w:ascii="Arial" w:hAnsi="Arial" w:cs="Arial"/>
          <w:bCs/>
        </w:rPr>
        <w:t xml:space="preserve"> reefs </w:t>
      </w:r>
      <w:r w:rsidR="00174FDD" w:rsidRPr="0005446F">
        <w:rPr>
          <w:rFonts w:ascii="Arial" w:hAnsi="Arial" w:cs="Arial"/>
          <w:bCs/>
        </w:rPr>
        <w:t xml:space="preserve">in the two locations exhibit contrasting </w:t>
      </w:r>
      <w:r w:rsidR="00976E17" w:rsidRPr="0005446F">
        <w:rPr>
          <w:rFonts w:ascii="Arial" w:hAnsi="Arial" w:cs="Arial"/>
          <w:bCs/>
        </w:rPr>
        <w:t xml:space="preserve">productivity dynamics at various levels of organization. In </w:t>
      </w:r>
      <w:r w:rsidR="00976E17" w:rsidRPr="0005446F">
        <w:rPr>
          <w:rFonts w:ascii="Arial" w:hAnsi="Arial" w:cs="Arial"/>
          <w:bCs/>
        </w:rPr>
        <w:lastRenderedPageBreak/>
        <w:t>the A</w:t>
      </w:r>
      <w:r w:rsidR="001D1BE4" w:rsidRPr="0005446F">
        <w:rPr>
          <w:rFonts w:ascii="Arial" w:hAnsi="Arial" w:cs="Arial"/>
          <w:bCs/>
        </w:rPr>
        <w:t xml:space="preserve">rabian </w:t>
      </w:r>
      <w:r w:rsidR="00976E17" w:rsidRPr="0005446F">
        <w:rPr>
          <w:rFonts w:ascii="Arial" w:hAnsi="Arial" w:cs="Arial"/>
          <w:bCs/>
        </w:rPr>
        <w:t>G</w:t>
      </w:r>
      <w:r w:rsidR="001D1BE4" w:rsidRPr="0005446F">
        <w:rPr>
          <w:rFonts w:ascii="Arial" w:hAnsi="Arial" w:cs="Arial"/>
          <w:bCs/>
        </w:rPr>
        <w:t>ulf</w:t>
      </w:r>
      <w:r w:rsidR="00976E17" w:rsidRPr="0005446F">
        <w:rPr>
          <w:rFonts w:ascii="Arial" w:hAnsi="Arial" w:cs="Arial"/>
          <w:bCs/>
        </w:rPr>
        <w:t xml:space="preserve">, individual fishes accumulate less </w:t>
      </w:r>
      <w:r w:rsidR="00635934" w:rsidRPr="0005446F">
        <w:rPr>
          <w:rFonts w:ascii="Arial" w:hAnsi="Arial" w:cs="Arial"/>
          <w:bCs/>
        </w:rPr>
        <w:t xml:space="preserve">body mass </w:t>
      </w:r>
      <w:r w:rsidR="00976E17" w:rsidRPr="0005446F">
        <w:rPr>
          <w:rFonts w:ascii="Arial" w:hAnsi="Arial" w:cs="Arial"/>
          <w:bCs/>
        </w:rPr>
        <w:t>per m</w:t>
      </w:r>
      <w:r w:rsidR="001B07F7" w:rsidRPr="0005446F">
        <w:rPr>
          <w:rFonts w:ascii="Arial" w:hAnsi="Arial" w:cs="Arial"/>
          <w:bCs/>
        </w:rPr>
        <w:t>illimeter of</w:t>
      </w:r>
      <w:r w:rsidR="00976E17" w:rsidRPr="0005446F">
        <w:rPr>
          <w:rFonts w:ascii="Arial" w:hAnsi="Arial" w:cs="Arial"/>
          <w:bCs/>
        </w:rPr>
        <w:t xml:space="preserve"> body </w:t>
      </w:r>
      <w:r w:rsidR="00A17738" w:rsidRPr="0005446F">
        <w:rPr>
          <w:rFonts w:ascii="Arial" w:hAnsi="Arial" w:cs="Arial"/>
          <w:bCs/>
        </w:rPr>
        <w:t xml:space="preserve">length </w:t>
      </w:r>
      <w:r w:rsidR="00976E17" w:rsidRPr="0005446F">
        <w:rPr>
          <w:rFonts w:ascii="Arial" w:hAnsi="Arial" w:cs="Arial"/>
          <w:bCs/>
        </w:rPr>
        <w:t xml:space="preserve">and collectively, cryptobenthic communities produce, provide, and replenish </w:t>
      </w:r>
      <w:r w:rsidR="00EF7208" w:rsidRPr="0005446F">
        <w:rPr>
          <w:rFonts w:ascii="Arial" w:hAnsi="Arial" w:cs="Arial"/>
          <w:bCs/>
        </w:rPr>
        <w:t xml:space="preserve">consumer </w:t>
      </w:r>
      <w:r w:rsidR="00976E17" w:rsidRPr="0005446F">
        <w:rPr>
          <w:rFonts w:ascii="Arial" w:hAnsi="Arial" w:cs="Arial"/>
          <w:bCs/>
        </w:rPr>
        <w:t xml:space="preserve">biomass at much lower rates </w:t>
      </w:r>
      <w:r w:rsidR="001B07F7" w:rsidRPr="0005446F">
        <w:rPr>
          <w:rFonts w:ascii="Arial" w:hAnsi="Arial" w:cs="Arial"/>
          <w:bCs/>
        </w:rPr>
        <w:t>than</w:t>
      </w:r>
      <w:r w:rsidR="00976E17" w:rsidRPr="0005446F">
        <w:rPr>
          <w:rFonts w:ascii="Arial" w:hAnsi="Arial" w:cs="Arial"/>
          <w:bCs/>
        </w:rPr>
        <w:t xml:space="preserve"> G</w:t>
      </w:r>
      <w:r w:rsidR="001D1BE4" w:rsidRPr="0005446F">
        <w:rPr>
          <w:rFonts w:ascii="Arial" w:hAnsi="Arial" w:cs="Arial"/>
          <w:bCs/>
        </w:rPr>
        <w:t xml:space="preserve">ulf </w:t>
      </w:r>
      <w:r w:rsidR="00976E17" w:rsidRPr="0005446F">
        <w:rPr>
          <w:rFonts w:ascii="Arial" w:hAnsi="Arial" w:cs="Arial"/>
          <w:bCs/>
        </w:rPr>
        <w:t>o</w:t>
      </w:r>
      <w:r w:rsidR="001D1BE4" w:rsidRPr="0005446F">
        <w:rPr>
          <w:rFonts w:ascii="Arial" w:hAnsi="Arial" w:cs="Arial"/>
          <w:bCs/>
        </w:rPr>
        <w:t xml:space="preserve">f </w:t>
      </w:r>
      <w:r w:rsidR="00976E17" w:rsidRPr="0005446F">
        <w:rPr>
          <w:rFonts w:ascii="Arial" w:hAnsi="Arial" w:cs="Arial"/>
          <w:bCs/>
        </w:rPr>
        <w:t>O</w:t>
      </w:r>
      <w:r w:rsidR="001D1BE4" w:rsidRPr="0005446F">
        <w:rPr>
          <w:rFonts w:ascii="Arial" w:hAnsi="Arial" w:cs="Arial"/>
          <w:bCs/>
        </w:rPr>
        <w:t>man</w:t>
      </w:r>
      <w:r w:rsidR="00976E17" w:rsidRPr="0005446F">
        <w:rPr>
          <w:rFonts w:ascii="Arial" w:hAnsi="Arial" w:cs="Arial"/>
          <w:bCs/>
        </w:rPr>
        <w:t xml:space="preserve"> communities.  </w:t>
      </w:r>
    </w:p>
    <w:p w14:paraId="37D7D69D" w14:textId="5A94BAF1" w:rsidR="003E6605" w:rsidRPr="0005446F" w:rsidRDefault="003E6605" w:rsidP="001F3670">
      <w:pPr>
        <w:spacing w:line="480" w:lineRule="auto"/>
        <w:rPr>
          <w:rFonts w:ascii="Arial" w:hAnsi="Arial" w:cs="Arial"/>
          <w:b/>
          <w:bCs/>
        </w:rPr>
      </w:pPr>
    </w:p>
    <w:p w14:paraId="16D4A03F" w14:textId="45EE6EFB" w:rsidR="00935E29" w:rsidRPr="0005446F" w:rsidRDefault="003E15C3" w:rsidP="001F3670">
      <w:pPr>
        <w:spacing w:line="480" w:lineRule="auto"/>
        <w:rPr>
          <w:rFonts w:ascii="Arial" w:hAnsi="Arial" w:cs="Arial"/>
        </w:rPr>
      </w:pPr>
      <w:r w:rsidRPr="0005446F">
        <w:rPr>
          <w:rFonts w:ascii="Arial" w:hAnsi="Arial" w:cs="Arial"/>
          <w:noProof/>
        </w:rPr>
        <w:drawing>
          <wp:inline distT="0" distB="0" distL="0" distR="0" wp14:anchorId="7CA845EF" wp14:editId="603AA136">
            <wp:extent cx="5943600" cy="2194560"/>
            <wp:effectExtent l="0" t="0" r="0" b="0"/>
            <wp:docPr id="3" name="Picture 3"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6_Brandletal_UAE_Revis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94560"/>
                    </a:xfrm>
                    <a:prstGeom prst="rect">
                      <a:avLst/>
                    </a:prstGeom>
                  </pic:spPr>
                </pic:pic>
              </a:graphicData>
            </a:graphic>
          </wp:inline>
        </w:drawing>
      </w:r>
    </w:p>
    <w:p w14:paraId="44227488" w14:textId="77777777" w:rsidR="008054EE" w:rsidRDefault="008054EE" w:rsidP="00935E29">
      <w:pPr>
        <w:spacing w:line="276" w:lineRule="auto"/>
        <w:rPr>
          <w:rFonts w:ascii="Arial" w:hAnsi="Arial" w:cs="Arial"/>
          <w:b/>
          <w:bCs/>
          <w:sz w:val="20"/>
          <w:szCs w:val="20"/>
        </w:rPr>
      </w:pPr>
    </w:p>
    <w:p w14:paraId="7EFE40E9" w14:textId="4ACE198F" w:rsidR="00935E29" w:rsidRPr="008054EE" w:rsidRDefault="00935E29" w:rsidP="00935E29">
      <w:pPr>
        <w:spacing w:line="276" w:lineRule="auto"/>
        <w:rPr>
          <w:rFonts w:ascii="Arial" w:hAnsi="Arial" w:cs="Arial"/>
          <w:sz w:val="20"/>
          <w:szCs w:val="20"/>
        </w:rPr>
      </w:pPr>
      <w:r w:rsidRPr="008054EE">
        <w:rPr>
          <w:rFonts w:ascii="Arial" w:hAnsi="Arial" w:cs="Arial"/>
          <w:b/>
          <w:bCs/>
          <w:sz w:val="20"/>
          <w:szCs w:val="20"/>
        </w:rPr>
        <w:t xml:space="preserve">Figure </w:t>
      </w:r>
      <w:r w:rsidR="00481CC2" w:rsidRPr="008054EE">
        <w:rPr>
          <w:rFonts w:ascii="Arial" w:hAnsi="Arial" w:cs="Arial"/>
          <w:b/>
          <w:bCs/>
          <w:sz w:val="20"/>
          <w:szCs w:val="20"/>
        </w:rPr>
        <w:t>6</w:t>
      </w:r>
      <w:ins w:id="707" w:author="Simon Brandl" w:date="2020-05-30T18:49:00Z">
        <w:r w:rsidR="00190F88">
          <w:rPr>
            <w:rFonts w:ascii="Arial" w:hAnsi="Arial" w:cs="Arial"/>
            <w:b/>
            <w:bCs/>
            <w:sz w:val="20"/>
            <w:szCs w:val="20"/>
          </w:rPr>
          <w:t xml:space="preserve">: </w:t>
        </w:r>
      </w:ins>
      <w:del w:id="708" w:author="Simon Brandl" w:date="2020-05-30T18:49:00Z">
        <w:r w:rsidRPr="008054EE" w:rsidDel="00190F88">
          <w:rPr>
            <w:rFonts w:ascii="Arial" w:hAnsi="Arial" w:cs="Arial"/>
            <w:b/>
            <w:bCs/>
            <w:sz w:val="20"/>
            <w:szCs w:val="20"/>
          </w:rPr>
          <w:delText xml:space="preserve"> | </w:delText>
        </w:r>
      </w:del>
      <w:r w:rsidR="00035E51" w:rsidRPr="008054EE">
        <w:rPr>
          <w:rFonts w:ascii="Arial" w:hAnsi="Arial" w:cs="Arial"/>
          <w:b/>
          <w:bCs/>
          <w:sz w:val="20"/>
          <w:szCs w:val="20"/>
        </w:rPr>
        <w:t>Model estimated b</w:t>
      </w:r>
      <w:r w:rsidRPr="008054EE">
        <w:rPr>
          <w:rFonts w:ascii="Arial" w:hAnsi="Arial" w:cs="Arial"/>
          <w:b/>
          <w:bCs/>
          <w:sz w:val="20"/>
          <w:szCs w:val="20"/>
        </w:rPr>
        <w:t xml:space="preserve">iomass production, consumption, and turnover in cryptobenthic fish assemblages across the two locations. </w:t>
      </w:r>
      <w:r w:rsidRPr="008054EE">
        <w:rPr>
          <w:rFonts w:ascii="Arial" w:hAnsi="Arial" w:cs="Arial"/>
          <w:sz w:val="20"/>
          <w:szCs w:val="20"/>
        </w:rPr>
        <w:t>(</w:t>
      </w:r>
      <w:r w:rsidRPr="008054EE">
        <w:rPr>
          <w:rFonts w:ascii="Arial" w:hAnsi="Arial" w:cs="Arial"/>
          <w:b/>
          <w:bCs/>
          <w:sz w:val="20"/>
          <w:szCs w:val="20"/>
        </w:rPr>
        <w:t>a</w:t>
      </w:r>
      <w:r w:rsidRPr="008054EE">
        <w:rPr>
          <w:rFonts w:ascii="Arial" w:hAnsi="Arial" w:cs="Arial"/>
          <w:sz w:val="20"/>
          <w:szCs w:val="20"/>
        </w:rPr>
        <w:t>) Produced biomass (grams of fish tissue grown per day and m</w:t>
      </w:r>
      <w:r w:rsidRPr="008054EE">
        <w:rPr>
          <w:rFonts w:ascii="Arial" w:hAnsi="Arial" w:cs="Arial"/>
          <w:sz w:val="20"/>
          <w:szCs w:val="20"/>
          <w:vertAlign w:val="superscript"/>
        </w:rPr>
        <w:t>2</w:t>
      </w:r>
      <w:r w:rsidRPr="008054EE">
        <w:rPr>
          <w:rFonts w:ascii="Arial" w:hAnsi="Arial" w:cs="Arial"/>
          <w:sz w:val="20"/>
          <w:szCs w:val="20"/>
        </w:rPr>
        <w:t>). (</w:t>
      </w:r>
      <w:r w:rsidRPr="008054EE">
        <w:rPr>
          <w:rFonts w:ascii="Arial" w:hAnsi="Arial" w:cs="Arial"/>
          <w:b/>
          <w:bCs/>
          <w:sz w:val="20"/>
          <w:szCs w:val="20"/>
        </w:rPr>
        <w:t>b</w:t>
      </w:r>
      <w:r w:rsidRPr="008054EE">
        <w:rPr>
          <w:rFonts w:ascii="Arial" w:hAnsi="Arial" w:cs="Arial"/>
          <w:sz w:val="20"/>
          <w:szCs w:val="20"/>
        </w:rPr>
        <w:t>) Consumed biomass (grams of fish tissue perished per day and m</w:t>
      </w:r>
      <w:r w:rsidRPr="008054EE">
        <w:rPr>
          <w:rFonts w:ascii="Arial" w:hAnsi="Arial" w:cs="Arial"/>
          <w:sz w:val="20"/>
          <w:szCs w:val="20"/>
          <w:vertAlign w:val="superscript"/>
        </w:rPr>
        <w:t>2</w:t>
      </w:r>
      <w:r w:rsidRPr="008054EE">
        <w:rPr>
          <w:rFonts w:ascii="Arial" w:hAnsi="Arial" w:cs="Arial"/>
          <w:sz w:val="20"/>
          <w:szCs w:val="20"/>
        </w:rPr>
        <w:t>). (</w:t>
      </w:r>
      <w:r w:rsidRPr="008054EE">
        <w:rPr>
          <w:rFonts w:ascii="Arial" w:hAnsi="Arial" w:cs="Arial"/>
          <w:b/>
          <w:bCs/>
          <w:sz w:val="20"/>
          <w:szCs w:val="20"/>
        </w:rPr>
        <w:t>c</w:t>
      </w:r>
      <w:r w:rsidRPr="008054EE">
        <w:rPr>
          <w:rFonts w:ascii="Arial" w:hAnsi="Arial" w:cs="Arial"/>
          <w:sz w:val="20"/>
          <w:szCs w:val="20"/>
        </w:rPr>
        <w:t>) Percent turnover (</w:t>
      </w:r>
      <w:r w:rsidR="00A712AA" w:rsidRPr="008054EE">
        <w:rPr>
          <w:rFonts w:ascii="Arial" w:hAnsi="Arial" w:cs="Arial"/>
          <w:sz w:val="20"/>
          <w:szCs w:val="20"/>
        </w:rPr>
        <w:t>renewal of produced and consumed biomass per day).</w:t>
      </w:r>
      <w:r w:rsidRPr="008054EE">
        <w:rPr>
          <w:rFonts w:ascii="Arial" w:hAnsi="Arial" w:cs="Arial"/>
          <w:sz w:val="20"/>
          <w:szCs w:val="20"/>
        </w:rPr>
        <w:t xml:space="preserve"> </w:t>
      </w:r>
      <w:r w:rsidR="00A712AA" w:rsidRPr="008054EE">
        <w:rPr>
          <w:rFonts w:ascii="Arial" w:hAnsi="Arial" w:cs="Arial"/>
          <w:sz w:val="20"/>
          <w:szCs w:val="20"/>
        </w:rPr>
        <w:t xml:space="preserve">Violin plots and lines represent medians and variance estimates (95% quartiles) for the three metrics across the two locations. </w:t>
      </w:r>
      <w:r w:rsidRPr="008054EE">
        <w:rPr>
          <w:rFonts w:ascii="Arial" w:hAnsi="Arial" w:cs="Arial"/>
          <w:sz w:val="20"/>
          <w:szCs w:val="20"/>
        </w:rPr>
        <w:t xml:space="preserve">Diamonds represent </w:t>
      </w:r>
      <w:r w:rsidR="00A712AA" w:rsidRPr="008054EE">
        <w:rPr>
          <w:rFonts w:ascii="Arial" w:hAnsi="Arial" w:cs="Arial"/>
          <w:sz w:val="20"/>
          <w:szCs w:val="20"/>
        </w:rPr>
        <w:t>values for each sample</w:t>
      </w:r>
      <w:r w:rsidR="001B07F7" w:rsidRPr="008054EE">
        <w:rPr>
          <w:rFonts w:ascii="Arial" w:hAnsi="Arial" w:cs="Arial"/>
          <w:sz w:val="20"/>
          <w:szCs w:val="20"/>
        </w:rPr>
        <w:t>d</w:t>
      </w:r>
      <w:r w:rsidR="00A712AA" w:rsidRPr="008054EE">
        <w:rPr>
          <w:rFonts w:ascii="Arial" w:hAnsi="Arial" w:cs="Arial"/>
          <w:sz w:val="20"/>
          <w:szCs w:val="20"/>
        </w:rPr>
        <w:t xml:space="preserve"> cryptobenthic reef fish communit</w:t>
      </w:r>
      <w:r w:rsidR="001B07F7" w:rsidRPr="008054EE">
        <w:rPr>
          <w:rFonts w:ascii="Arial" w:hAnsi="Arial" w:cs="Arial"/>
          <w:sz w:val="20"/>
          <w:szCs w:val="20"/>
        </w:rPr>
        <w:t>y</w:t>
      </w:r>
      <w:r w:rsidR="00A712AA" w:rsidRPr="008054EE">
        <w:rPr>
          <w:rFonts w:ascii="Arial" w:hAnsi="Arial" w:cs="Arial"/>
          <w:sz w:val="20"/>
          <w:szCs w:val="20"/>
        </w:rPr>
        <w:t xml:space="preserve"> across the six sites (three per site)</w:t>
      </w:r>
      <w:r w:rsidRPr="008054EE">
        <w:rPr>
          <w:rFonts w:ascii="Arial" w:hAnsi="Arial" w:cs="Arial"/>
          <w:sz w:val="20"/>
          <w:szCs w:val="20"/>
        </w:rPr>
        <w:t xml:space="preserve">. </w:t>
      </w:r>
    </w:p>
    <w:p w14:paraId="2827D4CD" w14:textId="77777777" w:rsidR="00630CA9" w:rsidRPr="0005446F" w:rsidRDefault="00630CA9" w:rsidP="001F3670">
      <w:pPr>
        <w:spacing w:line="480" w:lineRule="auto"/>
        <w:rPr>
          <w:rFonts w:ascii="Arial" w:hAnsi="Arial" w:cs="Arial"/>
        </w:rPr>
      </w:pPr>
    </w:p>
    <w:p w14:paraId="2F7C9FC3" w14:textId="1B1B938B" w:rsidR="00630CA9" w:rsidRPr="0005446F" w:rsidRDefault="00630CA9" w:rsidP="001F3670">
      <w:pPr>
        <w:spacing w:line="480" w:lineRule="auto"/>
        <w:rPr>
          <w:rFonts w:ascii="Arial" w:hAnsi="Arial" w:cs="Arial"/>
          <w:b/>
          <w:bCs/>
        </w:rPr>
      </w:pPr>
      <w:r w:rsidRPr="0005446F">
        <w:rPr>
          <w:rFonts w:ascii="Arial" w:hAnsi="Arial" w:cs="Arial"/>
          <w:b/>
          <w:bCs/>
        </w:rPr>
        <w:t>Discussion:</w:t>
      </w:r>
    </w:p>
    <w:p w14:paraId="741545F2" w14:textId="587B38C0" w:rsidR="00B8779B" w:rsidRPr="0005446F" w:rsidRDefault="00741DFD">
      <w:pPr>
        <w:spacing w:line="480" w:lineRule="auto"/>
        <w:rPr>
          <w:rFonts w:ascii="Arial" w:hAnsi="Arial" w:cs="Arial"/>
        </w:rPr>
      </w:pPr>
      <w:r w:rsidRPr="0005446F">
        <w:rPr>
          <w:rFonts w:ascii="Arial" w:hAnsi="Arial" w:cs="Arial"/>
        </w:rPr>
        <w:t xml:space="preserve">As rapid environmental change </w:t>
      </w:r>
      <w:r w:rsidR="00086F4F" w:rsidRPr="0005446F">
        <w:rPr>
          <w:rFonts w:ascii="Arial" w:hAnsi="Arial" w:cs="Arial"/>
        </w:rPr>
        <w:t>sweeps</w:t>
      </w:r>
      <w:r w:rsidR="001B07F7" w:rsidRPr="0005446F">
        <w:rPr>
          <w:rFonts w:ascii="Arial" w:hAnsi="Arial" w:cs="Arial"/>
        </w:rPr>
        <w:t xml:space="preserve"> </w:t>
      </w:r>
      <w:r w:rsidRPr="0005446F">
        <w:rPr>
          <w:rFonts w:ascii="Arial" w:hAnsi="Arial" w:cs="Arial"/>
        </w:rPr>
        <w:t>across the Earth’s ecosystems, u</w:t>
      </w:r>
      <w:r w:rsidR="00630CA9" w:rsidRPr="0005446F">
        <w:rPr>
          <w:rFonts w:ascii="Arial" w:hAnsi="Arial" w:cs="Arial"/>
        </w:rPr>
        <w:t>ndersta</w:t>
      </w:r>
      <w:r w:rsidR="001B07F7" w:rsidRPr="0005446F">
        <w:rPr>
          <w:rFonts w:ascii="Arial" w:hAnsi="Arial" w:cs="Arial"/>
        </w:rPr>
        <w:t>nd</w:t>
      </w:r>
      <w:r w:rsidR="00AA1919" w:rsidRPr="0005446F">
        <w:rPr>
          <w:rFonts w:ascii="Arial" w:hAnsi="Arial" w:cs="Arial"/>
        </w:rPr>
        <w:t>ing</w:t>
      </w:r>
      <w:r w:rsidR="00630CA9" w:rsidRPr="0005446F">
        <w:rPr>
          <w:rFonts w:ascii="Arial" w:hAnsi="Arial" w:cs="Arial"/>
        </w:rPr>
        <w:t xml:space="preserve"> the processes that underpin </w:t>
      </w:r>
      <w:r w:rsidR="00175529" w:rsidRPr="0005446F">
        <w:rPr>
          <w:rFonts w:ascii="Arial" w:hAnsi="Arial" w:cs="Arial"/>
        </w:rPr>
        <w:t xml:space="preserve">local </w:t>
      </w:r>
      <w:r w:rsidR="00630CA9" w:rsidRPr="0005446F">
        <w:rPr>
          <w:rFonts w:ascii="Arial" w:hAnsi="Arial" w:cs="Arial"/>
        </w:rPr>
        <w:t xml:space="preserve">community </w:t>
      </w:r>
      <w:r w:rsidR="00175529" w:rsidRPr="0005446F">
        <w:rPr>
          <w:rFonts w:ascii="Arial" w:hAnsi="Arial" w:cs="Arial"/>
        </w:rPr>
        <w:t>structure</w:t>
      </w:r>
      <w:r w:rsidR="00630CA9" w:rsidRPr="0005446F">
        <w:rPr>
          <w:rFonts w:ascii="Arial" w:hAnsi="Arial" w:cs="Arial"/>
        </w:rPr>
        <w:t xml:space="preserve"> </w:t>
      </w:r>
      <w:r w:rsidR="00175529" w:rsidRPr="0005446F">
        <w:rPr>
          <w:rFonts w:ascii="Arial" w:hAnsi="Arial" w:cs="Arial"/>
        </w:rPr>
        <w:t xml:space="preserve">and </w:t>
      </w:r>
      <w:r w:rsidR="00630CA9" w:rsidRPr="0005446F">
        <w:rPr>
          <w:rFonts w:ascii="Arial" w:hAnsi="Arial" w:cs="Arial"/>
        </w:rPr>
        <w:t xml:space="preserve">ecosystem functioning </w:t>
      </w:r>
      <w:r w:rsidR="001B07F7" w:rsidRPr="0005446F">
        <w:rPr>
          <w:rFonts w:ascii="Arial" w:hAnsi="Arial" w:cs="Arial"/>
        </w:rPr>
        <w:t>is urgent</w:t>
      </w:r>
      <w:r w:rsidR="002021CE" w:rsidRPr="0005446F">
        <w:rPr>
          <w:rFonts w:ascii="Arial" w:hAnsi="Arial" w:cs="Arial"/>
        </w:rPr>
        <w:t xml:space="preserve">. </w:t>
      </w:r>
      <w:r w:rsidR="00175529" w:rsidRPr="0005446F">
        <w:rPr>
          <w:rFonts w:ascii="Arial" w:hAnsi="Arial" w:cs="Arial"/>
        </w:rPr>
        <w:t xml:space="preserve">Here, we show that </w:t>
      </w:r>
      <w:r w:rsidR="003E15C3" w:rsidRPr="0005446F">
        <w:rPr>
          <w:rFonts w:ascii="Arial" w:hAnsi="Arial" w:cs="Arial"/>
        </w:rPr>
        <w:t>cryptobenthic fishes on</w:t>
      </w:r>
      <w:r w:rsidR="00CD6843">
        <w:rPr>
          <w:rFonts w:ascii="Arial" w:hAnsi="Arial" w:cs="Arial"/>
        </w:rPr>
        <w:t xml:space="preserve"> the world’s </w:t>
      </w:r>
      <w:del w:id="709" w:author="Simon Brandl" w:date="2020-05-30T18:49:00Z">
        <w:r w:rsidR="00CD6843" w:rsidDel="00190F88">
          <w:rPr>
            <w:rFonts w:ascii="Arial" w:hAnsi="Arial" w:cs="Arial"/>
          </w:rPr>
          <w:delText>hottest</w:delText>
        </w:r>
      </w:del>
      <w:ins w:id="710" w:author="Simon Brandl" w:date="2020-05-22T14:29:00Z">
        <w:r w:rsidR="00F5486D">
          <w:rPr>
            <w:rFonts w:ascii="Arial" w:hAnsi="Arial" w:cs="Arial"/>
          </w:rPr>
          <w:t xml:space="preserve">most </w:t>
        </w:r>
      </w:ins>
      <w:ins w:id="711" w:author="Simon Brandl" w:date="2020-05-30T18:49:00Z">
        <w:r w:rsidR="00190F88">
          <w:rPr>
            <w:rFonts w:ascii="Arial" w:hAnsi="Arial" w:cs="Arial"/>
          </w:rPr>
          <w:t xml:space="preserve">environmentally </w:t>
        </w:r>
      </w:ins>
      <w:ins w:id="712" w:author="Simon Brandl" w:date="2020-05-22T14:29:00Z">
        <w:r w:rsidR="00F5486D">
          <w:rPr>
            <w:rFonts w:ascii="Arial" w:hAnsi="Arial" w:cs="Arial"/>
          </w:rPr>
          <w:t>extreme</w:t>
        </w:r>
      </w:ins>
      <w:r w:rsidR="003E15C3" w:rsidRPr="0005446F">
        <w:rPr>
          <w:rFonts w:ascii="Arial" w:hAnsi="Arial" w:cs="Arial"/>
        </w:rPr>
        <w:t xml:space="preserve"> </w:t>
      </w:r>
      <w:r w:rsidR="00175529" w:rsidRPr="0005446F">
        <w:rPr>
          <w:rFonts w:ascii="Arial" w:hAnsi="Arial" w:cs="Arial"/>
        </w:rPr>
        <w:t xml:space="preserve">reefs </w:t>
      </w:r>
      <w:r w:rsidR="00430142" w:rsidRPr="0005446F">
        <w:rPr>
          <w:rFonts w:ascii="Arial" w:hAnsi="Arial" w:cs="Arial"/>
        </w:rPr>
        <w:t xml:space="preserve">in the </w:t>
      </w:r>
      <w:r w:rsidR="001D1BE4" w:rsidRPr="0005446F">
        <w:rPr>
          <w:rFonts w:ascii="Arial" w:hAnsi="Arial" w:cs="Arial"/>
        </w:rPr>
        <w:t xml:space="preserve">southeastern </w:t>
      </w:r>
      <w:r w:rsidR="00430142" w:rsidRPr="0005446F">
        <w:rPr>
          <w:rFonts w:ascii="Arial" w:hAnsi="Arial" w:cs="Arial"/>
        </w:rPr>
        <w:t>Arabian Gulf ha</w:t>
      </w:r>
      <w:r w:rsidR="003E15C3" w:rsidRPr="0005446F">
        <w:rPr>
          <w:rFonts w:ascii="Arial" w:hAnsi="Arial" w:cs="Arial"/>
        </w:rPr>
        <w:t>ve</w:t>
      </w:r>
      <w:r w:rsidR="00793200" w:rsidRPr="0005446F">
        <w:rPr>
          <w:rFonts w:ascii="Arial" w:hAnsi="Arial" w:cs="Arial"/>
        </w:rPr>
        <w:t xml:space="preserve"> </w:t>
      </w:r>
      <w:r w:rsidR="00175529" w:rsidRPr="0005446F">
        <w:rPr>
          <w:rFonts w:ascii="Arial" w:hAnsi="Arial" w:cs="Arial"/>
        </w:rPr>
        <w:t>reduced diversity</w:t>
      </w:r>
      <w:r w:rsidR="00793200" w:rsidRPr="0005446F">
        <w:rPr>
          <w:rFonts w:ascii="Arial" w:hAnsi="Arial" w:cs="Arial"/>
        </w:rPr>
        <w:t xml:space="preserve">, </w:t>
      </w:r>
      <w:r w:rsidR="00175529" w:rsidRPr="0005446F">
        <w:rPr>
          <w:rFonts w:ascii="Arial" w:hAnsi="Arial" w:cs="Arial"/>
        </w:rPr>
        <w:t>abundance</w:t>
      </w:r>
      <w:r w:rsidR="00793200" w:rsidRPr="0005446F">
        <w:rPr>
          <w:rFonts w:ascii="Arial" w:hAnsi="Arial" w:cs="Arial"/>
        </w:rPr>
        <w:t>, and body condition</w:t>
      </w:r>
      <w:r w:rsidR="00175529" w:rsidRPr="0005446F">
        <w:rPr>
          <w:rFonts w:ascii="Arial" w:hAnsi="Arial" w:cs="Arial"/>
        </w:rPr>
        <w:t xml:space="preserve"> </w:t>
      </w:r>
      <w:r w:rsidR="00430142" w:rsidRPr="0005446F">
        <w:rPr>
          <w:rFonts w:ascii="Arial" w:hAnsi="Arial" w:cs="Arial"/>
        </w:rPr>
        <w:t xml:space="preserve">compared to reefs with more </w:t>
      </w:r>
      <w:r w:rsidR="001D5B27" w:rsidRPr="0005446F">
        <w:rPr>
          <w:rFonts w:ascii="Arial" w:hAnsi="Arial" w:cs="Arial"/>
        </w:rPr>
        <w:t>moderate</w:t>
      </w:r>
      <w:r w:rsidR="00430142" w:rsidRPr="0005446F">
        <w:rPr>
          <w:rFonts w:ascii="Arial" w:hAnsi="Arial" w:cs="Arial"/>
        </w:rPr>
        <w:t xml:space="preserve"> temperature</w:t>
      </w:r>
      <w:r w:rsidR="002E0494" w:rsidRPr="0005446F">
        <w:rPr>
          <w:rFonts w:ascii="Arial" w:hAnsi="Arial" w:cs="Arial"/>
        </w:rPr>
        <w:t>s</w:t>
      </w:r>
      <w:r w:rsidR="00430142" w:rsidRPr="0005446F">
        <w:rPr>
          <w:rFonts w:ascii="Arial" w:hAnsi="Arial" w:cs="Arial"/>
        </w:rPr>
        <w:t xml:space="preserve"> in the nearby Gulf of Oman, despite similarities in live coral cover and benthic community structure. </w:t>
      </w:r>
      <w:r w:rsidR="001D1BE4" w:rsidRPr="0005446F">
        <w:rPr>
          <w:rFonts w:ascii="Arial" w:hAnsi="Arial" w:cs="Arial"/>
        </w:rPr>
        <w:t>While</w:t>
      </w:r>
      <w:r w:rsidR="00607F09" w:rsidRPr="0005446F">
        <w:rPr>
          <w:rFonts w:ascii="Arial" w:hAnsi="Arial" w:cs="Arial"/>
        </w:rPr>
        <w:t xml:space="preserve"> </w:t>
      </w:r>
      <w:del w:id="713" w:author="Simon Brandl" w:date="2020-05-22T14:21:00Z">
        <w:r w:rsidR="00607F09" w:rsidRPr="0005446F" w:rsidDel="00F5486D">
          <w:rPr>
            <w:rFonts w:ascii="Arial" w:hAnsi="Arial" w:cs="Arial"/>
          </w:rPr>
          <w:delText xml:space="preserve">species </w:delText>
        </w:r>
        <w:r w:rsidR="00C20F1D" w:rsidRPr="0005446F" w:rsidDel="00F5486D">
          <w:rPr>
            <w:rFonts w:ascii="Arial" w:hAnsi="Arial" w:cs="Arial"/>
          </w:rPr>
          <w:delText>with populations in</w:delText>
        </w:r>
        <w:r w:rsidR="00607F09" w:rsidRPr="0005446F" w:rsidDel="00F5486D">
          <w:rPr>
            <w:rFonts w:ascii="Arial" w:hAnsi="Arial" w:cs="Arial"/>
          </w:rPr>
          <w:delText xml:space="preserve"> both locations</w:delText>
        </w:r>
        <w:r w:rsidR="007E3D5B" w:rsidRPr="0005446F" w:rsidDel="00F5486D">
          <w:rPr>
            <w:rFonts w:ascii="Arial" w:hAnsi="Arial" w:cs="Arial"/>
          </w:rPr>
          <w:delText xml:space="preserve"> exhibit</w:delText>
        </w:r>
        <w:r w:rsidR="009D5EE1" w:rsidDel="00F5486D">
          <w:rPr>
            <w:rFonts w:ascii="Arial" w:hAnsi="Arial" w:cs="Arial"/>
          </w:rPr>
          <w:delText xml:space="preserve"> shifted</w:delText>
        </w:r>
        <w:r w:rsidR="007E3D5B" w:rsidRPr="0005446F" w:rsidDel="00F5486D">
          <w:rPr>
            <w:rFonts w:ascii="Arial" w:hAnsi="Arial" w:cs="Arial"/>
          </w:rPr>
          <w:delText xml:space="preserve"> t</w:delText>
        </w:r>
        <w:r w:rsidR="009D5EE1" w:rsidDel="00F5486D">
          <w:rPr>
            <w:rFonts w:ascii="Arial" w:hAnsi="Arial" w:cs="Arial"/>
          </w:rPr>
          <w:delText>olerances to thermal extremes</w:delText>
        </w:r>
        <w:r w:rsidR="007E3D5B" w:rsidRPr="0005446F" w:rsidDel="00F5486D">
          <w:rPr>
            <w:rFonts w:ascii="Arial" w:hAnsi="Arial" w:cs="Arial"/>
          </w:rPr>
          <w:delText xml:space="preserve"> </w:delText>
        </w:r>
        <w:r w:rsidR="00C20F1D" w:rsidRPr="0005446F" w:rsidDel="00F5486D">
          <w:rPr>
            <w:rFonts w:ascii="Arial" w:hAnsi="Arial" w:cs="Arial"/>
          </w:rPr>
          <w:delText>that</w:delText>
        </w:r>
        <w:r w:rsidR="009D5EE1" w:rsidDel="00F5486D">
          <w:rPr>
            <w:rFonts w:ascii="Arial" w:hAnsi="Arial" w:cs="Arial"/>
          </w:rPr>
          <w:delText xml:space="preserve"> </w:delText>
        </w:r>
      </w:del>
      <w:ins w:id="714" w:author="Simon Brandl" w:date="2020-05-22T14:21:00Z">
        <w:r w:rsidR="00F5486D">
          <w:rPr>
            <w:rFonts w:ascii="Arial" w:hAnsi="Arial" w:cs="Arial"/>
          </w:rPr>
          <w:t xml:space="preserve">we found </w:t>
        </w:r>
      </w:ins>
      <w:ins w:id="715" w:author="Simon Brandl" w:date="2020-05-30T18:49:00Z">
        <w:r w:rsidR="00190F88">
          <w:rPr>
            <w:rFonts w:ascii="Arial" w:hAnsi="Arial" w:cs="Arial"/>
          </w:rPr>
          <w:t>some</w:t>
        </w:r>
      </w:ins>
      <w:ins w:id="716" w:author="Simon Brandl" w:date="2020-05-22T14:21:00Z">
        <w:r w:rsidR="00F5486D">
          <w:rPr>
            <w:rFonts w:ascii="Arial" w:hAnsi="Arial" w:cs="Arial"/>
          </w:rPr>
          <w:t xml:space="preserve"> evidence for intraspecific thermal plastic</w:t>
        </w:r>
      </w:ins>
      <w:ins w:id="717" w:author="Simon Brandl" w:date="2020-05-22T14:22:00Z">
        <w:r w:rsidR="00F5486D">
          <w:rPr>
            <w:rFonts w:ascii="Arial" w:hAnsi="Arial" w:cs="Arial"/>
          </w:rPr>
          <w:t>i</w:t>
        </w:r>
      </w:ins>
      <w:ins w:id="718" w:author="Simon Brandl" w:date="2020-05-22T14:21:00Z">
        <w:r w:rsidR="00F5486D">
          <w:rPr>
            <w:rFonts w:ascii="Arial" w:hAnsi="Arial" w:cs="Arial"/>
          </w:rPr>
          <w:t>ty</w:t>
        </w:r>
      </w:ins>
      <w:ins w:id="719" w:author="Simon Brandl" w:date="2020-05-30T18:49:00Z">
        <w:r w:rsidR="00190F88">
          <w:rPr>
            <w:rFonts w:ascii="Arial" w:hAnsi="Arial" w:cs="Arial"/>
          </w:rPr>
          <w:t xml:space="preserve">, which </w:t>
        </w:r>
      </w:ins>
      <w:r w:rsidR="009D5EE1">
        <w:rPr>
          <w:rFonts w:ascii="Arial" w:hAnsi="Arial" w:cs="Arial"/>
        </w:rPr>
        <w:t>may</w:t>
      </w:r>
      <w:r w:rsidR="00C20F1D" w:rsidRPr="0005446F">
        <w:rPr>
          <w:rFonts w:ascii="Arial" w:hAnsi="Arial" w:cs="Arial"/>
        </w:rPr>
        <w:t xml:space="preserve"> enable survival</w:t>
      </w:r>
      <w:r w:rsidR="00E03652" w:rsidRPr="0005446F">
        <w:rPr>
          <w:rFonts w:ascii="Arial" w:hAnsi="Arial" w:cs="Arial"/>
        </w:rPr>
        <w:t xml:space="preserve"> </w:t>
      </w:r>
      <w:r w:rsidR="00C20F1D" w:rsidRPr="0005446F">
        <w:rPr>
          <w:rFonts w:ascii="Arial" w:hAnsi="Arial" w:cs="Arial"/>
        </w:rPr>
        <w:lastRenderedPageBreak/>
        <w:t>in</w:t>
      </w:r>
      <w:r w:rsidR="007E3D5B" w:rsidRPr="0005446F">
        <w:rPr>
          <w:rFonts w:ascii="Arial" w:hAnsi="Arial" w:cs="Arial"/>
        </w:rPr>
        <w:t xml:space="preserve"> Arabian Gulf conditions</w:t>
      </w:r>
      <w:r w:rsidR="001D1BE4" w:rsidRPr="0005446F">
        <w:rPr>
          <w:rFonts w:ascii="Arial" w:hAnsi="Arial" w:cs="Arial"/>
        </w:rPr>
        <w:t>,</w:t>
      </w:r>
      <w:r w:rsidR="007E3D5B" w:rsidRPr="0005446F">
        <w:rPr>
          <w:rFonts w:ascii="Arial" w:hAnsi="Arial" w:cs="Arial"/>
        </w:rPr>
        <w:t xml:space="preserve"> </w:t>
      </w:r>
      <w:r w:rsidR="00430142" w:rsidRPr="0005446F">
        <w:rPr>
          <w:rFonts w:ascii="Arial" w:hAnsi="Arial" w:cs="Arial"/>
        </w:rPr>
        <w:t xml:space="preserve">species-specific temperature tolerances </w:t>
      </w:r>
      <w:del w:id="720" w:author="Simon Brandl" w:date="2020-05-22T14:22:00Z">
        <w:r w:rsidR="00A87922" w:rsidRPr="0005446F" w:rsidDel="00F5486D">
          <w:rPr>
            <w:rFonts w:ascii="Arial" w:hAnsi="Arial" w:cs="Arial"/>
          </w:rPr>
          <w:delText xml:space="preserve">are </w:delText>
        </w:r>
      </w:del>
      <w:ins w:id="721" w:author="Simon Brandl" w:date="2020-05-30T18:49:00Z">
        <w:r w:rsidR="00190F88">
          <w:rPr>
            <w:rFonts w:ascii="Arial" w:hAnsi="Arial" w:cs="Arial"/>
          </w:rPr>
          <w:t>may</w:t>
        </w:r>
      </w:ins>
      <w:ins w:id="722" w:author="Simon Brandl" w:date="2020-05-22T14:22:00Z">
        <w:r w:rsidR="00F5486D" w:rsidRPr="0005446F">
          <w:rPr>
            <w:rFonts w:ascii="Arial" w:hAnsi="Arial" w:cs="Arial"/>
          </w:rPr>
          <w:t xml:space="preserve"> </w:t>
        </w:r>
      </w:ins>
      <w:r w:rsidR="00A87922" w:rsidRPr="0005446F">
        <w:rPr>
          <w:rFonts w:ascii="Arial" w:hAnsi="Arial" w:cs="Arial"/>
        </w:rPr>
        <w:t>not</w:t>
      </w:r>
      <w:ins w:id="723" w:author="Simon Brandl" w:date="2020-05-22T14:22:00Z">
        <w:r w:rsidR="00F5486D">
          <w:rPr>
            <w:rFonts w:ascii="Arial" w:hAnsi="Arial" w:cs="Arial"/>
          </w:rPr>
          <w:t xml:space="preserve"> be</w:t>
        </w:r>
      </w:ins>
      <w:r w:rsidR="007E3D5B" w:rsidRPr="0005446F">
        <w:rPr>
          <w:rFonts w:ascii="Arial" w:hAnsi="Arial" w:cs="Arial"/>
        </w:rPr>
        <w:t xml:space="preserve"> the main driver of species presence/absence in the Arabian Gulf</w:t>
      </w:r>
      <w:r w:rsidR="008173CC" w:rsidRPr="0005446F">
        <w:rPr>
          <w:rFonts w:ascii="Arial" w:hAnsi="Arial" w:cs="Arial"/>
        </w:rPr>
        <w:t xml:space="preserve">. </w:t>
      </w:r>
      <w:r w:rsidR="007E3D5B" w:rsidRPr="0005446F">
        <w:rPr>
          <w:rFonts w:ascii="Arial" w:hAnsi="Arial" w:cs="Arial"/>
        </w:rPr>
        <w:t xml:space="preserve">Rather, </w:t>
      </w:r>
      <w:r w:rsidR="00B8779B" w:rsidRPr="0005446F">
        <w:rPr>
          <w:rFonts w:ascii="Arial" w:hAnsi="Arial" w:cs="Arial"/>
        </w:rPr>
        <w:t>poor body condition</w:t>
      </w:r>
      <w:r w:rsidR="009C345B" w:rsidRPr="0005446F">
        <w:rPr>
          <w:rFonts w:ascii="Arial" w:hAnsi="Arial" w:cs="Arial"/>
        </w:rPr>
        <w:t xml:space="preserve"> </w:t>
      </w:r>
      <w:r w:rsidR="00B8779B" w:rsidRPr="0005446F">
        <w:rPr>
          <w:rFonts w:ascii="Arial" w:hAnsi="Arial" w:cs="Arial"/>
        </w:rPr>
        <w:t>in Arabian Gulf</w:t>
      </w:r>
      <w:r w:rsidR="001D5B27" w:rsidRPr="0005446F">
        <w:rPr>
          <w:rFonts w:ascii="Arial" w:hAnsi="Arial" w:cs="Arial"/>
        </w:rPr>
        <w:t xml:space="preserve"> populations</w:t>
      </w:r>
      <w:r w:rsidR="00793200" w:rsidRPr="0005446F">
        <w:rPr>
          <w:rFonts w:ascii="Arial" w:hAnsi="Arial" w:cs="Arial"/>
        </w:rPr>
        <w:t xml:space="preserve"> </w:t>
      </w:r>
      <w:ins w:id="724" w:author="Simon Brandl" w:date="2020-05-22T14:29:00Z">
        <w:r w:rsidR="00F5486D">
          <w:rPr>
            <w:rFonts w:ascii="Arial" w:hAnsi="Arial" w:cs="Arial"/>
          </w:rPr>
          <w:t xml:space="preserve">alongside </w:t>
        </w:r>
      </w:ins>
      <w:del w:id="725" w:author="Simon Brandl" w:date="2020-05-22T14:29:00Z">
        <w:r w:rsidR="00B8779B" w:rsidRPr="0005446F" w:rsidDel="00F5486D">
          <w:rPr>
            <w:rFonts w:ascii="Arial" w:hAnsi="Arial" w:cs="Arial"/>
          </w:rPr>
          <w:delText xml:space="preserve">suggest that </w:delText>
        </w:r>
        <w:r w:rsidR="007E3D5B" w:rsidRPr="0005446F" w:rsidDel="00F5486D">
          <w:rPr>
            <w:rFonts w:ascii="Arial" w:hAnsi="Arial" w:cs="Arial"/>
          </w:rPr>
          <w:delText>physiological</w:delText>
        </w:r>
        <w:r w:rsidR="008173CC" w:rsidRPr="0005446F" w:rsidDel="00F5486D">
          <w:rPr>
            <w:rFonts w:ascii="Arial" w:hAnsi="Arial" w:cs="Arial"/>
          </w:rPr>
          <w:delText xml:space="preserve"> </w:delText>
        </w:r>
        <w:r w:rsidR="00340EA5" w:rsidRPr="0005446F" w:rsidDel="00F5486D">
          <w:rPr>
            <w:rFonts w:ascii="Arial" w:hAnsi="Arial" w:cs="Arial"/>
          </w:rPr>
          <w:delText>response</w:delText>
        </w:r>
        <w:r w:rsidR="00C20F1D" w:rsidRPr="0005446F" w:rsidDel="00F5486D">
          <w:rPr>
            <w:rFonts w:ascii="Arial" w:hAnsi="Arial" w:cs="Arial"/>
          </w:rPr>
          <w:delText>s</w:delText>
        </w:r>
        <w:r w:rsidR="00340EA5" w:rsidRPr="0005446F" w:rsidDel="00F5486D">
          <w:rPr>
            <w:rFonts w:ascii="Arial" w:hAnsi="Arial" w:cs="Arial"/>
          </w:rPr>
          <w:delText xml:space="preserve"> </w:delText>
        </w:r>
        <w:r w:rsidR="001D5B27" w:rsidRPr="0005446F" w:rsidDel="00F5486D">
          <w:rPr>
            <w:rFonts w:ascii="Arial" w:hAnsi="Arial" w:cs="Arial"/>
          </w:rPr>
          <w:delText>to</w:delText>
        </w:r>
        <w:r w:rsidR="00CD6843" w:rsidDel="00F5486D">
          <w:rPr>
            <w:rFonts w:ascii="Arial" w:hAnsi="Arial" w:cs="Arial"/>
          </w:rPr>
          <w:delText xml:space="preserve"> </w:delText>
        </w:r>
        <w:r w:rsidR="00B8779B" w:rsidRPr="0005446F" w:rsidDel="00F5486D">
          <w:rPr>
            <w:rFonts w:ascii="Arial" w:hAnsi="Arial" w:cs="Arial"/>
          </w:rPr>
          <w:delText xml:space="preserve">Arabian Gulf </w:delText>
        </w:r>
        <w:r w:rsidR="00A87922" w:rsidRPr="0005446F" w:rsidDel="00F5486D">
          <w:rPr>
            <w:rFonts w:ascii="Arial" w:hAnsi="Arial" w:cs="Arial"/>
          </w:rPr>
          <w:delText xml:space="preserve">conditions </w:delText>
        </w:r>
        <w:r w:rsidR="00CD6843" w:rsidDel="00F5486D">
          <w:rPr>
            <w:rFonts w:ascii="Arial" w:hAnsi="Arial" w:cs="Arial"/>
          </w:rPr>
          <w:delText xml:space="preserve">(related to temperature and possibly other environmental variables) </w:delText>
        </w:r>
        <w:r w:rsidR="00D30AD0" w:rsidRPr="0005446F" w:rsidDel="00F5486D">
          <w:rPr>
            <w:rFonts w:ascii="Arial" w:hAnsi="Arial" w:cs="Arial"/>
          </w:rPr>
          <w:delText xml:space="preserve">might </w:delText>
        </w:r>
        <w:r w:rsidR="00A87922" w:rsidRPr="0005446F" w:rsidDel="00F5486D">
          <w:rPr>
            <w:rFonts w:ascii="Arial" w:hAnsi="Arial" w:cs="Arial"/>
          </w:rPr>
          <w:delText xml:space="preserve">invoke </w:delText>
        </w:r>
        <w:r w:rsidR="001D5B27" w:rsidRPr="0005446F" w:rsidDel="00F5486D">
          <w:rPr>
            <w:rFonts w:ascii="Arial" w:hAnsi="Arial" w:cs="Arial"/>
          </w:rPr>
          <w:delText xml:space="preserve">energetic costs that can only be borne by </w:delText>
        </w:r>
        <w:r w:rsidR="00B8779B" w:rsidRPr="0005446F" w:rsidDel="00F5486D">
          <w:rPr>
            <w:rFonts w:ascii="Arial" w:hAnsi="Arial" w:cs="Arial"/>
          </w:rPr>
          <w:delText xml:space="preserve">species with </w:delText>
        </w:r>
        <w:r w:rsidR="00DD4649" w:rsidRPr="0005446F" w:rsidDel="00F5486D">
          <w:rPr>
            <w:rFonts w:ascii="Arial" w:hAnsi="Arial" w:cs="Arial"/>
          </w:rPr>
          <w:delText xml:space="preserve">low </w:delText>
        </w:r>
        <w:r w:rsidR="001D5B27" w:rsidRPr="0005446F" w:rsidDel="00F5486D">
          <w:rPr>
            <w:rFonts w:ascii="Arial" w:hAnsi="Arial" w:cs="Arial"/>
          </w:rPr>
          <w:delText>metabol</w:delText>
        </w:r>
        <w:r w:rsidR="00AA1919" w:rsidRPr="0005446F" w:rsidDel="00F5486D">
          <w:rPr>
            <w:rFonts w:ascii="Arial" w:hAnsi="Arial" w:cs="Arial"/>
          </w:rPr>
          <w:delText xml:space="preserve">ic </w:delText>
        </w:r>
        <w:r w:rsidR="00FD3B58" w:rsidRPr="0005446F" w:rsidDel="00F5486D">
          <w:rPr>
            <w:rFonts w:ascii="Arial" w:hAnsi="Arial" w:cs="Arial"/>
          </w:rPr>
          <w:delText>demands</w:delText>
        </w:r>
        <w:r w:rsidR="00174FDD" w:rsidRPr="0005446F" w:rsidDel="00F5486D">
          <w:rPr>
            <w:rFonts w:ascii="Arial" w:hAnsi="Arial" w:cs="Arial"/>
          </w:rPr>
          <w:delText>. Furthermore,</w:delText>
        </w:r>
        <w:r w:rsidR="00C20F1D" w:rsidRPr="0005446F" w:rsidDel="00F5486D">
          <w:rPr>
            <w:rFonts w:ascii="Arial" w:hAnsi="Arial" w:cs="Arial"/>
          </w:rPr>
          <w:delText xml:space="preserve"> </w:delText>
        </w:r>
      </w:del>
      <w:r w:rsidR="00C20F1D" w:rsidRPr="0005446F">
        <w:rPr>
          <w:rFonts w:ascii="Arial" w:hAnsi="Arial" w:cs="Arial"/>
        </w:rPr>
        <w:t>intraspecific differences</w:t>
      </w:r>
      <w:r w:rsidR="00CD6843">
        <w:rPr>
          <w:rFonts w:ascii="Arial" w:hAnsi="Arial" w:cs="Arial"/>
        </w:rPr>
        <w:t xml:space="preserve"> in the diversity and composition of </w:t>
      </w:r>
      <w:ins w:id="726" w:author="Simon Brandl" w:date="2020-05-22T14:29:00Z">
        <w:r w:rsidR="00F5486D">
          <w:rPr>
            <w:rFonts w:ascii="Arial" w:hAnsi="Arial" w:cs="Arial"/>
          </w:rPr>
          <w:t xml:space="preserve">ingested </w:t>
        </w:r>
      </w:ins>
      <w:r w:rsidR="00CD6843">
        <w:rPr>
          <w:rFonts w:ascii="Arial" w:hAnsi="Arial" w:cs="Arial"/>
        </w:rPr>
        <w:t>prey</w:t>
      </w:r>
      <w:ins w:id="727" w:author="Simon Brandl" w:date="2020-05-22T14:29:00Z">
        <w:r w:rsidR="00F5486D">
          <w:rPr>
            <w:rFonts w:ascii="Arial" w:hAnsi="Arial" w:cs="Arial"/>
          </w:rPr>
          <w:t xml:space="preserve"> items</w:t>
        </w:r>
      </w:ins>
      <w:ins w:id="728" w:author="Simon Brandl" w:date="2020-05-22T14:30:00Z">
        <w:r w:rsidR="00F5486D">
          <w:rPr>
            <w:rFonts w:ascii="Arial" w:hAnsi="Arial" w:cs="Arial"/>
          </w:rPr>
          <w:t xml:space="preserve"> across the two locations</w:t>
        </w:r>
      </w:ins>
      <w:r w:rsidR="00C20F1D" w:rsidRPr="0005446F">
        <w:rPr>
          <w:rFonts w:ascii="Arial" w:hAnsi="Arial" w:cs="Arial"/>
        </w:rPr>
        <w:t xml:space="preserve"> indicate</w:t>
      </w:r>
      <w:ins w:id="729" w:author="Simon Brandl" w:date="2020-05-30T18:50:00Z">
        <w:r w:rsidR="00190F88">
          <w:rPr>
            <w:rFonts w:ascii="Arial" w:hAnsi="Arial" w:cs="Arial"/>
          </w:rPr>
          <w:t xml:space="preserve"> that</w:t>
        </w:r>
      </w:ins>
      <w:r w:rsidR="00C20F1D" w:rsidRPr="0005446F">
        <w:rPr>
          <w:rFonts w:ascii="Arial" w:hAnsi="Arial" w:cs="Arial"/>
        </w:rPr>
        <w:t xml:space="preserve"> </w:t>
      </w:r>
      <w:del w:id="730" w:author="Simon Brandl" w:date="2020-05-22T14:30:00Z">
        <w:r w:rsidR="00C20F1D" w:rsidRPr="0005446F" w:rsidDel="00F5486D">
          <w:rPr>
            <w:rFonts w:ascii="Arial" w:hAnsi="Arial" w:cs="Arial"/>
          </w:rPr>
          <w:delText xml:space="preserve">that cryptobenthic fishes in </w:delText>
        </w:r>
      </w:del>
      <w:r w:rsidR="00C20F1D" w:rsidRPr="0005446F">
        <w:rPr>
          <w:rFonts w:ascii="Arial" w:hAnsi="Arial" w:cs="Arial"/>
        </w:rPr>
        <w:t>t</w:t>
      </w:r>
      <w:ins w:id="731" w:author="Simon Brandl" w:date="2020-05-22T14:30:00Z">
        <w:r w:rsidR="00F5486D">
          <w:rPr>
            <w:rFonts w:ascii="Arial" w:hAnsi="Arial" w:cs="Arial"/>
          </w:rPr>
          <w:t>he biotic and abiotic conditions in the</w:t>
        </w:r>
      </w:ins>
      <w:del w:id="732" w:author="Simon Brandl" w:date="2020-05-22T14:30:00Z">
        <w:r w:rsidR="00C20F1D" w:rsidRPr="0005446F" w:rsidDel="00F5486D">
          <w:rPr>
            <w:rFonts w:ascii="Arial" w:hAnsi="Arial" w:cs="Arial"/>
          </w:rPr>
          <w:delText>he</w:delText>
        </w:r>
      </w:del>
      <w:r w:rsidR="00C20F1D" w:rsidRPr="0005446F">
        <w:rPr>
          <w:rFonts w:ascii="Arial" w:hAnsi="Arial" w:cs="Arial"/>
        </w:rPr>
        <w:t xml:space="preserve"> Arabian Gulf</w:t>
      </w:r>
      <w:ins w:id="733" w:author="Simon Brandl" w:date="2020-05-22T14:30:00Z">
        <w:r w:rsidR="00F5486D">
          <w:rPr>
            <w:rFonts w:ascii="Arial" w:hAnsi="Arial" w:cs="Arial"/>
          </w:rPr>
          <w:t xml:space="preserve"> foster an energetically challenging environment</w:t>
        </w:r>
        <w:r w:rsidR="00EC6860">
          <w:rPr>
            <w:rFonts w:ascii="Arial" w:hAnsi="Arial" w:cs="Arial"/>
          </w:rPr>
          <w:t xml:space="preserve"> that pre</w:t>
        </w:r>
      </w:ins>
      <w:ins w:id="734" w:author="Simon Brandl" w:date="2020-05-22T14:31:00Z">
        <w:r w:rsidR="00EC6860">
          <w:rPr>
            <w:rFonts w:ascii="Arial" w:hAnsi="Arial" w:cs="Arial"/>
          </w:rPr>
          <w:t xml:space="preserve">vents the persistence of many small-bodied ectotherms. </w:t>
        </w:r>
      </w:ins>
      <w:del w:id="735" w:author="Simon Brandl" w:date="2020-05-22T14:31:00Z">
        <w:r w:rsidR="00C20F1D" w:rsidRPr="0005446F" w:rsidDel="00EC6860">
          <w:rPr>
            <w:rFonts w:ascii="Arial" w:hAnsi="Arial" w:cs="Arial"/>
          </w:rPr>
          <w:delText xml:space="preserve"> </w:delText>
        </w:r>
        <w:r w:rsidR="00174FDD" w:rsidRPr="0005446F" w:rsidDel="00EC6860">
          <w:rPr>
            <w:rFonts w:ascii="Arial" w:hAnsi="Arial" w:cs="Arial"/>
          </w:rPr>
          <w:delText xml:space="preserve">need to </w:delText>
        </w:r>
        <w:r w:rsidR="00C20F1D" w:rsidRPr="0005446F" w:rsidDel="00EC6860">
          <w:rPr>
            <w:rFonts w:ascii="Arial" w:hAnsi="Arial" w:cs="Arial"/>
          </w:rPr>
          <w:delText xml:space="preserve">meet these increased costs with a </w:delText>
        </w:r>
        <w:r w:rsidR="00A87922" w:rsidRPr="0005446F" w:rsidDel="00EC6860">
          <w:rPr>
            <w:rFonts w:ascii="Arial" w:hAnsi="Arial" w:cs="Arial"/>
          </w:rPr>
          <w:delText>distinct</w:delText>
        </w:r>
        <w:r w:rsidR="00174FDD" w:rsidRPr="0005446F" w:rsidDel="00EC6860">
          <w:rPr>
            <w:rFonts w:ascii="Arial" w:hAnsi="Arial" w:cs="Arial"/>
          </w:rPr>
          <w:delText xml:space="preserve"> and</w:delText>
        </w:r>
        <w:r w:rsidR="00C20F1D" w:rsidRPr="0005446F" w:rsidDel="00EC6860">
          <w:rPr>
            <w:rFonts w:ascii="Arial" w:hAnsi="Arial" w:cs="Arial"/>
          </w:rPr>
          <w:delText xml:space="preserve"> restricted suite of prey items</w:delText>
        </w:r>
        <w:r w:rsidR="00B8779B" w:rsidRPr="0005446F" w:rsidDel="00EC6860">
          <w:rPr>
            <w:rFonts w:ascii="Arial" w:hAnsi="Arial" w:cs="Arial"/>
          </w:rPr>
          <w:delText xml:space="preserve">. </w:delText>
        </w:r>
      </w:del>
      <w:r w:rsidR="00C20F1D" w:rsidRPr="0005446F">
        <w:rPr>
          <w:rFonts w:ascii="Arial" w:hAnsi="Arial" w:cs="Arial"/>
        </w:rPr>
        <w:t>Th</w:t>
      </w:r>
      <w:ins w:id="736" w:author="Simon Brandl" w:date="2020-05-22T14:31:00Z">
        <w:r w:rsidR="00EC6860">
          <w:rPr>
            <w:rFonts w:ascii="Arial" w:hAnsi="Arial" w:cs="Arial"/>
          </w:rPr>
          <w:t xml:space="preserve">is has </w:t>
        </w:r>
      </w:ins>
      <w:del w:id="737" w:author="Simon Brandl" w:date="2020-05-22T14:31:00Z">
        <w:r w:rsidR="00C20F1D" w:rsidRPr="0005446F" w:rsidDel="00EC6860">
          <w:rPr>
            <w:rFonts w:ascii="Arial" w:hAnsi="Arial" w:cs="Arial"/>
          </w:rPr>
          <w:delText xml:space="preserve">ese individual energetic challenges </w:delText>
        </w:r>
        <w:r w:rsidR="00793200" w:rsidRPr="0005446F" w:rsidDel="00EC6860">
          <w:rPr>
            <w:rFonts w:ascii="Arial" w:hAnsi="Arial" w:cs="Arial"/>
          </w:rPr>
          <w:delText>have</w:delText>
        </w:r>
        <w:r w:rsidR="00B8779B" w:rsidRPr="0005446F" w:rsidDel="00EC6860">
          <w:rPr>
            <w:rFonts w:ascii="Arial" w:hAnsi="Arial" w:cs="Arial"/>
          </w:rPr>
          <w:delText xml:space="preserve"> </w:delText>
        </w:r>
      </w:del>
      <w:ins w:id="738" w:author="Simon Brandl" w:date="2020-06-01T17:03:00Z">
        <w:r w:rsidR="00344889">
          <w:rPr>
            <w:rFonts w:ascii="Arial" w:hAnsi="Arial" w:cs="Arial"/>
          </w:rPr>
          <w:t xml:space="preserve">cascading </w:t>
        </w:r>
      </w:ins>
      <w:del w:id="739" w:author="Simon Brandl" w:date="2020-06-01T17:03:00Z">
        <w:r w:rsidR="00B8779B" w:rsidRPr="0005446F" w:rsidDel="00344889">
          <w:rPr>
            <w:rFonts w:ascii="Arial" w:hAnsi="Arial" w:cs="Arial"/>
          </w:rPr>
          <w:delText xml:space="preserve">far reaching </w:delText>
        </w:r>
      </w:del>
      <w:r w:rsidR="00B8779B" w:rsidRPr="0005446F">
        <w:rPr>
          <w:rFonts w:ascii="Arial" w:hAnsi="Arial" w:cs="Arial"/>
        </w:rPr>
        <w:t>consequences for ecosystem</w:t>
      </w:r>
      <w:r w:rsidR="00AA1919" w:rsidRPr="0005446F">
        <w:rPr>
          <w:rFonts w:ascii="Arial" w:hAnsi="Arial" w:cs="Arial"/>
        </w:rPr>
        <w:t>-</w:t>
      </w:r>
      <w:r w:rsidR="00B8779B" w:rsidRPr="0005446F">
        <w:rPr>
          <w:rFonts w:ascii="Arial" w:hAnsi="Arial" w:cs="Arial"/>
        </w:rPr>
        <w:t xml:space="preserve">scale </w:t>
      </w:r>
      <w:r w:rsidR="00AA1919" w:rsidRPr="0005446F">
        <w:rPr>
          <w:rFonts w:ascii="Arial" w:hAnsi="Arial" w:cs="Arial"/>
        </w:rPr>
        <w:t xml:space="preserve">energy and nutrient </w:t>
      </w:r>
      <w:r w:rsidR="00B8779B" w:rsidRPr="0005446F">
        <w:rPr>
          <w:rFonts w:ascii="Arial" w:hAnsi="Arial" w:cs="Arial"/>
        </w:rPr>
        <w:t>fluxes</w:t>
      </w:r>
      <w:ins w:id="740" w:author="Simon Brandl" w:date="2020-05-22T14:31:00Z">
        <w:r w:rsidR="00EC6860">
          <w:rPr>
            <w:rFonts w:ascii="Arial" w:hAnsi="Arial" w:cs="Arial"/>
          </w:rPr>
          <w:t>, as</w:t>
        </w:r>
      </w:ins>
      <w:del w:id="741" w:author="Simon Brandl" w:date="2020-05-22T14:31:00Z">
        <w:r w:rsidR="00AA1919" w:rsidRPr="0005446F" w:rsidDel="00EC6860">
          <w:rPr>
            <w:rFonts w:ascii="Arial" w:hAnsi="Arial" w:cs="Arial"/>
          </w:rPr>
          <w:delText>;</w:delText>
        </w:r>
      </w:del>
      <w:r w:rsidR="00B8779B" w:rsidRPr="0005446F">
        <w:rPr>
          <w:rFonts w:ascii="Arial" w:hAnsi="Arial" w:cs="Arial"/>
        </w:rPr>
        <w:t xml:space="preserve"> even </w:t>
      </w:r>
      <w:r w:rsidR="00C20F1D" w:rsidRPr="0005446F">
        <w:rPr>
          <w:rFonts w:ascii="Arial" w:hAnsi="Arial" w:cs="Arial"/>
        </w:rPr>
        <w:t xml:space="preserve">conservative </w:t>
      </w:r>
      <w:r w:rsidR="00B8779B" w:rsidRPr="0005446F">
        <w:rPr>
          <w:rFonts w:ascii="Arial" w:hAnsi="Arial" w:cs="Arial"/>
        </w:rPr>
        <w:t xml:space="preserve">estimates of cryptobenthic reef fish productivity in the Arabian Gulf are </w:t>
      </w:r>
      <w:r w:rsidR="002E0494" w:rsidRPr="0005446F">
        <w:rPr>
          <w:rFonts w:ascii="Arial" w:hAnsi="Arial" w:cs="Arial"/>
        </w:rPr>
        <w:t xml:space="preserve">an </w:t>
      </w:r>
      <w:r w:rsidR="00B8779B" w:rsidRPr="0005446F">
        <w:rPr>
          <w:rFonts w:ascii="Arial" w:hAnsi="Arial" w:cs="Arial"/>
        </w:rPr>
        <w:t xml:space="preserve">order of magnitude lower than </w:t>
      </w:r>
      <w:r w:rsidR="00AA1919" w:rsidRPr="0005446F">
        <w:rPr>
          <w:rFonts w:ascii="Arial" w:hAnsi="Arial" w:cs="Arial"/>
        </w:rPr>
        <w:t xml:space="preserve">the </w:t>
      </w:r>
      <w:r w:rsidR="00B8779B" w:rsidRPr="0005446F">
        <w:rPr>
          <w:rFonts w:ascii="Arial" w:hAnsi="Arial" w:cs="Arial"/>
        </w:rPr>
        <w:t xml:space="preserve">Gulf of Oman. Our results </w:t>
      </w:r>
      <w:r w:rsidR="00513E00" w:rsidRPr="0005446F">
        <w:rPr>
          <w:rFonts w:ascii="Arial" w:hAnsi="Arial" w:cs="Arial"/>
        </w:rPr>
        <w:t>indicate</w:t>
      </w:r>
      <w:r w:rsidR="00B8779B" w:rsidRPr="0005446F">
        <w:rPr>
          <w:rFonts w:ascii="Arial" w:hAnsi="Arial" w:cs="Arial"/>
        </w:rPr>
        <w:t xml:space="preserve"> that</w:t>
      </w:r>
      <w:r w:rsidR="00513E00" w:rsidRPr="0005446F">
        <w:rPr>
          <w:rFonts w:ascii="Arial" w:hAnsi="Arial" w:cs="Arial"/>
        </w:rPr>
        <w:t xml:space="preserve"> </w:t>
      </w:r>
      <w:r w:rsidR="00C20F1D" w:rsidRPr="0005446F">
        <w:rPr>
          <w:rFonts w:ascii="Arial" w:hAnsi="Arial" w:cs="Arial"/>
        </w:rPr>
        <w:t xml:space="preserve">cryptobenthic </w:t>
      </w:r>
      <w:r w:rsidR="00513E00" w:rsidRPr="0005446F">
        <w:rPr>
          <w:rFonts w:ascii="Arial" w:hAnsi="Arial" w:cs="Arial"/>
        </w:rPr>
        <w:t xml:space="preserve">reef fish assemblages on future coral reefs </w:t>
      </w:r>
      <w:r w:rsidR="001D5B27" w:rsidRPr="0005446F">
        <w:rPr>
          <w:rFonts w:ascii="Arial" w:hAnsi="Arial" w:cs="Arial"/>
        </w:rPr>
        <w:t>may</w:t>
      </w:r>
      <w:r w:rsidR="00C20F1D" w:rsidRPr="0005446F">
        <w:rPr>
          <w:rFonts w:ascii="Arial" w:hAnsi="Arial" w:cs="Arial"/>
        </w:rPr>
        <w:t xml:space="preserve"> be shaped by species-specific individual energy deficits that</w:t>
      </w:r>
      <w:r w:rsidR="00513E00" w:rsidRPr="0005446F">
        <w:rPr>
          <w:rFonts w:ascii="Arial" w:hAnsi="Arial" w:cs="Arial"/>
        </w:rPr>
        <w:t xml:space="preserve"> decrease the rate of</w:t>
      </w:r>
      <w:r w:rsidR="00C20F1D" w:rsidRPr="0005446F">
        <w:rPr>
          <w:rFonts w:ascii="Arial" w:hAnsi="Arial" w:cs="Arial"/>
        </w:rPr>
        <w:t xml:space="preserve"> biomass production, transfer, and renewal through small vertebrate consumers</w:t>
      </w:r>
      <w:r w:rsidR="00A87922" w:rsidRPr="0005446F">
        <w:rPr>
          <w:rFonts w:ascii="Arial" w:hAnsi="Arial" w:cs="Arial"/>
        </w:rPr>
        <w:t>,</w:t>
      </w:r>
      <w:r w:rsidR="000F1F51" w:rsidRPr="0005446F">
        <w:rPr>
          <w:rFonts w:ascii="Arial" w:hAnsi="Arial" w:cs="Arial"/>
        </w:rPr>
        <w:t xml:space="preserve"> thereby eroding </w:t>
      </w:r>
      <w:r w:rsidR="00174FDD" w:rsidRPr="0005446F">
        <w:rPr>
          <w:rFonts w:ascii="Arial" w:hAnsi="Arial" w:cs="Arial"/>
        </w:rPr>
        <w:t>a</w:t>
      </w:r>
      <w:r w:rsidR="000F1F51" w:rsidRPr="0005446F">
        <w:rPr>
          <w:rFonts w:ascii="Arial" w:hAnsi="Arial" w:cs="Arial"/>
        </w:rPr>
        <w:t xml:space="preserve"> </w:t>
      </w:r>
      <w:r w:rsidR="00A74511" w:rsidRPr="0005446F">
        <w:rPr>
          <w:rFonts w:ascii="Arial" w:hAnsi="Arial" w:cs="Arial"/>
        </w:rPr>
        <w:t>cardinal</w:t>
      </w:r>
      <w:r w:rsidR="00174FDD" w:rsidRPr="0005446F">
        <w:rPr>
          <w:rFonts w:ascii="Arial" w:hAnsi="Arial" w:cs="Arial"/>
        </w:rPr>
        <w:t xml:space="preserve"> </w:t>
      </w:r>
      <w:r w:rsidR="00A74511" w:rsidRPr="0005446F">
        <w:rPr>
          <w:rFonts w:ascii="Arial" w:hAnsi="Arial" w:cs="Arial"/>
        </w:rPr>
        <w:t>component of heterotrophic</w:t>
      </w:r>
      <w:r w:rsidR="000F1F51" w:rsidRPr="0005446F">
        <w:rPr>
          <w:rFonts w:ascii="Arial" w:hAnsi="Arial" w:cs="Arial"/>
        </w:rPr>
        <w:t xml:space="preserve"> coral reef productivity</w:t>
      </w:r>
      <w:r w:rsidR="00A74511" w:rsidRPr="0005446F">
        <w:rPr>
          <w:rFonts w:ascii="Arial" w:hAnsi="Arial" w:cs="Arial"/>
        </w:rPr>
        <w:fldChar w:fldCharType="begin"/>
      </w:r>
      <w:ins w:id="742" w:author="Simon Brandl" w:date="2020-06-01T20:06:00Z">
        <w:r w:rsidR="002F5BC0">
          <w:rPr>
            <w:rFonts w:ascii="Arial" w:hAnsi="Arial" w:cs="Arial"/>
          </w:rPr>
          <w:instrText xml:space="preserve"> ADDIN ZOTERO_ITEM CSL_CITATION {"citationID":"a1n8s5fkerm","properties":{"formattedCitation":"\\super 53\\nosupersub{}","plainCitation":"53","noteIndex":0},"citationItems":[{"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instrText>
        </w:r>
      </w:ins>
      <w:del w:id="743" w:author="Simon Brandl" w:date="2020-06-01T20:06:00Z">
        <w:r w:rsidR="00ED5488" w:rsidRPr="0005446F" w:rsidDel="002F5BC0">
          <w:rPr>
            <w:rFonts w:ascii="Arial" w:hAnsi="Arial" w:cs="Arial"/>
          </w:rPr>
          <w:delInstrText xml:space="preserve"> ADDIN ZOTERO_ITEM CSL_CITATION {"citationID":"a1n8s5fkerm","properties":{"formattedCitation":"\\super 54\\nosupersub{}","plainCitation":"54","noteIndex":0},"citationItems":[{"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delInstrText>
        </w:r>
      </w:del>
      <w:r w:rsidR="00A74511" w:rsidRPr="0005446F">
        <w:rPr>
          <w:rFonts w:ascii="Arial" w:hAnsi="Arial" w:cs="Arial"/>
        </w:rPr>
        <w:fldChar w:fldCharType="separate"/>
      </w:r>
      <w:ins w:id="744" w:author="Simon Brandl" w:date="2020-06-01T20:06:00Z">
        <w:r w:rsidR="002F5BC0" w:rsidRPr="002F5BC0">
          <w:rPr>
            <w:rFonts w:ascii="Arial" w:hAnsi="Arial" w:cs="Arial"/>
            <w:vertAlign w:val="superscript"/>
            <w:rPrChange w:id="745" w:author="Simon Brandl" w:date="2020-06-01T20:06:00Z">
              <w:rPr>
                <w:rFonts w:ascii="Times New Roman" w:hAnsi="Times New Roman" w:cs="Times New Roman"/>
                <w:vertAlign w:val="superscript"/>
              </w:rPr>
            </w:rPrChange>
          </w:rPr>
          <w:t>53</w:t>
        </w:r>
      </w:ins>
      <w:del w:id="746" w:author="Simon Brandl" w:date="2020-06-01T20:06:00Z">
        <w:r w:rsidR="00ED5488" w:rsidRPr="002F5BC0" w:rsidDel="002F5BC0">
          <w:rPr>
            <w:rFonts w:ascii="Arial" w:hAnsi="Arial" w:cs="Arial"/>
            <w:vertAlign w:val="superscript"/>
            <w:rPrChange w:id="747" w:author="Simon Brandl" w:date="2020-06-01T20:06:00Z">
              <w:rPr>
                <w:rFonts w:ascii="Arial" w:hAnsi="Arial" w:cs="Arial"/>
                <w:vertAlign w:val="superscript"/>
              </w:rPr>
            </w:rPrChange>
          </w:rPr>
          <w:delText>54</w:delText>
        </w:r>
      </w:del>
      <w:r w:rsidR="00A74511" w:rsidRPr="0005446F">
        <w:rPr>
          <w:rFonts w:ascii="Arial" w:hAnsi="Arial" w:cs="Arial"/>
        </w:rPr>
        <w:fldChar w:fldCharType="end"/>
      </w:r>
      <w:r w:rsidR="001314EB" w:rsidRPr="0005446F">
        <w:rPr>
          <w:rFonts w:ascii="Arial" w:hAnsi="Arial" w:cs="Arial"/>
        </w:rPr>
        <w:t>.</w:t>
      </w:r>
      <w:r w:rsidR="008173CC" w:rsidRPr="0005446F">
        <w:rPr>
          <w:rFonts w:ascii="Arial" w:hAnsi="Arial" w:cs="Arial"/>
        </w:rPr>
        <w:t xml:space="preserve"> </w:t>
      </w:r>
    </w:p>
    <w:p w14:paraId="7D158EFB" w14:textId="6AB9FF53" w:rsidR="00C73A98" w:rsidRPr="0005446F" w:rsidRDefault="00C73A98">
      <w:pPr>
        <w:spacing w:line="480" w:lineRule="auto"/>
        <w:rPr>
          <w:rFonts w:ascii="Arial" w:hAnsi="Arial" w:cs="Arial"/>
        </w:rPr>
      </w:pPr>
    </w:p>
    <w:p w14:paraId="7C84FAC6" w14:textId="3EF3939C" w:rsidR="00C73A98" w:rsidRPr="0005446F" w:rsidRDefault="00C73A98">
      <w:pPr>
        <w:spacing w:line="480" w:lineRule="auto"/>
        <w:rPr>
          <w:rFonts w:ascii="Arial" w:hAnsi="Arial" w:cs="Arial"/>
          <w:i/>
          <w:iCs/>
        </w:rPr>
      </w:pPr>
      <w:r w:rsidRPr="0005446F">
        <w:rPr>
          <w:rFonts w:ascii="Arial" w:hAnsi="Arial" w:cs="Arial"/>
          <w:i/>
          <w:iCs/>
        </w:rPr>
        <w:t>Organismal responses</w:t>
      </w:r>
    </w:p>
    <w:p w14:paraId="339AFD36" w14:textId="62B49556" w:rsidR="00086F4F" w:rsidRPr="0005446F" w:rsidRDefault="00E36A7F" w:rsidP="00086F4F">
      <w:pPr>
        <w:spacing w:line="480" w:lineRule="auto"/>
        <w:rPr>
          <w:rFonts w:ascii="Arial" w:hAnsi="Arial" w:cs="Arial"/>
        </w:rPr>
      </w:pPr>
      <w:r w:rsidRPr="0005446F">
        <w:rPr>
          <w:rFonts w:ascii="Arial" w:hAnsi="Arial" w:cs="Arial"/>
        </w:rPr>
        <w:t>As the smallest and shortest</w:t>
      </w:r>
      <w:r w:rsidR="00C20F1D" w:rsidRPr="0005446F">
        <w:rPr>
          <w:rFonts w:ascii="Arial" w:hAnsi="Arial" w:cs="Arial"/>
        </w:rPr>
        <w:t>-</w:t>
      </w:r>
      <w:r w:rsidRPr="0005446F">
        <w:rPr>
          <w:rFonts w:ascii="Arial" w:hAnsi="Arial" w:cs="Arial"/>
        </w:rPr>
        <w:t xml:space="preserve">lived marine vertebrates, </w:t>
      </w:r>
      <w:r w:rsidR="002E55A0" w:rsidRPr="0005446F">
        <w:rPr>
          <w:rFonts w:ascii="Arial" w:hAnsi="Arial" w:cs="Arial"/>
        </w:rPr>
        <w:t xml:space="preserve">responses of </w:t>
      </w:r>
      <w:r w:rsidRPr="0005446F">
        <w:rPr>
          <w:rFonts w:ascii="Arial" w:hAnsi="Arial" w:cs="Arial"/>
        </w:rPr>
        <w:t xml:space="preserve">cryptobenthic fishes </w:t>
      </w:r>
      <w:r w:rsidR="002E55A0" w:rsidRPr="0005446F">
        <w:rPr>
          <w:rFonts w:ascii="Arial" w:hAnsi="Arial" w:cs="Arial"/>
        </w:rPr>
        <w:t>to</w:t>
      </w:r>
      <w:r w:rsidRPr="0005446F">
        <w:rPr>
          <w:rFonts w:ascii="Arial" w:hAnsi="Arial" w:cs="Arial"/>
        </w:rPr>
        <w:t xml:space="preserve"> extreme temperatures</w:t>
      </w:r>
      <w:r w:rsidR="002E55A0" w:rsidRPr="0005446F">
        <w:rPr>
          <w:rFonts w:ascii="Arial" w:hAnsi="Arial" w:cs="Arial"/>
        </w:rPr>
        <w:t xml:space="preserve"> should be easy to</w:t>
      </w:r>
      <w:r w:rsidR="00C20F1D" w:rsidRPr="0005446F">
        <w:rPr>
          <w:rFonts w:ascii="Arial" w:hAnsi="Arial" w:cs="Arial"/>
        </w:rPr>
        <w:t xml:space="preserve"> trace</w:t>
      </w:r>
      <w:r w:rsidR="00DC66E5" w:rsidRPr="0005446F">
        <w:rPr>
          <w:rFonts w:ascii="Arial" w:hAnsi="Arial" w:cs="Arial"/>
        </w:rPr>
        <w:fldChar w:fldCharType="begin"/>
      </w:r>
      <w:ins w:id="748" w:author="Simon Brandl" w:date="2020-06-01T20:06:00Z">
        <w:r w:rsidR="002F5BC0">
          <w:rPr>
            <w:rFonts w:ascii="Arial" w:hAnsi="Arial" w:cs="Arial"/>
          </w:rPr>
          <w:instrText xml:space="preserve"> ADDIN ZOTERO_ITEM CSL_CITATION {"citationID":"q5FVSIiF","properties":{"formattedCitation":"\\super 49\\nosupersub{}","plainCitation":"49","noteIndex":0},"citationItems":[{"id":1932,"uris":["http://zotero.org/users/3131818/items/CA57NDKU"],"uri":["http://zotero.org/users/3131818/items/CA57NDKU"],"itemData":{"id":1932,"type":"article-journal","container-title":"Biological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instrText>
        </w:r>
      </w:ins>
      <w:del w:id="749" w:author="Simon Brandl" w:date="2020-06-01T20:06:00Z">
        <w:r w:rsidR="00ED5488" w:rsidRPr="0005446F" w:rsidDel="002F5BC0">
          <w:rPr>
            <w:rFonts w:ascii="Arial" w:hAnsi="Arial" w:cs="Arial"/>
          </w:rPr>
          <w:delInstrText xml:space="preserve"> ADDIN ZOTERO_ITEM CSL_CITATION {"citationID":"q5FVSIiF","properties":{"formattedCitation":"\\super 50\\nosupersub{}","plainCitation":"50","noteIndex":0},"citationItems":[{"id":1932,"uris":["http://zotero.org/users/3131818/items/CA57NDKU"],"uri":["http://zotero.org/users/3131818/items/CA57NDKU"],"itemData":{"id":1932,"type":"article-journal","container-title":"Biological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delInstrText>
        </w:r>
      </w:del>
      <w:r w:rsidR="00DC66E5" w:rsidRPr="0005446F">
        <w:rPr>
          <w:rFonts w:ascii="Arial" w:hAnsi="Arial" w:cs="Arial"/>
        </w:rPr>
        <w:fldChar w:fldCharType="separate"/>
      </w:r>
      <w:ins w:id="750" w:author="Simon Brandl" w:date="2020-06-01T20:06:00Z">
        <w:r w:rsidR="002F5BC0" w:rsidRPr="002F5BC0">
          <w:rPr>
            <w:rFonts w:ascii="Arial" w:hAnsi="Arial" w:cs="Arial"/>
            <w:vertAlign w:val="superscript"/>
            <w:rPrChange w:id="751" w:author="Simon Brandl" w:date="2020-06-01T20:06:00Z">
              <w:rPr>
                <w:rFonts w:ascii="Times New Roman" w:hAnsi="Times New Roman" w:cs="Times New Roman"/>
                <w:vertAlign w:val="superscript"/>
              </w:rPr>
            </w:rPrChange>
          </w:rPr>
          <w:t>49</w:t>
        </w:r>
      </w:ins>
      <w:del w:id="752" w:author="Simon Brandl" w:date="2020-06-01T20:06:00Z">
        <w:r w:rsidR="00ED5488" w:rsidRPr="002F5BC0" w:rsidDel="002F5BC0">
          <w:rPr>
            <w:rFonts w:ascii="Arial" w:hAnsi="Arial" w:cs="Arial"/>
            <w:vertAlign w:val="superscript"/>
            <w:rPrChange w:id="753" w:author="Simon Brandl" w:date="2020-06-01T20:06:00Z">
              <w:rPr>
                <w:rFonts w:ascii="Arial" w:hAnsi="Arial" w:cs="Arial"/>
                <w:vertAlign w:val="superscript"/>
              </w:rPr>
            </w:rPrChange>
          </w:rPr>
          <w:delText>50</w:delText>
        </w:r>
      </w:del>
      <w:r w:rsidR="00DC66E5" w:rsidRPr="0005446F">
        <w:rPr>
          <w:rFonts w:ascii="Arial" w:hAnsi="Arial" w:cs="Arial"/>
        </w:rPr>
        <w:fldChar w:fldCharType="end"/>
      </w:r>
      <w:r w:rsidRPr="0005446F">
        <w:rPr>
          <w:rFonts w:ascii="Arial" w:hAnsi="Arial" w:cs="Arial"/>
        </w:rPr>
        <w:t xml:space="preserve">. </w:t>
      </w:r>
      <w:r w:rsidR="00C858B4" w:rsidRPr="0005446F">
        <w:rPr>
          <w:rFonts w:ascii="Arial" w:hAnsi="Arial" w:cs="Arial"/>
        </w:rPr>
        <w:t>Yet,</w:t>
      </w:r>
      <w:r w:rsidR="00612517" w:rsidRPr="0005446F">
        <w:rPr>
          <w:rFonts w:ascii="Arial" w:hAnsi="Arial" w:cs="Arial"/>
        </w:rPr>
        <w:t xml:space="preserve"> </w:t>
      </w:r>
      <w:r w:rsidR="005422BB" w:rsidRPr="0005446F">
        <w:rPr>
          <w:rFonts w:ascii="Arial" w:hAnsi="Arial" w:cs="Arial"/>
        </w:rPr>
        <w:t>critical thermal tolerances</w:t>
      </w:r>
      <w:r w:rsidR="001B7683" w:rsidRPr="0005446F">
        <w:rPr>
          <w:rFonts w:ascii="Arial" w:hAnsi="Arial" w:cs="Arial"/>
        </w:rPr>
        <w:t xml:space="preserve"> of all tested species</w:t>
      </w:r>
      <w:r w:rsidR="004E447C" w:rsidRPr="0005446F">
        <w:rPr>
          <w:rFonts w:ascii="Arial" w:hAnsi="Arial" w:cs="Arial"/>
        </w:rPr>
        <w:t xml:space="preserve"> from both locations</w:t>
      </w:r>
      <w:r w:rsidR="005422BB" w:rsidRPr="0005446F">
        <w:rPr>
          <w:rFonts w:ascii="Arial" w:hAnsi="Arial" w:cs="Arial"/>
        </w:rPr>
        <w:t xml:space="preserve"> </w:t>
      </w:r>
      <w:r w:rsidR="00114128" w:rsidRPr="0005446F">
        <w:rPr>
          <w:rFonts w:ascii="Arial" w:hAnsi="Arial" w:cs="Arial"/>
        </w:rPr>
        <w:t xml:space="preserve">were equal </w:t>
      </w:r>
      <w:r w:rsidR="00694C00" w:rsidRPr="0005446F">
        <w:rPr>
          <w:rFonts w:ascii="Arial" w:hAnsi="Arial" w:cs="Arial"/>
        </w:rPr>
        <w:t xml:space="preserve">to </w:t>
      </w:r>
      <w:r w:rsidR="00114128" w:rsidRPr="0005446F">
        <w:rPr>
          <w:rFonts w:ascii="Arial" w:hAnsi="Arial" w:cs="Arial"/>
        </w:rPr>
        <w:t xml:space="preserve">or greater than </w:t>
      </w:r>
      <w:r w:rsidR="00E346DC" w:rsidRPr="0005446F">
        <w:rPr>
          <w:rFonts w:ascii="Arial" w:hAnsi="Arial" w:cs="Arial"/>
        </w:rPr>
        <w:t xml:space="preserve">the extreme </w:t>
      </w:r>
      <w:r w:rsidR="00114128" w:rsidRPr="0005446F">
        <w:rPr>
          <w:rFonts w:ascii="Arial" w:hAnsi="Arial" w:cs="Arial"/>
        </w:rPr>
        <w:t>maxim</w:t>
      </w:r>
      <w:r w:rsidR="004E447C" w:rsidRPr="0005446F">
        <w:rPr>
          <w:rFonts w:ascii="Arial" w:hAnsi="Arial" w:cs="Arial"/>
        </w:rPr>
        <w:t>um</w:t>
      </w:r>
      <w:r w:rsidR="00114128" w:rsidRPr="0005446F">
        <w:rPr>
          <w:rFonts w:ascii="Arial" w:hAnsi="Arial" w:cs="Arial"/>
        </w:rPr>
        <w:t xml:space="preserve"> summer temperatures </w:t>
      </w:r>
      <w:r w:rsidR="00E346DC" w:rsidRPr="0005446F">
        <w:rPr>
          <w:rFonts w:ascii="Arial" w:hAnsi="Arial" w:cs="Arial"/>
        </w:rPr>
        <w:t xml:space="preserve">of </w:t>
      </w:r>
      <w:r w:rsidR="00114128" w:rsidRPr="0005446F">
        <w:rPr>
          <w:rFonts w:ascii="Arial" w:hAnsi="Arial" w:cs="Arial"/>
        </w:rPr>
        <w:t>the</w:t>
      </w:r>
      <w:r w:rsidR="00F579D8" w:rsidRPr="0005446F">
        <w:rPr>
          <w:rFonts w:ascii="Arial" w:hAnsi="Arial" w:cs="Arial"/>
        </w:rPr>
        <w:t xml:space="preserve"> southeastern</w:t>
      </w:r>
      <w:r w:rsidR="00114128" w:rsidRPr="0005446F">
        <w:rPr>
          <w:rFonts w:ascii="Arial" w:hAnsi="Arial" w:cs="Arial"/>
        </w:rPr>
        <w:t xml:space="preserve"> Arabian Gulf</w:t>
      </w:r>
      <w:r w:rsidR="00082E51" w:rsidRPr="0005446F">
        <w:rPr>
          <w:rFonts w:ascii="Arial" w:hAnsi="Arial" w:cs="Arial"/>
        </w:rPr>
        <w:fldChar w:fldCharType="begin"/>
      </w:r>
      <w:ins w:id="754" w:author="Simon Brandl" w:date="2020-06-01T20:32:00Z">
        <w:r w:rsidR="001A739E">
          <w:rPr>
            <w:rFonts w:ascii="Arial" w:hAnsi="Arial" w:cs="Arial"/>
          </w:rPr>
          <w:instrText xml:space="preserve"> ADDIN ZOTERO_ITEM CSL_CITATION {"citationID":"GjK8C3Zw","properties":{"formattedCitation":"\\super 41,44,67\\nosupersub{}","plainCitation":"41,44,67","noteIndex":0},"citationItems":[{"id":2234,"uris":["http://zotero.org/users/3131818/items/IMHMNLJL"],"uri":["http://zotero.org/users/3131818/items/IMHMNLJL"],"itemData":{"id":2234,"type":"article-journal","container-title":"Ecology of fishes on coral reefs","ISSN":"1107089182","journalAbbreviation":"Ecology of fishes on coral reefs","page":"127","title":"13 Effects of climate change on coral reef fishes","author":[{"family":"Pratchett","given":"Morgan S"},{"family":"Wilson","given":"Shaun K"},{"family":"Munday","given":"Philip L"}],"issued":{"date-parts":[["2015"]]}}},{"id":2235,"uris":["http://zotero.org/users/3131818/items/TV8NIWHW"],"uri":["http://zotero.org/users/3131818/items/TV8NIWHW"],"itemData":{"id":2235,"type":"article-journal","container-title":"Marine Biology","ISSN":"0025-3162","issue":"4","journalAbbreviation":"Marine Biology","page":"765-769","title":"Tolerance to high temperatures and potential impact of sea warming on reef fishes of Gorgona Island (tropical eastern Pacific)","volume":"139","author":[{"family":"Mora","given":"C"},{"family":"Ospina","given":"A"}],"issued":{"date-parts":[["2001"]]}}},{"id":2237,"uris":["http://zotero.org/users/3131818/items/SWSUPJAN"],"uri":["http://zotero.org/users/3131818/items/SWSUPJAN"],"itemData":{"id":2237,"type":"article-journal","container-title":"Journal of Thermal Biology","ISSN":"0306-4565","issue":"5","journalAbbreviation":"Journal of Thermal Biology","page":"220-225","title":"Critical thermal tolerance polygons of tropical marine fishes from Sulawesi, Indonesia","volume":"34","author":[{"family":"Eme","given":"John"},{"family":"Bennett","given":"Wayne A"}],"issued":{"date-parts":[["2009"]]}}}],"schema":"https://github.com/citation-style-language/schema/raw/master/csl-citation.json"} </w:instrText>
        </w:r>
      </w:ins>
      <w:del w:id="755" w:author="Simon Brandl" w:date="2020-06-01T20:06:00Z">
        <w:r w:rsidR="00ED5488" w:rsidRPr="0005446F" w:rsidDel="002F5BC0">
          <w:rPr>
            <w:rFonts w:ascii="Arial" w:hAnsi="Arial" w:cs="Arial"/>
          </w:rPr>
          <w:delInstrText xml:space="preserve"> ADDIN ZOTERO_ITEM CSL_CITATION {"citationID":"GjK8C3Zw","properties":{"formattedCitation":"\\super 43,45,65\\nosupersub{}","plainCitation":"43,45,65","noteIndex":0},"citationItems":[{"id":2234,"uris":["http://zotero.org/users/3131818/items/IMHMNLJL"],"uri":["http://zotero.org/users/3131818/items/IMHMNLJL"],"itemData":{"id":2234,"type":"article-journal","container-title":"Ecology of fishes on coral reefs","ISSN":"1107089182","journalAbbreviation":"Ecology of fishes on coral reefs","page":"127","title":"13 Effects of climate change on coral reef fishes","author":[{"family":"Pratchett","given":"Morgan S"},{"family":"Wilson","given":"Shaun K"},{"family":"Munday","given":"Philip L"}],"issued":{"date-parts":[["2015"]]}}},{"id":2235,"uris":["http://zotero.org/users/3131818/items/TV8NIWHW"],"uri":["http://zotero.org/users/3131818/items/TV8NIWHW"],"itemData":{"id":2235,"type":"article-journal","container-title":"Marine Biology","ISSN":"0025-3162","issue":"4","journalAbbreviation":"Marine Biology","page":"765-769","title":"Tolerance to high temperatures and potential impact of sea warming on reef fishes of Gorgona Island (tropical eastern Pacific)","volume":"139","author":[{"family":"Mora","given":"C"},{"family":"Ospina","given":"A"}],"issued":{"date-parts":[["2001"]]}}},{"id":2237,"uris":["http://zotero.org/users/3131818/items/SWSUPJAN"],"uri":["http://zotero.org/users/3131818/items/SWSUPJAN"],"itemData":{"id":2237,"type":"article-journal","container-title":"Journal of Thermal Biology","ISSN":"0306-4565","issue":"5","journalAbbreviation":"Journal of Thermal Biology","page":"220-225","title":"Critical thermal tolerance polygons of tropical marine fishes from Sulawesi, Indonesia","volume":"34","author":[{"family":"Eme","given":"John"},{"family":"Bennett","given":"Wayne A"}],"issued":{"date-parts":[["2009"]]}}}],"schema":"https://github.com/citation-style-language/schema/raw/master/csl-citation.json"} </w:delInstrText>
        </w:r>
      </w:del>
      <w:r w:rsidR="00082E51" w:rsidRPr="0005446F">
        <w:rPr>
          <w:rFonts w:ascii="Arial" w:hAnsi="Arial" w:cs="Arial"/>
        </w:rPr>
        <w:fldChar w:fldCharType="separate"/>
      </w:r>
      <w:ins w:id="756" w:author="Simon Brandl" w:date="2020-06-01T20:32:00Z">
        <w:r w:rsidR="001A739E" w:rsidRPr="001A739E">
          <w:rPr>
            <w:rFonts w:ascii="Arial" w:hAnsi="Arial" w:cs="Arial"/>
            <w:vertAlign w:val="superscript"/>
            <w:rPrChange w:id="757" w:author="Simon Brandl" w:date="2020-06-01T20:32:00Z">
              <w:rPr>
                <w:rFonts w:ascii="Times New Roman" w:hAnsi="Times New Roman" w:cs="Times New Roman"/>
                <w:vertAlign w:val="superscript"/>
              </w:rPr>
            </w:rPrChange>
          </w:rPr>
          <w:t>41,44,67</w:t>
        </w:r>
      </w:ins>
      <w:del w:id="758" w:author="Simon Brandl" w:date="2020-06-01T20:06:00Z">
        <w:r w:rsidR="00ED5488" w:rsidRPr="001A739E" w:rsidDel="002F5BC0">
          <w:rPr>
            <w:rFonts w:ascii="Arial" w:hAnsi="Arial" w:cs="Arial"/>
            <w:vertAlign w:val="superscript"/>
            <w:rPrChange w:id="759" w:author="Simon Brandl" w:date="2020-06-01T20:32:00Z">
              <w:rPr>
                <w:rFonts w:ascii="Arial" w:hAnsi="Arial" w:cs="Arial"/>
                <w:vertAlign w:val="superscript"/>
              </w:rPr>
            </w:rPrChange>
          </w:rPr>
          <w:delText>43,45,65</w:delText>
        </w:r>
      </w:del>
      <w:r w:rsidR="00082E51" w:rsidRPr="0005446F">
        <w:rPr>
          <w:rFonts w:ascii="Arial" w:hAnsi="Arial" w:cs="Arial"/>
        </w:rPr>
        <w:fldChar w:fldCharType="end"/>
      </w:r>
      <w:r w:rsidR="00082E51" w:rsidRPr="0005446F">
        <w:rPr>
          <w:rFonts w:ascii="Arial" w:hAnsi="Arial" w:cs="Arial"/>
        </w:rPr>
        <w:t xml:space="preserve">. </w:t>
      </w:r>
      <w:r w:rsidR="004E447C" w:rsidRPr="0005446F">
        <w:rPr>
          <w:rFonts w:ascii="Arial" w:hAnsi="Arial" w:cs="Arial"/>
        </w:rPr>
        <w:t xml:space="preserve">The high intrinsic </w:t>
      </w:r>
      <w:ins w:id="760" w:author="Simon Brandl" w:date="2020-05-22T14:42:00Z">
        <w:r w:rsidR="00753AC8">
          <w:rPr>
            <w:rFonts w:ascii="Arial" w:hAnsi="Arial" w:cs="Arial"/>
          </w:rPr>
          <w:t xml:space="preserve">temperature </w:t>
        </w:r>
      </w:ins>
      <w:r w:rsidR="004E447C" w:rsidRPr="0005446F">
        <w:rPr>
          <w:rFonts w:ascii="Arial" w:hAnsi="Arial" w:cs="Arial"/>
        </w:rPr>
        <w:t xml:space="preserve">tolerance of species </w:t>
      </w:r>
      <w:r w:rsidR="00F579D8" w:rsidRPr="0005446F">
        <w:rPr>
          <w:rFonts w:ascii="Arial" w:hAnsi="Arial" w:cs="Arial"/>
        </w:rPr>
        <w:t>from</w:t>
      </w:r>
      <w:r w:rsidR="004E447C" w:rsidRPr="0005446F">
        <w:rPr>
          <w:rFonts w:ascii="Arial" w:hAnsi="Arial" w:cs="Arial"/>
        </w:rPr>
        <w:t xml:space="preserve"> the </w:t>
      </w:r>
      <w:r w:rsidR="00CD6843">
        <w:rPr>
          <w:rFonts w:ascii="Arial" w:hAnsi="Arial" w:cs="Arial"/>
        </w:rPr>
        <w:t>thermally moderate</w:t>
      </w:r>
      <w:r w:rsidR="004E447C" w:rsidRPr="0005446F">
        <w:rPr>
          <w:rFonts w:ascii="Arial" w:hAnsi="Arial" w:cs="Arial"/>
        </w:rPr>
        <w:t xml:space="preserve"> Gulf of Oman align</w:t>
      </w:r>
      <w:r w:rsidR="00AA1919" w:rsidRPr="0005446F">
        <w:rPr>
          <w:rFonts w:ascii="Arial" w:hAnsi="Arial" w:cs="Arial"/>
        </w:rPr>
        <w:t>s</w:t>
      </w:r>
      <w:r w:rsidR="004E447C" w:rsidRPr="0005446F">
        <w:rPr>
          <w:rFonts w:ascii="Arial" w:hAnsi="Arial" w:cs="Arial"/>
        </w:rPr>
        <w:t xml:space="preserve"> with previous results </w:t>
      </w:r>
      <w:r w:rsidR="00694C00" w:rsidRPr="0005446F">
        <w:rPr>
          <w:rFonts w:ascii="Arial" w:hAnsi="Arial" w:cs="Arial"/>
        </w:rPr>
        <w:t>of high</w:t>
      </w:r>
      <w:r w:rsidR="00A354F1" w:rsidRPr="0005446F">
        <w:rPr>
          <w:rFonts w:ascii="Arial" w:hAnsi="Arial" w:cs="Arial"/>
        </w:rPr>
        <w:t>,</w:t>
      </w:r>
      <w:r w:rsidR="00694C00" w:rsidRPr="0005446F">
        <w:rPr>
          <w:rFonts w:ascii="Arial" w:hAnsi="Arial" w:cs="Arial"/>
        </w:rPr>
        <w:t xml:space="preserve"> </w:t>
      </w:r>
      <w:r w:rsidR="00A354F1" w:rsidRPr="0005446F">
        <w:rPr>
          <w:rFonts w:ascii="Arial" w:hAnsi="Arial" w:cs="Arial"/>
        </w:rPr>
        <w:t xml:space="preserve">short-term </w:t>
      </w:r>
      <w:r w:rsidR="004E447C" w:rsidRPr="0005446F">
        <w:rPr>
          <w:rFonts w:ascii="Arial" w:hAnsi="Arial" w:cs="Arial"/>
        </w:rPr>
        <w:t>critical thermal tolerance</w:t>
      </w:r>
      <w:r w:rsidR="00086F4F" w:rsidRPr="0005446F">
        <w:rPr>
          <w:rFonts w:ascii="Arial" w:hAnsi="Arial" w:cs="Arial"/>
        </w:rPr>
        <w:t>s</w:t>
      </w:r>
      <w:r w:rsidR="004E447C" w:rsidRPr="0005446F">
        <w:rPr>
          <w:rFonts w:ascii="Arial" w:hAnsi="Arial" w:cs="Arial"/>
        </w:rPr>
        <w:t xml:space="preserve"> in cryptobenthics</w:t>
      </w:r>
      <w:r w:rsidR="004E447C" w:rsidRPr="0005446F">
        <w:rPr>
          <w:rFonts w:ascii="Arial" w:hAnsi="Arial" w:cs="Arial"/>
        </w:rPr>
        <w:fldChar w:fldCharType="begin"/>
      </w:r>
      <w:ins w:id="761" w:author="Simon Brandl" w:date="2020-06-01T20:06:00Z">
        <w:r w:rsidR="002F5BC0">
          <w:rPr>
            <w:rFonts w:ascii="Arial" w:hAnsi="Arial" w:cs="Arial"/>
          </w:rPr>
          <w:instrText xml:space="preserve"> ADDIN ZOTERO_ITEM CSL_CITATION {"citationID":"a2hcnernclk","properties":{"formattedCitation":"\\super 41\\nosupersub{}","plainCitation":"41","noteIndex":0},"citationItems":[{"id":2237,"uris":["http://zotero.org/users/3131818/items/SWSUPJAN"],"uri":["http://zotero.org/users/3131818/items/SWSUPJAN"],"itemData":{"id":2237,"type":"article-journal","container-title":"Journal of Thermal Biology","ISSN":"0306-4565","issue":"5","journalAbbreviation":"Journal of Thermal Biology","page":"220-225","title":"Critical thermal tolerance polygons of tropical marine fishes from Sulawesi, Indonesia","volume":"34","author":[{"family":"Eme","given":"John"},{"family":"Bennett","given":"Wayne A"}],"issued":{"date-parts":[["2009"]]}}}],"schema":"https://github.com/citation-style-language/schema/raw/master/csl-citation.json"} </w:instrText>
        </w:r>
      </w:ins>
      <w:del w:id="762" w:author="Simon Brandl" w:date="2020-06-01T20:06:00Z">
        <w:r w:rsidR="00ED5488" w:rsidRPr="0005446F" w:rsidDel="002F5BC0">
          <w:rPr>
            <w:rFonts w:ascii="Arial" w:hAnsi="Arial" w:cs="Arial"/>
          </w:rPr>
          <w:delInstrText xml:space="preserve"> ADDIN ZOTERO_ITEM CSL_CITATION {"citationID":"a2hcnernclk","properties":{"formattedCitation":"\\super 43\\nosupersub{}","plainCitation":"43","noteIndex":0},"citationItems":[{"id":2237,"uris":["http://zotero.org/users/3131818/items/SWSUPJAN"],"uri":["http://zotero.org/users/3131818/items/SWSUPJAN"],"itemData":{"id":2237,"type":"article-journal","container-title":"Journal of Thermal Biology","ISSN":"0306-4565","issue":"5","journalAbbreviation":"Journal of Thermal Biology","page":"220-225","title":"Critical thermal tolerance polygons of tropical marine fishes from Sulawesi, Indonesia","volume":"34","author":[{"family":"Eme","given":"John"},{"family":"Bennett","given":"Wayne A"}],"issued":{"date-parts":[["2009"]]}}}],"schema":"https://github.com/citation-style-language/schema/raw/master/csl-citation.json"} </w:delInstrText>
        </w:r>
      </w:del>
      <w:r w:rsidR="004E447C" w:rsidRPr="0005446F">
        <w:rPr>
          <w:rFonts w:ascii="Arial" w:hAnsi="Arial" w:cs="Arial"/>
        </w:rPr>
        <w:fldChar w:fldCharType="separate"/>
      </w:r>
      <w:ins w:id="763" w:author="Simon Brandl" w:date="2020-06-01T20:06:00Z">
        <w:r w:rsidR="002F5BC0" w:rsidRPr="002F5BC0">
          <w:rPr>
            <w:rFonts w:ascii="Arial" w:hAnsi="Arial" w:cs="Arial"/>
            <w:vertAlign w:val="superscript"/>
            <w:rPrChange w:id="764" w:author="Simon Brandl" w:date="2020-06-01T20:06:00Z">
              <w:rPr>
                <w:rFonts w:ascii="Times New Roman" w:hAnsi="Times New Roman" w:cs="Times New Roman"/>
                <w:vertAlign w:val="superscript"/>
              </w:rPr>
            </w:rPrChange>
          </w:rPr>
          <w:t>41</w:t>
        </w:r>
      </w:ins>
      <w:del w:id="765" w:author="Simon Brandl" w:date="2020-06-01T20:06:00Z">
        <w:r w:rsidR="00ED5488" w:rsidRPr="002F5BC0" w:rsidDel="002F5BC0">
          <w:rPr>
            <w:rFonts w:ascii="Arial" w:hAnsi="Arial" w:cs="Arial"/>
            <w:vertAlign w:val="superscript"/>
            <w:rPrChange w:id="766" w:author="Simon Brandl" w:date="2020-06-01T20:06:00Z">
              <w:rPr>
                <w:rFonts w:ascii="Arial" w:hAnsi="Arial" w:cs="Arial"/>
                <w:vertAlign w:val="superscript"/>
              </w:rPr>
            </w:rPrChange>
          </w:rPr>
          <w:delText>43</w:delText>
        </w:r>
      </w:del>
      <w:r w:rsidR="004E447C" w:rsidRPr="0005446F">
        <w:rPr>
          <w:rFonts w:ascii="Arial" w:hAnsi="Arial" w:cs="Arial"/>
        </w:rPr>
        <w:fldChar w:fldCharType="end"/>
      </w:r>
      <w:r w:rsidR="004E447C" w:rsidRPr="0005446F">
        <w:rPr>
          <w:rFonts w:ascii="Arial" w:hAnsi="Arial" w:cs="Arial"/>
        </w:rPr>
        <w:t xml:space="preserve">. </w:t>
      </w:r>
      <w:r w:rsidR="00A74511" w:rsidRPr="0005446F">
        <w:rPr>
          <w:rFonts w:ascii="Arial" w:hAnsi="Arial" w:cs="Arial"/>
        </w:rPr>
        <w:t xml:space="preserve">Furthermore, </w:t>
      </w:r>
      <w:ins w:id="767" w:author="Simon Brandl" w:date="2020-05-22T14:39:00Z">
        <w:r w:rsidR="00EC6860">
          <w:rPr>
            <w:rFonts w:ascii="Arial" w:hAnsi="Arial" w:cs="Arial"/>
          </w:rPr>
          <w:t xml:space="preserve">provided </w:t>
        </w:r>
      </w:ins>
      <w:ins w:id="768" w:author="Simon Brandl" w:date="2020-05-30T18:51:00Z">
        <w:r w:rsidR="00190F88">
          <w:rPr>
            <w:rFonts w:ascii="Arial" w:hAnsi="Arial" w:cs="Arial"/>
          </w:rPr>
          <w:t xml:space="preserve">that </w:t>
        </w:r>
      </w:ins>
      <w:ins w:id="769" w:author="Simon Brandl" w:date="2020-05-22T14:39:00Z">
        <w:r w:rsidR="00EC6860">
          <w:rPr>
            <w:rFonts w:ascii="Arial" w:hAnsi="Arial" w:cs="Arial"/>
          </w:rPr>
          <w:t>self-rec</w:t>
        </w:r>
      </w:ins>
      <w:ins w:id="770" w:author="Simon Brandl" w:date="2020-05-22T14:40:00Z">
        <w:r w:rsidR="00EC6860">
          <w:rPr>
            <w:rFonts w:ascii="Arial" w:hAnsi="Arial" w:cs="Arial"/>
          </w:rPr>
          <w:t>ruitment is high for cryptobenthic fishes</w:t>
        </w:r>
        <w:r w:rsidR="00EC6860">
          <w:rPr>
            <w:rFonts w:ascii="Arial" w:hAnsi="Arial" w:cs="Arial"/>
          </w:rPr>
          <w:fldChar w:fldCharType="begin"/>
        </w:r>
      </w:ins>
      <w:ins w:id="771" w:author="Simon Brandl" w:date="2020-06-01T20:06:00Z">
        <w:r w:rsidR="002F5BC0">
          <w:rPr>
            <w:rFonts w:ascii="Arial" w:hAnsi="Arial" w:cs="Arial"/>
          </w:rPr>
          <w:instrText xml:space="preserve"> ADDIN ZOTERO_ITEM CSL_CITATION {"citationID":"ak4jcf93pg","properties":{"formattedCitation":"\\super 53\\nosupersub{}","plainCitation":"53","noteIndex":0},"citationItems":[{"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instrText>
        </w:r>
      </w:ins>
      <w:r w:rsidR="00EC6860">
        <w:rPr>
          <w:rFonts w:ascii="Arial" w:hAnsi="Arial" w:cs="Arial"/>
        </w:rPr>
        <w:fldChar w:fldCharType="separate"/>
      </w:r>
      <w:ins w:id="772" w:author="Simon Brandl" w:date="2020-06-01T20:06:00Z">
        <w:r w:rsidR="002F5BC0" w:rsidRPr="002F5BC0">
          <w:rPr>
            <w:rFonts w:ascii="Arial" w:hAnsi="Arial" w:cs="Arial"/>
            <w:vertAlign w:val="superscript"/>
            <w:rPrChange w:id="773" w:author="Simon Brandl" w:date="2020-06-01T20:06:00Z">
              <w:rPr>
                <w:rFonts w:ascii="Times New Roman" w:hAnsi="Times New Roman" w:cs="Times New Roman"/>
                <w:vertAlign w:val="superscript"/>
              </w:rPr>
            </w:rPrChange>
          </w:rPr>
          <w:t>53</w:t>
        </w:r>
      </w:ins>
      <w:ins w:id="774" w:author="Simon Brandl" w:date="2020-05-22T14:40:00Z">
        <w:r w:rsidR="00EC6860">
          <w:rPr>
            <w:rFonts w:ascii="Arial" w:hAnsi="Arial" w:cs="Arial"/>
          </w:rPr>
          <w:fldChar w:fldCharType="end"/>
        </w:r>
        <w:r w:rsidR="00EC6860">
          <w:rPr>
            <w:rFonts w:ascii="Arial" w:hAnsi="Arial" w:cs="Arial"/>
          </w:rPr>
          <w:t xml:space="preserve">, </w:t>
        </w:r>
      </w:ins>
      <w:r w:rsidR="00A74511" w:rsidRPr="0005446F">
        <w:rPr>
          <w:rFonts w:ascii="Arial" w:hAnsi="Arial" w:cs="Arial"/>
        </w:rPr>
        <w:t>s</w:t>
      </w:r>
      <w:r w:rsidR="001314EB" w:rsidRPr="0005446F">
        <w:rPr>
          <w:rFonts w:ascii="Arial" w:hAnsi="Arial" w:cs="Arial"/>
        </w:rPr>
        <w:t xml:space="preserve">wift generational turnover </w:t>
      </w:r>
      <w:r w:rsidR="00A354F1" w:rsidRPr="0005446F">
        <w:rPr>
          <w:rFonts w:ascii="Arial" w:hAnsi="Arial" w:cs="Arial"/>
        </w:rPr>
        <w:t xml:space="preserve">in </w:t>
      </w:r>
      <w:r w:rsidR="001314EB" w:rsidRPr="0005446F">
        <w:rPr>
          <w:rFonts w:ascii="Arial" w:hAnsi="Arial" w:cs="Arial"/>
        </w:rPr>
        <w:t xml:space="preserve">cryptobenthic fishes </w:t>
      </w:r>
      <w:r w:rsidR="00B726D1" w:rsidRPr="0005446F">
        <w:rPr>
          <w:rFonts w:ascii="Arial" w:hAnsi="Arial" w:cs="Arial"/>
        </w:rPr>
        <w:t xml:space="preserve">could </w:t>
      </w:r>
      <w:r w:rsidR="00A354F1" w:rsidRPr="0005446F">
        <w:rPr>
          <w:rFonts w:ascii="Arial" w:hAnsi="Arial" w:cs="Arial"/>
        </w:rPr>
        <w:t>facilitate</w:t>
      </w:r>
      <w:r w:rsidR="001314EB" w:rsidRPr="0005446F">
        <w:rPr>
          <w:rFonts w:ascii="Arial" w:hAnsi="Arial" w:cs="Arial"/>
        </w:rPr>
        <w:t xml:space="preserve"> transgenerational thermal </w:t>
      </w:r>
      <w:r w:rsidR="001314EB" w:rsidRPr="0005446F">
        <w:rPr>
          <w:rFonts w:ascii="Arial" w:hAnsi="Arial" w:cs="Arial"/>
        </w:rPr>
        <w:lastRenderedPageBreak/>
        <w:t>plasticity</w:t>
      </w:r>
      <w:r w:rsidR="00A354F1" w:rsidRPr="0005446F">
        <w:rPr>
          <w:rFonts w:ascii="Arial" w:hAnsi="Arial" w:cs="Arial"/>
        </w:rPr>
        <w:t xml:space="preserve"> and </w:t>
      </w:r>
      <w:r w:rsidR="00480C6A" w:rsidRPr="0005446F">
        <w:rPr>
          <w:rFonts w:ascii="Arial" w:hAnsi="Arial" w:cs="Arial"/>
        </w:rPr>
        <w:t xml:space="preserve">increased </w:t>
      </w:r>
      <w:r w:rsidR="00A354F1" w:rsidRPr="0005446F">
        <w:rPr>
          <w:rFonts w:ascii="Arial" w:hAnsi="Arial" w:cs="Arial"/>
        </w:rPr>
        <w:t>thermal tolerance</w:t>
      </w:r>
      <w:r w:rsidR="00C20F1D" w:rsidRPr="0005446F">
        <w:rPr>
          <w:rFonts w:ascii="Arial" w:hAnsi="Arial" w:cs="Arial"/>
        </w:rPr>
        <w:fldChar w:fldCharType="begin"/>
      </w:r>
      <w:ins w:id="775" w:author="Simon Brandl" w:date="2020-06-01T20:06:00Z">
        <w:r w:rsidR="002F5BC0">
          <w:rPr>
            <w:rFonts w:ascii="Arial" w:hAnsi="Arial" w:cs="Arial"/>
          </w:rPr>
          <w:instrText xml:space="preserve"> ADDIN ZOTERO_ITEM CSL_CITATION {"citationID":"xMDVraX6","properties":{"formattedCitation":"\\super 53,57\\nosupersub{}","plainCitation":"53,57","noteIndex":0},"citationItems":[{"id":286,"uris":["http://zotero.org/users/3131818/items/X6MDPBN9"],"uri":["http://zotero.org/users/3131818/items/X6MDPBN9"],"itemData":{"id":286,"type":"article-journal","container-title":"Current Biology","DOI":"10.1016/j.cub.2005.04.016","ISSN":"0960-9822","issue":"8","page":"R288-R289","title":"Shortest recorded vertebrate lifespan found in a coral reef fish","volume":"15","author":[{"family":"Depczynski","given":"Martial"},{"family":"Bellwood","given":"David R."}]}},{"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instrText>
        </w:r>
      </w:ins>
      <w:del w:id="776" w:author="Simon Brandl" w:date="2020-06-01T20:06:00Z">
        <w:r w:rsidR="00ED5488" w:rsidRPr="0005446F" w:rsidDel="002F5BC0">
          <w:rPr>
            <w:rFonts w:ascii="Arial" w:hAnsi="Arial" w:cs="Arial"/>
          </w:rPr>
          <w:delInstrText xml:space="preserve"> ADDIN ZOTERO_ITEM CSL_CITATION {"citationID":"xMDVraX6","properties":{"formattedCitation":"\\super 54,58\\nosupersub{}","plainCitation":"54,58","noteIndex":0},"citationItems":[{"id":286,"uris":["http://zotero.org/users/3131818/items/X6MDPBN9"],"uri":["http://zotero.org/users/3131818/items/X6MDPBN9"],"itemData":{"id":286,"type":"article-journal","container-title":"Current Biology","DOI":"10.1016/j.cub.2005.04.016","ISSN":"0960-9822","issue":"8","page":"R288-R289","title":"Shortest recorded vertebrate lifespan found in a coral reef fish","volume":"15","author":[{"family":"Depczynski","given":"Martial"},{"family":"Bellwood","given":"David R."}]}},{"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delInstrText>
        </w:r>
      </w:del>
      <w:r w:rsidR="00C20F1D" w:rsidRPr="0005446F">
        <w:rPr>
          <w:rFonts w:ascii="Arial" w:hAnsi="Arial" w:cs="Arial"/>
        </w:rPr>
        <w:fldChar w:fldCharType="separate"/>
      </w:r>
      <w:ins w:id="777" w:author="Simon Brandl" w:date="2020-06-01T20:06:00Z">
        <w:r w:rsidR="002F5BC0" w:rsidRPr="002F5BC0">
          <w:rPr>
            <w:rFonts w:ascii="Arial" w:hAnsi="Arial" w:cs="Arial"/>
            <w:vertAlign w:val="superscript"/>
            <w:rPrChange w:id="778" w:author="Simon Brandl" w:date="2020-06-01T20:06:00Z">
              <w:rPr>
                <w:rFonts w:ascii="Times New Roman" w:hAnsi="Times New Roman" w:cs="Times New Roman"/>
                <w:vertAlign w:val="superscript"/>
              </w:rPr>
            </w:rPrChange>
          </w:rPr>
          <w:t>53,57</w:t>
        </w:r>
      </w:ins>
      <w:del w:id="779" w:author="Simon Brandl" w:date="2020-06-01T20:06:00Z">
        <w:r w:rsidR="00ED5488" w:rsidRPr="002F5BC0" w:rsidDel="002F5BC0">
          <w:rPr>
            <w:rFonts w:ascii="Arial" w:hAnsi="Arial" w:cs="Arial"/>
            <w:vertAlign w:val="superscript"/>
            <w:rPrChange w:id="780" w:author="Simon Brandl" w:date="2020-06-01T20:06:00Z">
              <w:rPr>
                <w:rFonts w:ascii="Arial" w:hAnsi="Arial" w:cs="Arial"/>
                <w:vertAlign w:val="superscript"/>
              </w:rPr>
            </w:rPrChange>
          </w:rPr>
          <w:delText>54,58</w:delText>
        </w:r>
      </w:del>
      <w:r w:rsidR="00C20F1D" w:rsidRPr="0005446F">
        <w:rPr>
          <w:rFonts w:ascii="Arial" w:hAnsi="Arial" w:cs="Arial"/>
        </w:rPr>
        <w:fldChar w:fldCharType="end"/>
      </w:r>
      <w:r w:rsidR="00C20F1D" w:rsidRPr="0005446F">
        <w:rPr>
          <w:rFonts w:ascii="Arial" w:hAnsi="Arial" w:cs="Arial"/>
        </w:rPr>
        <w:t>.</w:t>
      </w:r>
      <w:r w:rsidR="00A354F1" w:rsidRPr="0005446F">
        <w:rPr>
          <w:rFonts w:ascii="Arial" w:hAnsi="Arial" w:cs="Arial"/>
        </w:rPr>
        <w:t xml:space="preserve"> </w:t>
      </w:r>
      <w:r w:rsidR="00A74511" w:rsidRPr="0005446F">
        <w:rPr>
          <w:rFonts w:ascii="Arial" w:hAnsi="Arial" w:cs="Arial"/>
        </w:rPr>
        <w:t>Collectively</w:t>
      </w:r>
      <w:r w:rsidR="00A87922" w:rsidRPr="0005446F">
        <w:rPr>
          <w:rFonts w:ascii="Arial" w:hAnsi="Arial" w:cs="Arial"/>
        </w:rPr>
        <w:t>, t</w:t>
      </w:r>
      <w:r w:rsidR="00A354F1" w:rsidRPr="0005446F">
        <w:rPr>
          <w:rFonts w:ascii="Arial" w:hAnsi="Arial" w:cs="Arial"/>
        </w:rPr>
        <w:t xml:space="preserve">his </w:t>
      </w:r>
      <w:r w:rsidR="00480C6A" w:rsidRPr="0005446F">
        <w:rPr>
          <w:rFonts w:ascii="Arial" w:hAnsi="Arial" w:cs="Arial"/>
        </w:rPr>
        <w:t>should have</w:t>
      </w:r>
      <w:r w:rsidR="00A87922" w:rsidRPr="0005446F">
        <w:rPr>
          <w:rFonts w:ascii="Arial" w:hAnsi="Arial" w:cs="Arial"/>
        </w:rPr>
        <w:t xml:space="preserve"> permit</w:t>
      </w:r>
      <w:r w:rsidR="00A74511" w:rsidRPr="0005446F">
        <w:rPr>
          <w:rFonts w:ascii="Arial" w:hAnsi="Arial" w:cs="Arial"/>
        </w:rPr>
        <w:t>t</w:t>
      </w:r>
      <w:r w:rsidR="00A87922" w:rsidRPr="0005446F">
        <w:rPr>
          <w:rFonts w:ascii="Arial" w:hAnsi="Arial" w:cs="Arial"/>
        </w:rPr>
        <w:t>ed</w:t>
      </w:r>
      <w:r w:rsidR="00A354F1" w:rsidRPr="0005446F">
        <w:rPr>
          <w:rFonts w:ascii="Arial" w:hAnsi="Arial" w:cs="Arial"/>
        </w:rPr>
        <w:t xml:space="preserve"> their</w:t>
      </w:r>
      <w:r w:rsidR="001314EB" w:rsidRPr="0005446F">
        <w:rPr>
          <w:rFonts w:ascii="Arial" w:hAnsi="Arial" w:cs="Arial"/>
        </w:rPr>
        <w:t xml:space="preserve"> </w:t>
      </w:r>
      <w:r w:rsidR="00B726D1" w:rsidRPr="0005446F">
        <w:rPr>
          <w:rFonts w:ascii="Arial" w:hAnsi="Arial" w:cs="Arial"/>
        </w:rPr>
        <w:t xml:space="preserve">colonization and </w:t>
      </w:r>
      <w:r w:rsidR="001314EB" w:rsidRPr="0005446F">
        <w:rPr>
          <w:rFonts w:ascii="Arial" w:hAnsi="Arial" w:cs="Arial"/>
        </w:rPr>
        <w:t xml:space="preserve">persistence in the </w:t>
      </w:r>
      <w:r w:rsidR="00A354F1" w:rsidRPr="0005446F">
        <w:rPr>
          <w:rFonts w:ascii="Arial" w:hAnsi="Arial" w:cs="Arial"/>
        </w:rPr>
        <w:t xml:space="preserve">geologically young </w:t>
      </w:r>
      <w:r w:rsidR="001314EB" w:rsidRPr="0005446F">
        <w:rPr>
          <w:rFonts w:ascii="Arial" w:hAnsi="Arial" w:cs="Arial"/>
        </w:rPr>
        <w:t>southeastern Arabian Gulf</w:t>
      </w:r>
      <w:r w:rsidR="001314EB" w:rsidRPr="0005446F">
        <w:rPr>
          <w:rFonts w:ascii="Arial" w:hAnsi="Arial" w:cs="Arial"/>
        </w:rPr>
        <w:fldChar w:fldCharType="begin"/>
      </w:r>
      <w:ins w:id="781" w:author="Simon Brandl" w:date="2020-06-01T20:32:00Z">
        <w:r w:rsidR="001A739E">
          <w:rPr>
            <w:rFonts w:ascii="Arial" w:hAnsi="Arial" w:cs="Arial"/>
          </w:rPr>
          <w:instrText xml:space="preserve"> ADDIN ZOTERO_ITEM CSL_CITATION {"citationID":"J3SPjV4y","properties":{"formattedCitation":"\\super 62\\nosupersub{}","plainCitation":"62","noteIndex":0},"citationItems":[{"id":2277,"uris":["http://zotero.org/users/3131818/items/RP5VIUKH"],"uri":["http://zotero.org/users/3131818/items/RP5VIUKH"],"itemData":{"id":2277,"type":"chapter","abstract":"The Gulf, a subtropical epicontinental sea, is home to the northernmost coral reefs on the western boundary of the Indo-Pacific. The basin has an area of 250,000 sq. km and is shallow and semi-restricted, which combined with its high-latitude and the presence of mountainous plateaus and deserts nearby, make the Gulf’s climate the most extreme endured by reef-building corals anywhere in the world (Riegl et al. 2011, Chaps. 2, 7, and 9). Despite the hostile conditions, the Gulf is home to about 40 species of scleractinian and 31 species of alcyonacean corals, representing an impoverished but typical segment of that of the Indo-Pacific. The Gulf is unique in many respects, most notably in terms of its water chemistry, inclement climate (hot summers but also cold winters), and the hardiness of the corals that inhabit it. These factors conspire to prevent the development of spectacular reef edifices, like those that exist in the adjacent Red Sea, but nonetheless the expression of coral growth is as varied and interesting as the prevailing climate. The Gulf marks the separation between the stable Arabian foreland, atop which the U.A.E. sits, and the unstable Iranian fold belt. This positioning generates a specific geological set-up which conveys primary control on the geomorphology of the basin and in turn, the opportunities for reef development. Of particular note is the influence that salt tectonics play in the creation of offshore banks and islands, all of which support coral communities. Secondary and more recent modification has been exerted by the flooding of the Gulf during the last transgression, with the majority of the basin having lain sub-aerially exposed for considerable periods in the last 100,000 years. This complex and rich genesis brings the Gulf to a crossroads in the present day; we witness an unprecedented level of coastal development and modification fueled by rising economic prosperity on the back of vast hydrocarbon discoveries. Many areas of spectacular coral growth have been lost to construction, but some remain, for now. This chapter will detail the status of these ecosystems and the factors that have shaped them through time.","container-title":"Coral Reefs of the Gulf: Adaptation to Climatic Extremes","event-place":"Dordrecht","ISBN":"978-94-007-3008-3","note":"DOI: 10.1007/978-94-007-3008-3_3","page":"33-50","publisher":"Springer Netherlands","publisher-place":"Dordrecht","title":"Geomorphology and Reef Building in the SE Gulf","URL":"https://doi.org/10.1007/978-94-007-3008-3_3","author":[{"family":"Purkis","given":"Sam J."},{"family":"Riegl","given":"Bernhard M."}],"editor":[{"family":"Riegl","given":"Bernhard M."},{"family":"Purkis","given":"Sam J."}],"issued":{"date-parts":[["2012"]]}}}],"schema":"https://github.com/citation-style-language/schema/raw/master/csl-citation.json"} </w:instrText>
        </w:r>
      </w:ins>
      <w:del w:id="782" w:author="Simon Brandl" w:date="2020-06-01T20:06:00Z">
        <w:r w:rsidR="00ED5488" w:rsidRPr="0005446F" w:rsidDel="002F5BC0">
          <w:rPr>
            <w:rFonts w:ascii="Arial" w:hAnsi="Arial" w:cs="Arial"/>
          </w:rPr>
          <w:delInstrText xml:space="preserve"> ADDIN ZOTERO_ITEM CSL_CITATION {"citationID":"J3SPjV4y","properties":{"formattedCitation":"\\super 66\\nosupersub{}","plainCitation":"66","noteIndex":0},"citationItems":[{"id":2277,"uris":["http://zotero.org/users/3131818/items/RP5VIUKH"],"uri":["http://zotero.org/users/3131818/items/RP5VIUKH"],"itemData":{"id":2277,"type":"chapter","abstract":"The Gulf, a subtropical epicontinental sea, is home to the northernmost coral reefs on the western boundary of the Indo-Pacific. The basin has an area of 250,000 sq. km and is shallow and semi-restricted, which combined with its high-latitude and the presence of mountainous plateaus and deserts nearby, make the Gulf’s climate the most extreme endured by reef-building corals anywhere in the world (Riegl et al. 2011, Chaps. 2, 7, and 9). Despite the hostile conditions, the Gulf is home to about 40 species of scleractinian and 31 species of alcyonacean corals, representing an impoverished but typical segment of that of the Indo-Pacific. The Gulf is unique in many respects, most notably in terms of its water chemistry, inclement climate (hot summers but also cold winters), and the hardiness of the corals that inhabit it. These factors conspire to prevent the development of spectacular reef edifices, like those that exist in the adjacent Red Sea, but nonetheless the expression of coral growth is as varied and interesting as the prevailing climate. The Gulf marks the separation between the stable Arabian foreland, atop which the U.A.E. sits, and the unstable Iranian fold belt. This positioning generates a specific geological set-up which conveys primary control on the geomorphology of the basin and in turn, the opportunities for reef development. Of particular note is the influence that salt tectonics play in the creation of offshore banks and islands, all of which support coral communities. Secondary and more recent modification has been exerted by the flooding of the Gulf during the last transgression, with the majority of the basin having lain sub-aerially exposed for considerable periods in the last 100,000 years. This complex and rich genesis brings the Gulf to a crossroads in the present day; we witness an unprecedented level of coastal development and modification fueled by rising economic prosperity on the back of vast hydrocarbon discoveries. Many areas of spectacular coral growth have been lost to construction, but some remain, for now. This chapter will detail the status of these ecosystems and the factors that have shaped them through time.","container-title":"Coral Reefs of the Gulf: Adaptation to Climatic Extremes","event-place":"Dordrecht","ISBN":"978-94-007-3008-3","note":"DOI: 10.1007/978-94-007-3008-3_3","page":"33-50","publisher":"Springer Netherlands","publisher-place":"Dordrecht","title":"Geomorphology and Reef Building in the SE Gulf","URL":"https://doi.org/10.1007/978-94-007-3008-3_3","author":[{"family":"Purkis","given":"Sam J."},{"family":"Riegl","given":"Bernhard M."}],"editor":[{"family":"Riegl","given":"Bernhard M."},{"family":"Purkis","given":"Sam J."}],"issued":{"date-parts":[["2012"]]}}}],"schema":"https://github.com/citation-style-language/schema/raw/master/csl-citation.json"} </w:delInstrText>
        </w:r>
      </w:del>
      <w:r w:rsidR="001314EB" w:rsidRPr="0005446F">
        <w:rPr>
          <w:rFonts w:ascii="Arial" w:hAnsi="Arial" w:cs="Arial"/>
        </w:rPr>
        <w:fldChar w:fldCharType="separate"/>
      </w:r>
      <w:ins w:id="783" w:author="Simon Brandl" w:date="2020-06-01T20:32:00Z">
        <w:r w:rsidR="001A739E" w:rsidRPr="001A739E">
          <w:rPr>
            <w:rFonts w:ascii="Arial" w:hAnsi="Arial" w:cs="Arial"/>
            <w:vertAlign w:val="superscript"/>
            <w:rPrChange w:id="784" w:author="Simon Brandl" w:date="2020-06-01T20:32:00Z">
              <w:rPr>
                <w:rFonts w:ascii="Times New Roman" w:hAnsi="Times New Roman" w:cs="Times New Roman"/>
                <w:vertAlign w:val="superscript"/>
              </w:rPr>
            </w:rPrChange>
          </w:rPr>
          <w:t>62</w:t>
        </w:r>
      </w:ins>
      <w:del w:id="785" w:author="Simon Brandl" w:date="2020-06-01T20:06:00Z">
        <w:r w:rsidR="00ED5488" w:rsidRPr="001A739E" w:rsidDel="002F5BC0">
          <w:rPr>
            <w:rFonts w:ascii="Arial" w:hAnsi="Arial" w:cs="Arial"/>
            <w:vertAlign w:val="superscript"/>
            <w:rPrChange w:id="786" w:author="Simon Brandl" w:date="2020-06-01T20:32:00Z">
              <w:rPr>
                <w:rFonts w:ascii="Arial" w:hAnsi="Arial" w:cs="Arial"/>
                <w:vertAlign w:val="superscript"/>
              </w:rPr>
            </w:rPrChange>
          </w:rPr>
          <w:delText>66</w:delText>
        </w:r>
      </w:del>
      <w:r w:rsidR="001314EB" w:rsidRPr="0005446F">
        <w:rPr>
          <w:rFonts w:ascii="Arial" w:hAnsi="Arial" w:cs="Arial"/>
        </w:rPr>
        <w:fldChar w:fldCharType="end"/>
      </w:r>
      <w:del w:id="787" w:author="Simon Brandl" w:date="2020-05-30T18:51:00Z">
        <w:r w:rsidR="00480C6A" w:rsidRPr="0005446F" w:rsidDel="00190F88">
          <w:rPr>
            <w:rFonts w:ascii="Arial" w:hAnsi="Arial" w:cs="Arial"/>
          </w:rPr>
          <w:delText>,</w:delText>
        </w:r>
      </w:del>
      <w:r w:rsidR="00480C6A" w:rsidRPr="0005446F">
        <w:rPr>
          <w:rFonts w:ascii="Arial" w:hAnsi="Arial" w:cs="Arial"/>
        </w:rPr>
        <w:t xml:space="preserve"> since</w:t>
      </w:r>
      <w:r w:rsidR="004E447C" w:rsidRPr="0005446F">
        <w:rPr>
          <w:rFonts w:ascii="Arial" w:hAnsi="Arial" w:cs="Arial"/>
        </w:rPr>
        <w:t xml:space="preserve"> </w:t>
      </w:r>
      <w:r w:rsidR="000F1F51" w:rsidRPr="0005446F">
        <w:rPr>
          <w:rFonts w:ascii="Arial" w:hAnsi="Arial" w:cs="Arial"/>
        </w:rPr>
        <w:t xml:space="preserve">no </w:t>
      </w:r>
      <w:r w:rsidR="00F579D8" w:rsidRPr="0005446F">
        <w:rPr>
          <w:rFonts w:ascii="Arial" w:hAnsi="Arial" w:cs="Arial"/>
        </w:rPr>
        <w:t xml:space="preserve">hard biogeographic boundary </w:t>
      </w:r>
      <w:r w:rsidR="00480C6A" w:rsidRPr="0005446F">
        <w:rPr>
          <w:rFonts w:ascii="Arial" w:hAnsi="Arial" w:cs="Arial"/>
        </w:rPr>
        <w:t>exists between</w:t>
      </w:r>
      <w:r w:rsidR="00B726D1" w:rsidRPr="0005446F">
        <w:rPr>
          <w:rFonts w:ascii="Arial" w:hAnsi="Arial" w:cs="Arial"/>
        </w:rPr>
        <w:t xml:space="preserve"> the Gulf of Oman </w:t>
      </w:r>
      <w:r w:rsidR="006D5B6B" w:rsidRPr="0005446F">
        <w:rPr>
          <w:rFonts w:ascii="Arial" w:hAnsi="Arial" w:cs="Arial"/>
        </w:rPr>
        <w:t>in the Arabian Gul</w:t>
      </w:r>
      <w:r w:rsidR="00480C6A" w:rsidRPr="0005446F">
        <w:rPr>
          <w:rFonts w:ascii="Arial" w:hAnsi="Arial" w:cs="Arial"/>
        </w:rPr>
        <w:t>f</w:t>
      </w:r>
      <w:r w:rsidR="00480C6A" w:rsidRPr="0005446F">
        <w:rPr>
          <w:rFonts w:ascii="Arial" w:hAnsi="Arial" w:cs="Arial"/>
        </w:rPr>
        <w:fldChar w:fldCharType="begin"/>
      </w:r>
      <w:ins w:id="788" w:author="Simon Brandl" w:date="2020-06-01T20:32:00Z">
        <w:r w:rsidR="001A739E">
          <w:rPr>
            <w:rFonts w:ascii="Arial" w:hAnsi="Arial" w:cs="Arial"/>
          </w:rPr>
          <w:instrText xml:space="preserve"> ADDIN ZOTERO_ITEM CSL_CITATION {"citationID":"a5jh04r5o6","properties":{"formattedCitation":"\\super 63\\nosupersub{}","plainCitation":"63","noteIndex":0},"citationItems":[{"id":2266,"uris":["http://zotero.org/users/3131818/items/2SQ5PA32"],"uri":["http://zotero.org/users/3131818/items/2SQ5PA32"],"itemData":{"id":2266,"type":"article-journal","container-title":"Marine Pollution Bulletin","ISSN":"0025-326X","journalAbbreviation":"Marine Pollution Bulletin","page":"9-15","title":"The Gulf: its biological setting","volume":"27","author":[{"family":"Price","given":"ARG"},{"family":"Sheppard","given":"CRC"},{"family":"Roberts","given":"CM"}],"issued":{"date-parts":[["1993"]]}}}],"schema":"https://github.com/citation-style-language/schema/raw/master/csl-citation.json"} </w:instrText>
        </w:r>
      </w:ins>
      <w:del w:id="789" w:author="Simon Brandl" w:date="2020-06-01T20:06:00Z">
        <w:r w:rsidR="00ED5488" w:rsidRPr="0005446F" w:rsidDel="002F5BC0">
          <w:rPr>
            <w:rFonts w:ascii="Arial" w:hAnsi="Arial" w:cs="Arial"/>
          </w:rPr>
          <w:delInstrText xml:space="preserve"> ADDIN ZOTERO_ITEM CSL_CITATION {"citationID":"a5jh04r5o6","properties":{"formattedCitation":"\\super 60\\nosupersub{}","plainCitation":"60","noteIndex":0},"citationItems":[{"id":2266,"uris":["http://zotero.org/users/3131818/items/2SQ5PA32"],"uri":["http://zotero.org/users/3131818/items/2SQ5PA32"],"itemData":{"id":2266,"type":"article-journal","container-title":"Marine Pollution Bulletin","ISSN":"0025-326X","journalAbbreviation":"Marine Pollution Bulletin","page":"9-15","title":"The Gulf: its biological setting","volume":"27","author":[{"family":"Price","given":"ARG"},{"family":"Sheppard","given":"CRC"},{"family":"Roberts","given":"CM"}],"issued":{"date-parts":[["1993"]]}}}],"schema":"https://github.com/citation-style-language/schema/raw/master/csl-citation.json"} </w:delInstrText>
        </w:r>
      </w:del>
      <w:r w:rsidR="00480C6A" w:rsidRPr="0005446F">
        <w:rPr>
          <w:rFonts w:ascii="Arial" w:hAnsi="Arial" w:cs="Arial"/>
        </w:rPr>
        <w:fldChar w:fldCharType="separate"/>
      </w:r>
      <w:ins w:id="790" w:author="Simon Brandl" w:date="2020-06-01T20:32:00Z">
        <w:r w:rsidR="001A739E" w:rsidRPr="001A739E">
          <w:rPr>
            <w:rFonts w:ascii="Arial" w:hAnsi="Arial" w:cs="Arial"/>
            <w:vertAlign w:val="superscript"/>
            <w:rPrChange w:id="791" w:author="Simon Brandl" w:date="2020-06-01T20:32:00Z">
              <w:rPr>
                <w:rFonts w:ascii="Times New Roman" w:hAnsi="Times New Roman" w:cs="Times New Roman"/>
                <w:vertAlign w:val="superscript"/>
              </w:rPr>
            </w:rPrChange>
          </w:rPr>
          <w:t>63</w:t>
        </w:r>
      </w:ins>
      <w:del w:id="792" w:author="Simon Brandl" w:date="2020-06-01T20:06:00Z">
        <w:r w:rsidR="00ED5488" w:rsidRPr="001A739E" w:rsidDel="002F5BC0">
          <w:rPr>
            <w:rFonts w:ascii="Arial" w:hAnsi="Arial" w:cs="Arial"/>
            <w:vertAlign w:val="superscript"/>
            <w:rPrChange w:id="793" w:author="Simon Brandl" w:date="2020-06-01T20:32:00Z">
              <w:rPr>
                <w:rFonts w:ascii="Arial" w:hAnsi="Arial" w:cs="Arial"/>
                <w:vertAlign w:val="superscript"/>
              </w:rPr>
            </w:rPrChange>
          </w:rPr>
          <w:delText>60</w:delText>
        </w:r>
      </w:del>
      <w:r w:rsidR="00480C6A" w:rsidRPr="0005446F">
        <w:rPr>
          <w:rFonts w:ascii="Arial" w:hAnsi="Arial" w:cs="Arial"/>
        </w:rPr>
        <w:fldChar w:fldCharType="end"/>
      </w:r>
      <w:r w:rsidR="00480C6A" w:rsidRPr="0005446F">
        <w:rPr>
          <w:rFonts w:ascii="Arial" w:hAnsi="Arial" w:cs="Arial"/>
        </w:rPr>
        <w:t>.</w:t>
      </w:r>
      <w:r w:rsidR="00A839BF" w:rsidRPr="0005446F">
        <w:rPr>
          <w:rFonts w:ascii="Arial" w:hAnsi="Arial" w:cs="Arial"/>
        </w:rPr>
        <w:t xml:space="preserve"> </w:t>
      </w:r>
      <w:r w:rsidR="005814CF" w:rsidRPr="0005446F">
        <w:rPr>
          <w:rFonts w:ascii="Arial" w:hAnsi="Arial" w:cs="Arial"/>
        </w:rPr>
        <w:t xml:space="preserve">Indeed, </w:t>
      </w:r>
      <w:r w:rsidR="00712563" w:rsidRPr="0005446F">
        <w:rPr>
          <w:rFonts w:ascii="Arial" w:hAnsi="Arial" w:cs="Arial"/>
        </w:rPr>
        <w:t xml:space="preserve">26 out of 29 </w:t>
      </w:r>
      <w:r w:rsidR="00BE03AB" w:rsidRPr="0005446F">
        <w:rPr>
          <w:rFonts w:ascii="Arial" w:hAnsi="Arial" w:cs="Arial"/>
        </w:rPr>
        <w:t xml:space="preserve">(89.7%) cryptobenthic fish </w:t>
      </w:r>
      <w:r w:rsidR="00712563" w:rsidRPr="0005446F">
        <w:rPr>
          <w:rFonts w:ascii="Arial" w:hAnsi="Arial" w:cs="Arial"/>
        </w:rPr>
        <w:t>species from the Gulf of Oman that were</w:t>
      </w:r>
      <w:r w:rsidR="00793200" w:rsidRPr="0005446F">
        <w:rPr>
          <w:rFonts w:ascii="Arial" w:hAnsi="Arial" w:cs="Arial"/>
        </w:rPr>
        <w:t xml:space="preserve"> absent from the southeaster</w:t>
      </w:r>
      <w:r w:rsidR="009F7FBD" w:rsidRPr="0005446F">
        <w:rPr>
          <w:rFonts w:ascii="Arial" w:hAnsi="Arial" w:cs="Arial"/>
        </w:rPr>
        <w:t>n</w:t>
      </w:r>
      <w:r w:rsidR="00793200" w:rsidRPr="0005446F">
        <w:rPr>
          <w:rFonts w:ascii="Arial" w:hAnsi="Arial" w:cs="Arial"/>
        </w:rPr>
        <w:t xml:space="preserve"> Arabian Gulf </w:t>
      </w:r>
      <w:r w:rsidR="00CD6843">
        <w:rPr>
          <w:rFonts w:ascii="Arial" w:hAnsi="Arial" w:cs="Arial"/>
        </w:rPr>
        <w:t xml:space="preserve">(where temperatures are highest in the summer, but moderate in the winter) </w:t>
      </w:r>
      <w:r w:rsidR="006D5B6B" w:rsidRPr="0005446F">
        <w:rPr>
          <w:rFonts w:ascii="Arial" w:hAnsi="Arial" w:cs="Arial"/>
        </w:rPr>
        <w:t xml:space="preserve">have been </w:t>
      </w:r>
      <w:r w:rsidR="00BE03AB" w:rsidRPr="0005446F">
        <w:rPr>
          <w:rFonts w:ascii="Arial" w:hAnsi="Arial" w:cs="Arial"/>
        </w:rPr>
        <w:t xml:space="preserve">recorded </w:t>
      </w:r>
      <w:r w:rsidR="006D5B6B" w:rsidRPr="0005446F">
        <w:rPr>
          <w:rFonts w:ascii="Arial" w:hAnsi="Arial" w:cs="Arial"/>
        </w:rPr>
        <w:t xml:space="preserve">in </w:t>
      </w:r>
      <w:r w:rsidR="00793200" w:rsidRPr="0005446F">
        <w:rPr>
          <w:rFonts w:ascii="Arial" w:hAnsi="Arial" w:cs="Arial"/>
        </w:rPr>
        <w:t xml:space="preserve">the </w:t>
      </w:r>
      <w:r w:rsidR="00712563" w:rsidRPr="0005446F">
        <w:rPr>
          <w:rFonts w:ascii="Arial" w:hAnsi="Arial" w:cs="Arial"/>
        </w:rPr>
        <w:t xml:space="preserve">cooler </w:t>
      </w:r>
      <w:r w:rsidR="00BE03AB" w:rsidRPr="0005446F">
        <w:rPr>
          <w:rFonts w:ascii="Arial" w:hAnsi="Arial" w:cs="Arial"/>
        </w:rPr>
        <w:t xml:space="preserve">Arabian Gulf regions of Saudi Arabia and Kuwait </w:t>
      </w:r>
      <w:r w:rsidR="009F7FBD" w:rsidRPr="0005446F">
        <w:rPr>
          <w:rFonts w:ascii="Arial" w:hAnsi="Arial" w:cs="Arial"/>
        </w:rPr>
        <w:t>(Table S</w:t>
      </w:r>
      <w:ins w:id="794" w:author="Simon Brandl" w:date="2020-05-30T18:51:00Z">
        <w:r w:rsidR="00190F88">
          <w:rPr>
            <w:rFonts w:ascii="Arial" w:hAnsi="Arial" w:cs="Arial"/>
          </w:rPr>
          <w:t>2</w:t>
        </w:r>
      </w:ins>
      <w:del w:id="795" w:author="Simon Brandl" w:date="2020-05-30T18:51:00Z">
        <w:r w:rsidR="009F7FBD" w:rsidRPr="0005446F" w:rsidDel="00190F88">
          <w:rPr>
            <w:rFonts w:ascii="Arial" w:hAnsi="Arial" w:cs="Arial"/>
          </w:rPr>
          <w:delText>1</w:delText>
        </w:r>
      </w:del>
      <w:r w:rsidR="009F7FBD" w:rsidRPr="0005446F">
        <w:rPr>
          <w:rFonts w:ascii="Arial" w:hAnsi="Arial" w:cs="Arial"/>
        </w:rPr>
        <w:t>)</w:t>
      </w:r>
      <w:r w:rsidR="00793200" w:rsidRPr="0005446F">
        <w:rPr>
          <w:rFonts w:ascii="Arial" w:hAnsi="Arial" w:cs="Arial"/>
        </w:rPr>
        <w:fldChar w:fldCharType="begin"/>
      </w:r>
      <w:ins w:id="796" w:author="Simon Brandl" w:date="2020-06-01T20:32:00Z">
        <w:r w:rsidR="001A739E">
          <w:rPr>
            <w:rFonts w:ascii="Arial" w:hAnsi="Arial" w:cs="Arial"/>
          </w:rPr>
          <w:instrText xml:space="preserve"> ADDIN ZOTERO_ITEM CSL_CITATION {"citationID":"a9vjpgmdh6","properties":{"formattedCitation":"\\super 64,68,69\\nosupersub{}","plainCitation":"64,68,69","noteIndex":0},"citationItems":[{"id":2280,"uris":["http://zotero.org/users/3131818/items/4GQ3QEWH"],"uri":["http://zotero.org/users/3131818/items/4GQ3QEWH"],"itemData":{"id":2280,"type":"article-journal","container-title":"Iranian Journal of Ichthyology","issue":"Suppl 1","journalAbbreviation":"Iranian Journal of Ichthyology","page":"1-171","title":"Annotated checklist of the fishes of the Persian Gulf: Diversity and conservation status","volume":"6","author":[{"family":"Eagderi","given":"S"},{"family":"Fricke","given":"R"},{"family":"Esmaeili","given":"HR"},{"family":"Jalili","given":"P"}],"issued":{"date-parts":[["2019"]]}}},{"id":2279,"uris":["http://zotero.org/users/3131818/items/S4SXPVAM"],"uri":["http://zotero.org/users/3131818/items/S4SXPVAM"],"itemData":{"id":2279,"type":"article-journal","container-title":"Courier Forschungsinst Senckenb","journalAbbreviation":"Courier Forschungsinst Senckenb","page":"67-75","title":"The status of fish populations in the northern Arabian Gulf two years after the 1991 Gulf War oil spill","volume":"166","author":[{"family":"Krupp","given":"Friedhelm"},{"family":"Müller","given":"Thomas"}],"issued":{"date-parts":[["1994"]]}}},{"id":2324,"uris":["http://zotero.org/users/3131818/items/Q3SBZA4B"],"uri":["http://zotero.org/users/3131818/items/Q3SBZA4B"],"itemData":{"id":2324,"type":"article-journal","container-title":"Journal of Arid Environments","ISSN":"0140-1963","issue":"1","journalAbbreviation":"Journal of Arid Environments","page":"237-256","title":"History and current checklist of Kuwait's ichthyofauna","volume":"54","author":[{"family":"Bishop","given":"JM"}],"issued":{"date-parts":[["2003"]]}}}],"schema":"https://github.com/citation-style-language/schema/raw/master/csl-citation.json"} </w:instrText>
        </w:r>
      </w:ins>
      <w:del w:id="797" w:author="Simon Brandl" w:date="2020-06-01T20:06:00Z">
        <w:r w:rsidR="00ED5488" w:rsidRPr="0005446F" w:rsidDel="002F5BC0">
          <w:rPr>
            <w:rFonts w:ascii="Arial" w:hAnsi="Arial" w:cs="Arial"/>
          </w:rPr>
          <w:delInstrText xml:space="preserve"> ADDIN ZOTERO_ITEM CSL_CITATION {"citationID":"a9vjpgmdh6","properties":{"formattedCitation":"\\super 62,67,68\\nosupersub{}","plainCitation":"62,67,68","noteIndex":0},"citationItems":[{"id":2280,"uris":["http://zotero.org/users/3131818/items/4GQ3QEWH"],"uri":["http://zotero.org/users/3131818/items/4GQ3QEWH"],"itemData":{"id":2280,"type":"article-journal","container-title":"Iranian Journal of Ichthyology","issue":"Suppl 1","journalAbbreviation":"Iranian Journal of Ichthyology","page":"1-171","title":"Annotated checklist of the fishes of the Persian Gulf: Diversity and conservation status","volume":"6","author":[{"family":"Eagderi","given":"S"},{"family":"Fricke","given":"R"},{"family":"Esmaeili","given":"HR"},{"family":"Jalili","given":"P"}],"issued":{"date-parts":[["2019"]]}}},{"id":2279,"uris":["http://zotero.org/users/3131818/items/S4SXPVAM"],"uri":["http://zotero.org/users/3131818/items/S4SXPVAM"],"itemData":{"id":2279,"type":"article-journal","container-title":"Courier Forschungsinst Senckenb","journalAbbreviation":"Courier Forschungsinst Senckenb","page":"67-75","title":"The status of fish populations in the northern Arabian Gulf two years after the 1991 Gulf War oil spill","volume":"166","author":[{"family":"Krupp","given":"Friedhelm"},{"family":"Müller","given":"Thomas"}],"issued":{"date-parts":[["1994"]]}}},{"id":2324,"uris":["http://zotero.org/users/3131818/items/Q3SBZA4B"],"uri":["http://zotero.org/users/3131818/items/Q3SBZA4B"],"itemData":{"id":2324,"type":"article-journal","container-title":"Journal of Arid Environments","ISSN":"0140-1963","issue":"1","journalAbbreviation":"Journal of Arid Environments","page":"237-256","title":"History and current checklist of Kuwait's ichthyofauna","volume":"54","author":[{"family":"Bishop","given":"JM"}],"issued":{"date-parts":[["2003"]]}}}],"schema":"https://github.com/citation-style-language/schema/raw/master/csl-citation.json"} </w:delInstrText>
        </w:r>
      </w:del>
      <w:r w:rsidR="00793200" w:rsidRPr="0005446F">
        <w:rPr>
          <w:rFonts w:ascii="Arial" w:hAnsi="Arial" w:cs="Arial"/>
        </w:rPr>
        <w:fldChar w:fldCharType="separate"/>
      </w:r>
      <w:ins w:id="798" w:author="Simon Brandl" w:date="2020-06-01T20:32:00Z">
        <w:r w:rsidR="001A739E" w:rsidRPr="001A739E">
          <w:rPr>
            <w:rFonts w:ascii="Arial" w:hAnsi="Arial" w:cs="Arial"/>
            <w:vertAlign w:val="superscript"/>
            <w:rPrChange w:id="799" w:author="Simon Brandl" w:date="2020-06-01T20:32:00Z">
              <w:rPr>
                <w:rFonts w:ascii="Times New Roman" w:hAnsi="Times New Roman" w:cs="Times New Roman"/>
                <w:vertAlign w:val="superscript"/>
              </w:rPr>
            </w:rPrChange>
          </w:rPr>
          <w:t>64,68,69</w:t>
        </w:r>
      </w:ins>
      <w:del w:id="800" w:author="Simon Brandl" w:date="2020-06-01T20:06:00Z">
        <w:r w:rsidR="00ED5488" w:rsidRPr="001A739E" w:rsidDel="002F5BC0">
          <w:rPr>
            <w:rFonts w:ascii="Arial" w:hAnsi="Arial" w:cs="Arial"/>
            <w:vertAlign w:val="superscript"/>
            <w:rPrChange w:id="801" w:author="Simon Brandl" w:date="2020-06-01T20:32:00Z">
              <w:rPr>
                <w:rFonts w:ascii="Arial" w:hAnsi="Arial" w:cs="Arial"/>
                <w:vertAlign w:val="superscript"/>
              </w:rPr>
            </w:rPrChange>
          </w:rPr>
          <w:delText>62,67,68</w:delText>
        </w:r>
      </w:del>
      <w:r w:rsidR="00793200" w:rsidRPr="0005446F">
        <w:rPr>
          <w:rFonts w:ascii="Arial" w:hAnsi="Arial" w:cs="Arial"/>
        </w:rPr>
        <w:fldChar w:fldCharType="end"/>
      </w:r>
      <w:r w:rsidR="004E447C" w:rsidRPr="0005446F">
        <w:rPr>
          <w:rFonts w:ascii="Arial" w:hAnsi="Arial" w:cs="Arial"/>
        </w:rPr>
        <w:t>.</w:t>
      </w:r>
      <w:r w:rsidR="00793200" w:rsidRPr="0005446F">
        <w:rPr>
          <w:rFonts w:ascii="Arial" w:hAnsi="Arial" w:cs="Arial"/>
        </w:rPr>
        <w:t xml:space="preserve"> </w:t>
      </w:r>
      <w:r w:rsidR="00F579D8" w:rsidRPr="0005446F">
        <w:rPr>
          <w:rFonts w:ascii="Arial" w:hAnsi="Arial" w:cs="Arial"/>
        </w:rPr>
        <w:t xml:space="preserve">Thus, neither </w:t>
      </w:r>
      <w:r w:rsidR="006D5B6B" w:rsidRPr="0005446F">
        <w:rPr>
          <w:rFonts w:ascii="Arial" w:hAnsi="Arial" w:cs="Arial"/>
        </w:rPr>
        <w:t xml:space="preserve">thermal </w:t>
      </w:r>
      <w:r w:rsidR="00F579D8" w:rsidRPr="0005446F">
        <w:rPr>
          <w:rFonts w:ascii="Arial" w:hAnsi="Arial" w:cs="Arial"/>
        </w:rPr>
        <w:t>tolerances</w:t>
      </w:r>
      <w:r w:rsidR="00480C6A" w:rsidRPr="0005446F">
        <w:rPr>
          <w:rFonts w:ascii="Arial" w:hAnsi="Arial" w:cs="Arial"/>
        </w:rPr>
        <w:t xml:space="preserve"> to</w:t>
      </w:r>
      <w:r w:rsidR="00F579D8" w:rsidRPr="0005446F">
        <w:rPr>
          <w:rFonts w:ascii="Arial" w:hAnsi="Arial" w:cs="Arial"/>
        </w:rPr>
        <w:t xml:space="preserve"> short-term temperature extremes </w:t>
      </w:r>
      <w:r w:rsidR="005814CF" w:rsidRPr="0005446F">
        <w:rPr>
          <w:rFonts w:ascii="Arial" w:hAnsi="Arial" w:cs="Arial"/>
        </w:rPr>
        <w:t>n</w:t>
      </w:r>
      <w:r w:rsidR="00F579D8" w:rsidRPr="0005446F">
        <w:rPr>
          <w:rFonts w:ascii="Arial" w:hAnsi="Arial" w:cs="Arial"/>
        </w:rPr>
        <w:t xml:space="preserve">or biogeographic history </w:t>
      </w:r>
      <w:r w:rsidR="00A839BF" w:rsidRPr="0005446F">
        <w:rPr>
          <w:rFonts w:ascii="Arial" w:hAnsi="Arial" w:cs="Arial"/>
        </w:rPr>
        <w:t xml:space="preserve">are likely to </w:t>
      </w:r>
      <w:r w:rsidR="00F579D8" w:rsidRPr="0005446F">
        <w:rPr>
          <w:rFonts w:ascii="Arial" w:hAnsi="Arial" w:cs="Arial"/>
        </w:rPr>
        <w:t xml:space="preserve">drive the observed </w:t>
      </w:r>
      <w:r w:rsidR="005814CF" w:rsidRPr="0005446F">
        <w:rPr>
          <w:rFonts w:ascii="Arial" w:hAnsi="Arial" w:cs="Arial"/>
        </w:rPr>
        <w:t>depauperate</w:t>
      </w:r>
      <w:r w:rsidR="00F579D8" w:rsidRPr="0005446F">
        <w:rPr>
          <w:rFonts w:ascii="Arial" w:hAnsi="Arial" w:cs="Arial"/>
        </w:rPr>
        <w:t xml:space="preserve"> cryptobenthic</w:t>
      </w:r>
      <w:r w:rsidR="00DB7324" w:rsidRPr="0005446F">
        <w:rPr>
          <w:rFonts w:ascii="Arial" w:hAnsi="Arial" w:cs="Arial"/>
        </w:rPr>
        <w:t xml:space="preserve"> communities</w:t>
      </w:r>
      <w:r w:rsidR="00F579D8" w:rsidRPr="0005446F">
        <w:rPr>
          <w:rFonts w:ascii="Arial" w:hAnsi="Arial" w:cs="Arial"/>
        </w:rPr>
        <w:t xml:space="preserve"> </w:t>
      </w:r>
      <w:r w:rsidR="005814CF" w:rsidRPr="0005446F">
        <w:rPr>
          <w:rFonts w:ascii="Arial" w:hAnsi="Arial" w:cs="Arial"/>
        </w:rPr>
        <w:t>o</w:t>
      </w:r>
      <w:r w:rsidR="006D5B6B" w:rsidRPr="0005446F">
        <w:rPr>
          <w:rFonts w:ascii="Arial" w:hAnsi="Arial" w:cs="Arial"/>
        </w:rPr>
        <w:t>n</w:t>
      </w:r>
      <w:r w:rsidR="00F579D8" w:rsidRPr="0005446F">
        <w:rPr>
          <w:rFonts w:ascii="Arial" w:hAnsi="Arial" w:cs="Arial"/>
        </w:rPr>
        <w:t xml:space="preserve"> </w:t>
      </w:r>
      <w:r w:rsidR="00A839BF" w:rsidRPr="0005446F">
        <w:rPr>
          <w:rFonts w:ascii="Arial" w:hAnsi="Arial" w:cs="Arial"/>
        </w:rPr>
        <w:t>Earth’s</w:t>
      </w:r>
      <w:r w:rsidR="00F579D8" w:rsidRPr="0005446F">
        <w:rPr>
          <w:rFonts w:ascii="Arial" w:hAnsi="Arial" w:cs="Arial"/>
        </w:rPr>
        <w:t xml:space="preserve"> </w:t>
      </w:r>
      <w:r w:rsidR="00480C6A" w:rsidRPr="0005446F">
        <w:rPr>
          <w:rFonts w:ascii="Arial" w:hAnsi="Arial" w:cs="Arial"/>
        </w:rPr>
        <w:t>hottest</w:t>
      </w:r>
      <w:r w:rsidR="00F579D8" w:rsidRPr="0005446F">
        <w:rPr>
          <w:rFonts w:ascii="Arial" w:hAnsi="Arial" w:cs="Arial"/>
        </w:rPr>
        <w:t xml:space="preserve"> coral reefs. </w:t>
      </w:r>
      <w:ins w:id="802" w:author="Simon Brandl" w:date="2020-05-22T14:42:00Z">
        <w:r w:rsidR="00753AC8">
          <w:rPr>
            <w:rFonts w:ascii="Arial" w:hAnsi="Arial" w:cs="Arial"/>
          </w:rPr>
          <w:t>While it is possible that</w:t>
        </w:r>
      </w:ins>
      <w:ins w:id="803" w:author="Simon Brandl" w:date="2020-05-22T14:44:00Z">
        <w:r w:rsidR="00753AC8">
          <w:rPr>
            <w:rFonts w:ascii="Arial" w:hAnsi="Arial" w:cs="Arial"/>
          </w:rPr>
          <w:t xml:space="preserve"> or</w:t>
        </w:r>
      </w:ins>
      <w:ins w:id="804" w:author="Simon Brandl" w:date="2020-05-22T14:45:00Z">
        <w:r w:rsidR="00753AC8">
          <w:rPr>
            <w:rFonts w:ascii="Arial" w:hAnsi="Arial" w:cs="Arial"/>
          </w:rPr>
          <w:t>ganismal tolerances to</w:t>
        </w:r>
      </w:ins>
      <w:ins w:id="805" w:author="Simon Brandl" w:date="2020-05-22T14:42:00Z">
        <w:r w:rsidR="00753AC8">
          <w:rPr>
            <w:rFonts w:ascii="Arial" w:hAnsi="Arial" w:cs="Arial"/>
          </w:rPr>
          <w:t xml:space="preserve"> </w:t>
        </w:r>
      </w:ins>
      <w:ins w:id="806" w:author="Simon Brandl" w:date="2020-05-22T14:43:00Z">
        <w:r w:rsidR="00753AC8">
          <w:rPr>
            <w:rFonts w:ascii="Arial" w:hAnsi="Arial" w:cs="Arial"/>
          </w:rPr>
          <w:t xml:space="preserve">other environmental </w:t>
        </w:r>
      </w:ins>
      <w:ins w:id="807" w:author="Simon Brandl" w:date="2020-05-22T14:44:00Z">
        <w:r w:rsidR="00753AC8">
          <w:rPr>
            <w:rFonts w:ascii="Arial" w:hAnsi="Arial" w:cs="Arial"/>
          </w:rPr>
          <w:t>factors</w:t>
        </w:r>
      </w:ins>
      <w:ins w:id="808" w:author="Simon Brandl" w:date="2020-05-22T14:43:00Z">
        <w:r w:rsidR="00753AC8">
          <w:rPr>
            <w:rFonts w:ascii="Arial" w:hAnsi="Arial" w:cs="Arial"/>
          </w:rPr>
          <w:t xml:space="preserve">, such as </w:t>
        </w:r>
      </w:ins>
      <w:ins w:id="809" w:author="Simon Brandl" w:date="2020-05-30T18:52:00Z">
        <w:r w:rsidR="00190F88">
          <w:rPr>
            <w:rFonts w:ascii="Arial" w:hAnsi="Arial" w:cs="Arial"/>
          </w:rPr>
          <w:t>elevated</w:t>
        </w:r>
      </w:ins>
      <w:ins w:id="810" w:author="Simon Brandl" w:date="2020-05-22T14:43:00Z">
        <w:r w:rsidR="00753AC8">
          <w:rPr>
            <w:rFonts w:ascii="Arial" w:hAnsi="Arial" w:cs="Arial"/>
          </w:rPr>
          <w:t xml:space="preserve"> salinity, may </w:t>
        </w:r>
      </w:ins>
      <w:ins w:id="811" w:author="Simon Brandl" w:date="2020-05-22T14:44:00Z">
        <w:r w:rsidR="00753AC8">
          <w:rPr>
            <w:rFonts w:ascii="Arial" w:hAnsi="Arial" w:cs="Arial"/>
          </w:rPr>
          <w:t>play</w:t>
        </w:r>
      </w:ins>
      <w:ins w:id="812" w:author="Simon Brandl" w:date="2020-05-22T14:43:00Z">
        <w:r w:rsidR="00753AC8">
          <w:rPr>
            <w:rFonts w:ascii="Arial" w:hAnsi="Arial" w:cs="Arial"/>
          </w:rPr>
          <w:t xml:space="preserve"> a part in the observed patterns, temperature is generally considered to be the primary environmental force that shapes Arabian Gulf communities</w:t>
        </w:r>
      </w:ins>
      <w:ins w:id="813" w:author="Simon Brandl" w:date="2020-05-22T14:44:00Z">
        <w:r w:rsidR="00753AC8">
          <w:rPr>
            <w:rFonts w:ascii="Arial" w:hAnsi="Arial" w:cs="Arial"/>
          </w:rPr>
          <w:fldChar w:fldCharType="begin"/>
        </w:r>
      </w:ins>
      <w:ins w:id="814" w:author="Simon Brandl" w:date="2020-06-01T20:32:00Z">
        <w:r w:rsidR="001A739E">
          <w:rPr>
            <w:rFonts w:ascii="Arial" w:hAnsi="Arial" w:cs="Arial"/>
          </w:rPr>
          <w:instrText xml:space="preserve"> ADDIN ZOTERO_ITEM CSL_CITATION {"citationID":"a1ktvl52bnp","properties":{"formattedCitation":"\\super 60,61,70\\nosupersub{}","plainCitation":"60,61,70","noteIndex":0},"citationItems":[{"id":2462,"uris":["http://zotero.org/users/3131818/items/ZLRQQNYB"],"uri":["http://zotero.org/users/3131818/items/ZLRQQNYB"],"itemData":{"id":2462,"type":"article-journal","container-title":"Global change biology","ISSN":"1354-1013","issue":"8","journalAbbreviation":"Global change biology","note":"publisher: Wiley Online Library","page":"2702-2714","title":"Host adaptation and unexpected symbiont partners enable reef</w:instrText>
        </w:r>
        <w:r w:rsidR="001A739E">
          <w:rPr>
            <w:rFonts w:ascii="Cambria Math" w:hAnsi="Cambria Math" w:cs="Cambria Math"/>
          </w:rPr>
          <w:instrText>‐</w:instrText>
        </w:r>
        <w:r w:rsidR="001A739E">
          <w:rPr>
            <w:rFonts w:ascii="Arial" w:hAnsi="Arial" w:cs="Arial"/>
          </w:rPr>
          <w:instrText xml:space="preserve">building corals to tolerate extreme temperatures","volume":"22","author":[{"family":"Howells","given":"Emily J"},{"family":"Abrego","given":"David"},{"family":"Meyer","given":"Eli"},{"family":"Kirk","given":"Nathan L"},{"family":"Burt","given":"John A"}],"issued":{"date-parts":[["2016"]]}}},{"id":2246,"uris":["http://zotero.org/users/3131818/items/F2USCWDJ"],"uri":["http://zotero.org/users/3131818/items/F2USCWDJ"],"itemData":{"id":2246,"type":"chapter","abstract":"Coral reefs are one of the most diverse ecosystems on earth, making up &lt;0.5% of the marine environment by area but containing nearly a third of all marine species, most of which are endemic to reefs (Moberg and Folke 1999). Despite their economic and ecological importance, coral reefs are being increasingly degraded by both human and natural stressors. Over-exploitation, destructive fishing methods, eutrophication and sedimentation resulting from land-use changes, among other factors, has resulted in the loss of over 19% of the world’s coral reef area in the past several decades (Wilkinson 2008). However, climate change, mainly driven by increases in atmospheric CO2 from the burning of fossil fuels, represents the greatest threat to the future of coral reefs (Harley et al. 2006; Wilkinson 2008). Atmospheric CO2 concentrations have increased from </w:instrText>
        </w:r>
        <w:r w:rsidR="001A739E">
          <w:rPr>
            <w:rFonts w:ascii="Cambria Math" w:hAnsi="Cambria Math" w:cs="Cambria Math"/>
          </w:rPr>
          <w:instrText>∼</w:instrText>
        </w:r>
        <w:r w:rsidR="001A739E">
          <w:rPr>
            <w:rFonts w:ascii="Arial" w:hAnsi="Arial" w:cs="Arial"/>
          </w:rPr>
          <w:instrText xml:space="preserve">280 ppm around 1700 AD to &gt;380 ppm today (Brohan et al. 2006), a rate of increase over 100 times faster than experienced in the past 650,000 year (Siegenthaler et al. 2005), and potentially beyond the capacity of reef fauna to adapt and recover (Przeslawski et al. 2008).","container-title":"Coral Reefs of the Gulf: Adaptation to Climatic Extremes","event-place":"Dordrecht","ISBN":"978-94-007-3008-3","note":"DOI: 10.1007/978-94-007-3008-3_9","page":"163-170","publisher":"Springer Netherlands","publisher-place":"Dordrecht","title":"Extreme Physical Factors and the Structure of Gulf Fish and Reef Communities","URL":"https://doi.org/10.1007/978-94-007-3008-3_9","author":[{"family":"Feary","given":"David A."},{"family":"Burt","given":"John A."},{"family":"Cavalcante","given":"Georgenes H."},{"family":"Bauman","given":"Andrew G."}],"editor":[{"family":"Riegl","given":"Bernhard M."},{"family":"Purkis","given":"Sam J."}],"issued":{"date-parts":[["2012"]]}}},{"id":2298,"uris":["http://zotero.org/users/3131818/items/GBWH3E94"],"uri":["http://zotero.org/users/3131818/items/GBWH3E94"],"itemData":{"id":2298,"type":"chapter","container-title":"Coral reefs of the Gulf","page":"1-4","publisher":"Springer","title":"Coral reefs of the Gulf: adaptation to climatic extremes in the world’s hottest sea","author":[{"family":"Riegl","given":"Bernhard M"},{"family":"Purkis","given":"Sam J"}],"issued":{"date-parts":[["2012"]]}}}],"schema":"https://github.com/citation-style-language/schema/raw/master/csl-citation.json"} </w:instrText>
        </w:r>
      </w:ins>
      <w:r w:rsidR="00753AC8">
        <w:rPr>
          <w:rFonts w:ascii="Arial" w:hAnsi="Arial" w:cs="Arial"/>
        </w:rPr>
        <w:fldChar w:fldCharType="separate"/>
      </w:r>
      <w:ins w:id="815" w:author="Simon Brandl" w:date="2020-06-01T20:32:00Z">
        <w:r w:rsidR="001A739E" w:rsidRPr="001A739E">
          <w:rPr>
            <w:rFonts w:ascii="Arial" w:hAnsi="Arial" w:cs="Arial"/>
            <w:vertAlign w:val="superscript"/>
            <w:rPrChange w:id="816" w:author="Simon Brandl" w:date="2020-06-01T20:32:00Z">
              <w:rPr>
                <w:rFonts w:ascii="Times New Roman" w:hAnsi="Times New Roman" w:cs="Times New Roman"/>
                <w:vertAlign w:val="superscript"/>
              </w:rPr>
            </w:rPrChange>
          </w:rPr>
          <w:t>60,61,70</w:t>
        </w:r>
      </w:ins>
      <w:ins w:id="817" w:author="Simon Brandl" w:date="2020-05-22T14:44:00Z">
        <w:r w:rsidR="00753AC8">
          <w:rPr>
            <w:rFonts w:ascii="Arial" w:hAnsi="Arial" w:cs="Arial"/>
          </w:rPr>
          <w:fldChar w:fldCharType="end"/>
        </w:r>
      </w:ins>
      <w:ins w:id="818" w:author="Simon Brandl" w:date="2020-05-22T14:43:00Z">
        <w:r w:rsidR="00753AC8">
          <w:rPr>
            <w:rFonts w:ascii="Arial" w:hAnsi="Arial" w:cs="Arial"/>
          </w:rPr>
          <w:t xml:space="preserve">. </w:t>
        </w:r>
      </w:ins>
    </w:p>
    <w:p w14:paraId="170CB8BA" w14:textId="44E015FB" w:rsidR="00AD50E3" w:rsidRPr="0005446F" w:rsidRDefault="00DB7324" w:rsidP="00086F4F">
      <w:pPr>
        <w:spacing w:line="480" w:lineRule="auto"/>
        <w:ind w:firstLine="720"/>
        <w:rPr>
          <w:rFonts w:ascii="Arial" w:hAnsi="Arial" w:cs="Arial"/>
        </w:rPr>
      </w:pPr>
      <w:del w:id="819" w:author="Simon Brandl" w:date="2020-05-22T14:45:00Z">
        <w:r w:rsidRPr="0005446F" w:rsidDel="00753AC8">
          <w:rPr>
            <w:rFonts w:ascii="Arial" w:hAnsi="Arial" w:cs="Arial"/>
          </w:rPr>
          <w:delText>Instead</w:delText>
        </w:r>
      </w:del>
      <w:ins w:id="820" w:author="Simon Brandl" w:date="2020-05-22T14:45:00Z">
        <w:r w:rsidR="00753AC8">
          <w:rPr>
            <w:rFonts w:ascii="Arial" w:hAnsi="Arial" w:cs="Arial"/>
          </w:rPr>
          <w:t xml:space="preserve">In the absence of </w:t>
        </w:r>
      </w:ins>
      <w:ins w:id="821" w:author="Simon Brandl" w:date="2020-05-30T18:52:00Z">
        <w:r w:rsidR="00190F88">
          <w:rPr>
            <w:rFonts w:ascii="Arial" w:hAnsi="Arial" w:cs="Arial"/>
          </w:rPr>
          <w:t xml:space="preserve">a </w:t>
        </w:r>
      </w:ins>
      <w:ins w:id="822" w:author="Simon Brandl" w:date="2020-05-22T14:45:00Z">
        <w:r w:rsidR="00753AC8">
          <w:rPr>
            <w:rFonts w:ascii="Arial" w:hAnsi="Arial" w:cs="Arial"/>
          </w:rPr>
          <w:t>direct lethal effect of temperature</w:t>
        </w:r>
      </w:ins>
      <w:ins w:id="823" w:author="Simon Brandl" w:date="2020-05-22T16:15:00Z">
        <w:r w:rsidR="006D1758">
          <w:rPr>
            <w:rFonts w:ascii="Arial" w:hAnsi="Arial" w:cs="Arial"/>
          </w:rPr>
          <w:t xml:space="preserve"> or other environmental factors</w:t>
        </w:r>
      </w:ins>
      <w:r w:rsidRPr="0005446F">
        <w:rPr>
          <w:rFonts w:ascii="Arial" w:hAnsi="Arial" w:cs="Arial"/>
        </w:rPr>
        <w:t xml:space="preserve">, </w:t>
      </w:r>
      <w:ins w:id="824" w:author="Simon Brandl" w:date="2020-05-22T14:45:00Z">
        <w:r w:rsidR="00753AC8">
          <w:rPr>
            <w:rFonts w:ascii="Arial" w:hAnsi="Arial" w:cs="Arial"/>
          </w:rPr>
          <w:t xml:space="preserve">our results suggest </w:t>
        </w:r>
      </w:ins>
      <w:ins w:id="825" w:author="Simon Brandl" w:date="2020-05-30T18:52:00Z">
        <w:r w:rsidR="00190F88">
          <w:rPr>
            <w:rFonts w:ascii="Arial" w:hAnsi="Arial" w:cs="Arial"/>
          </w:rPr>
          <w:t xml:space="preserve">that </w:t>
        </w:r>
      </w:ins>
      <w:ins w:id="826" w:author="Simon Brandl" w:date="2020-05-22T14:45:00Z">
        <w:r w:rsidR="00753AC8">
          <w:rPr>
            <w:rFonts w:ascii="Arial" w:hAnsi="Arial" w:cs="Arial"/>
          </w:rPr>
          <w:t xml:space="preserve">more </w:t>
        </w:r>
      </w:ins>
      <w:ins w:id="827" w:author="Simon Brandl" w:date="2020-05-22T16:16:00Z">
        <w:r w:rsidR="006D1758">
          <w:rPr>
            <w:rFonts w:ascii="Arial" w:hAnsi="Arial" w:cs="Arial"/>
          </w:rPr>
          <w:t>nuanced</w:t>
        </w:r>
      </w:ins>
      <w:ins w:id="828" w:author="Simon Brandl" w:date="2020-05-30T18:52:00Z">
        <w:r w:rsidR="00190F88">
          <w:rPr>
            <w:rFonts w:ascii="Arial" w:hAnsi="Arial" w:cs="Arial"/>
          </w:rPr>
          <w:t xml:space="preserve"> forces</w:t>
        </w:r>
      </w:ins>
      <w:del w:id="829" w:author="Simon Brandl" w:date="2020-05-22T16:16:00Z">
        <w:r w:rsidR="00086F4F" w:rsidRPr="0005446F" w:rsidDel="006D1758">
          <w:rPr>
            <w:rFonts w:ascii="Arial" w:hAnsi="Arial" w:cs="Arial"/>
          </w:rPr>
          <w:delText>temperature</w:delText>
        </w:r>
      </w:del>
      <w:del w:id="830" w:author="Simon Brandl" w:date="2020-05-30T18:52:00Z">
        <w:r w:rsidR="00086F4F" w:rsidRPr="0005446F" w:rsidDel="00190F88">
          <w:rPr>
            <w:rFonts w:ascii="Arial" w:hAnsi="Arial" w:cs="Arial"/>
          </w:rPr>
          <w:delText>-driven</w:delText>
        </w:r>
        <w:r w:rsidRPr="0005446F" w:rsidDel="00190F88">
          <w:rPr>
            <w:rFonts w:ascii="Arial" w:hAnsi="Arial" w:cs="Arial"/>
          </w:rPr>
          <w:delText xml:space="preserve"> </w:delText>
        </w:r>
      </w:del>
      <w:del w:id="831" w:author="Simon Brandl" w:date="2020-05-22T14:45:00Z">
        <w:r w:rsidRPr="0005446F" w:rsidDel="00753AC8">
          <w:rPr>
            <w:rFonts w:ascii="Arial" w:hAnsi="Arial" w:cs="Arial"/>
          </w:rPr>
          <w:delText xml:space="preserve">demands </w:delText>
        </w:r>
      </w:del>
      <w:del w:id="832" w:author="Simon Brandl" w:date="2020-05-22T14:46:00Z">
        <w:r w:rsidRPr="0005446F" w:rsidDel="00753AC8">
          <w:rPr>
            <w:rFonts w:ascii="Arial" w:hAnsi="Arial" w:cs="Arial"/>
          </w:rPr>
          <w:delText xml:space="preserve">on </w:delText>
        </w:r>
      </w:del>
      <w:ins w:id="833" w:author="Simon Brandl" w:date="2020-05-22T14:46:00Z">
        <w:r w:rsidR="00753AC8">
          <w:rPr>
            <w:rFonts w:ascii="Arial" w:hAnsi="Arial" w:cs="Arial"/>
          </w:rPr>
          <w:t xml:space="preserve"> act upon</w:t>
        </w:r>
        <w:r w:rsidR="00753AC8" w:rsidRPr="0005446F">
          <w:rPr>
            <w:rFonts w:ascii="Arial" w:hAnsi="Arial" w:cs="Arial"/>
          </w:rPr>
          <w:t xml:space="preserve"> </w:t>
        </w:r>
      </w:ins>
      <w:del w:id="834" w:author="Simon Brandl" w:date="2020-05-22T14:46:00Z">
        <w:r w:rsidR="006D5B6B" w:rsidRPr="0005446F" w:rsidDel="00753AC8">
          <w:rPr>
            <w:rFonts w:ascii="Arial" w:hAnsi="Arial" w:cs="Arial"/>
          </w:rPr>
          <w:delText xml:space="preserve">an </w:delText>
        </w:r>
      </w:del>
      <w:r w:rsidRPr="0005446F">
        <w:rPr>
          <w:rFonts w:ascii="Arial" w:hAnsi="Arial" w:cs="Arial"/>
        </w:rPr>
        <w:t>individua</w:t>
      </w:r>
      <w:ins w:id="835" w:author="Simon Brandl" w:date="2020-05-22T14:46:00Z">
        <w:r w:rsidR="00753AC8">
          <w:rPr>
            <w:rFonts w:ascii="Arial" w:hAnsi="Arial" w:cs="Arial"/>
          </w:rPr>
          <w:t>l</w:t>
        </w:r>
      </w:ins>
      <w:del w:id="836" w:author="Simon Brandl" w:date="2020-05-22T14:46:00Z">
        <w:r w:rsidRPr="0005446F" w:rsidDel="00753AC8">
          <w:rPr>
            <w:rFonts w:ascii="Arial" w:hAnsi="Arial" w:cs="Arial"/>
          </w:rPr>
          <w:delText>l’s</w:delText>
        </w:r>
      </w:del>
      <w:r w:rsidRPr="0005446F">
        <w:rPr>
          <w:rFonts w:ascii="Arial" w:hAnsi="Arial" w:cs="Arial"/>
        </w:rPr>
        <w:t xml:space="preserve"> </w:t>
      </w:r>
      <w:del w:id="837" w:author="Simon Brandl" w:date="2020-05-22T14:46:00Z">
        <w:r w:rsidRPr="0005446F" w:rsidDel="00753AC8">
          <w:rPr>
            <w:rFonts w:ascii="Arial" w:hAnsi="Arial" w:cs="Arial"/>
          </w:rPr>
          <w:delText>energ</w:delText>
        </w:r>
        <w:r w:rsidR="006D5B6B" w:rsidRPr="0005446F" w:rsidDel="00753AC8">
          <w:rPr>
            <w:rFonts w:ascii="Arial" w:hAnsi="Arial" w:cs="Arial"/>
          </w:rPr>
          <w:delText>etic</w:delText>
        </w:r>
        <w:r w:rsidRPr="0005446F" w:rsidDel="00753AC8">
          <w:rPr>
            <w:rFonts w:ascii="Arial" w:hAnsi="Arial" w:cs="Arial"/>
          </w:rPr>
          <w:delText xml:space="preserve"> </w:delText>
        </w:r>
      </w:del>
      <w:ins w:id="838" w:author="Simon Brandl" w:date="2020-05-22T14:46:00Z">
        <w:r w:rsidR="00753AC8">
          <w:rPr>
            <w:rFonts w:ascii="Arial" w:hAnsi="Arial" w:cs="Arial"/>
          </w:rPr>
          <w:t>energy</w:t>
        </w:r>
        <w:r w:rsidR="00753AC8" w:rsidRPr="0005446F">
          <w:rPr>
            <w:rFonts w:ascii="Arial" w:hAnsi="Arial" w:cs="Arial"/>
          </w:rPr>
          <w:t xml:space="preserve"> </w:t>
        </w:r>
      </w:ins>
      <w:r w:rsidRPr="0005446F">
        <w:rPr>
          <w:rFonts w:ascii="Arial" w:hAnsi="Arial" w:cs="Arial"/>
        </w:rPr>
        <w:t>budget</w:t>
      </w:r>
      <w:ins w:id="839" w:author="Simon Brandl" w:date="2020-05-22T14:46:00Z">
        <w:r w:rsidR="00753AC8">
          <w:rPr>
            <w:rFonts w:ascii="Arial" w:hAnsi="Arial" w:cs="Arial"/>
          </w:rPr>
          <w:t>s</w:t>
        </w:r>
      </w:ins>
      <w:ins w:id="840" w:author="Simon Brandl" w:date="2020-05-22T16:20:00Z">
        <w:r w:rsidR="006D1758">
          <w:rPr>
            <w:rFonts w:ascii="Arial" w:hAnsi="Arial" w:cs="Arial"/>
          </w:rPr>
          <w:t xml:space="preserve"> via transgenerational acclimation or adaptation and available prey resources</w:t>
        </w:r>
      </w:ins>
      <w:ins w:id="841" w:author="Simon Brandl" w:date="2020-05-22T14:47:00Z">
        <w:r w:rsidR="00753AC8">
          <w:rPr>
            <w:rFonts w:ascii="Arial" w:hAnsi="Arial" w:cs="Arial"/>
          </w:rPr>
          <w:t>.</w:t>
        </w:r>
      </w:ins>
      <w:r w:rsidRPr="0005446F">
        <w:rPr>
          <w:rFonts w:ascii="Arial" w:hAnsi="Arial" w:cs="Arial"/>
        </w:rPr>
        <w:t xml:space="preserve"> </w:t>
      </w:r>
      <w:del w:id="842" w:author="Simon Brandl" w:date="2020-05-22T14:47:00Z">
        <w:r w:rsidRPr="0005446F" w:rsidDel="00753AC8">
          <w:rPr>
            <w:rFonts w:ascii="Arial" w:hAnsi="Arial" w:cs="Arial"/>
          </w:rPr>
          <w:delText xml:space="preserve">and the </w:delText>
        </w:r>
        <w:r w:rsidR="0070228B" w:rsidRPr="0005446F" w:rsidDel="00753AC8">
          <w:rPr>
            <w:rFonts w:ascii="Arial" w:hAnsi="Arial" w:cs="Arial"/>
          </w:rPr>
          <w:delText>in</w:delText>
        </w:r>
        <w:r w:rsidRPr="0005446F" w:rsidDel="00753AC8">
          <w:rPr>
            <w:rFonts w:ascii="Arial" w:hAnsi="Arial" w:cs="Arial"/>
          </w:rPr>
          <w:delText>ability of small</w:delText>
        </w:r>
        <w:r w:rsidR="006D5B6B" w:rsidRPr="0005446F" w:rsidDel="00753AC8">
          <w:rPr>
            <w:rFonts w:ascii="Arial" w:hAnsi="Arial" w:cs="Arial"/>
          </w:rPr>
          <w:delText>-</w:delText>
        </w:r>
        <w:r w:rsidRPr="0005446F" w:rsidDel="00753AC8">
          <w:rPr>
            <w:rFonts w:ascii="Arial" w:hAnsi="Arial" w:cs="Arial"/>
          </w:rPr>
          <w:delText xml:space="preserve">bodied fishes to </w:delText>
        </w:r>
        <w:r w:rsidR="006D5B6B" w:rsidRPr="0005446F" w:rsidDel="00753AC8">
          <w:rPr>
            <w:rFonts w:ascii="Arial" w:hAnsi="Arial" w:cs="Arial"/>
          </w:rPr>
          <w:delText>meet</w:delText>
        </w:r>
        <w:r w:rsidRPr="0005446F" w:rsidDel="00753AC8">
          <w:rPr>
            <w:rFonts w:ascii="Arial" w:hAnsi="Arial" w:cs="Arial"/>
          </w:rPr>
          <w:delText xml:space="preserve"> these demands</w:delText>
        </w:r>
        <w:r w:rsidR="006D5B6B" w:rsidRPr="0005446F" w:rsidDel="00753AC8">
          <w:rPr>
            <w:rFonts w:ascii="Arial" w:hAnsi="Arial" w:cs="Arial"/>
          </w:rPr>
          <w:delText xml:space="preserve"> </w:delText>
        </w:r>
        <w:r w:rsidR="00CD6843" w:rsidDel="00753AC8">
          <w:rPr>
            <w:rFonts w:ascii="Arial" w:hAnsi="Arial" w:cs="Arial"/>
          </w:rPr>
          <w:delText>may</w:delText>
        </w:r>
        <w:r w:rsidR="00086F4F" w:rsidRPr="0005446F" w:rsidDel="00753AC8">
          <w:rPr>
            <w:rFonts w:ascii="Arial" w:hAnsi="Arial" w:cs="Arial"/>
          </w:rPr>
          <w:delText xml:space="preserve"> </w:delText>
        </w:r>
        <w:r w:rsidR="006D5B6B" w:rsidRPr="0005446F" w:rsidDel="00753AC8">
          <w:rPr>
            <w:rFonts w:ascii="Arial" w:hAnsi="Arial" w:cs="Arial"/>
          </w:rPr>
          <w:delText>mediate existence on these extreme reefs</w:delText>
        </w:r>
        <w:r w:rsidRPr="0005446F" w:rsidDel="00753AC8">
          <w:rPr>
            <w:rFonts w:ascii="Arial" w:hAnsi="Arial" w:cs="Arial"/>
          </w:rPr>
          <w:delText xml:space="preserve">. </w:delText>
        </w:r>
      </w:del>
      <w:del w:id="843" w:author="Simon Brandl" w:date="2020-05-22T16:13:00Z">
        <w:r w:rsidR="0095694A" w:rsidRPr="0005446F" w:rsidDel="006D1758">
          <w:rPr>
            <w:rFonts w:ascii="Arial" w:hAnsi="Arial" w:cs="Arial"/>
          </w:rPr>
          <w:delText>T</w:delText>
        </w:r>
      </w:del>
      <w:ins w:id="844" w:author="Simon Brandl" w:date="2020-06-01T20:51:00Z">
        <w:r w:rsidR="00695A4E">
          <w:rPr>
            <w:rFonts w:ascii="Arial" w:hAnsi="Arial" w:cs="Arial"/>
          </w:rPr>
          <w:t>T</w:t>
        </w:r>
      </w:ins>
      <w:r w:rsidR="0095694A" w:rsidRPr="0005446F">
        <w:rPr>
          <w:rFonts w:ascii="Arial" w:hAnsi="Arial" w:cs="Arial"/>
        </w:rPr>
        <w:t>ransgenerational acclimation or adaptation</w:t>
      </w:r>
      <w:r w:rsidR="00921B65" w:rsidRPr="0005446F">
        <w:rPr>
          <w:rFonts w:ascii="Arial" w:hAnsi="Arial" w:cs="Arial"/>
        </w:rPr>
        <w:t xml:space="preserve"> of fishes</w:t>
      </w:r>
      <w:r w:rsidRPr="0005446F">
        <w:rPr>
          <w:rFonts w:ascii="Arial" w:hAnsi="Arial" w:cs="Arial"/>
        </w:rPr>
        <w:t xml:space="preserve"> to </w:t>
      </w:r>
      <w:del w:id="845" w:author="Simon Brandl" w:date="2020-05-22T16:13:00Z">
        <w:r w:rsidRPr="0005446F" w:rsidDel="006D1758">
          <w:rPr>
            <w:rFonts w:ascii="Arial" w:hAnsi="Arial" w:cs="Arial"/>
          </w:rPr>
          <w:delText>increasing temperatures</w:delText>
        </w:r>
      </w:del>
      <w:ins w:id="846" w:author="Simon Brandl" w:date="2020-05-22T16:13:00Z">
        <w:r w:rsidR="006D1758">
          <w:rPr>
            <w:rFonts w:ascii="Arial" w:hAnsi="Arial" w:cs="Arial"/>
          </w:rPr>
          <w:t>environmental extremes can</w:t>
        </w:r>
      </w:ins>
      <w:r w:rsidR="0095694A" w:rsidRPr="0005446F">
        <w:rPr>
          <w:rFonts w:ascii="Arial" w:hAnsi="Arial" w:cs="Arial"/>
        </w:rPr>
        <w:t xml:space="preserve"> </w:t>
      </w:r>
      <w:r w:rsidR="00CD6843">
        <w:rPr>
          <w:rFonts w:ascii="Arial" w:hAnsi="Arial" w:cs="Arial"/>
        </w:rPr>
        <w:t>come</w:t>
      </w:r>
      <w:del w:id="847" w:author="Simon Brandl" w:date="2020-05-22T16:13:00Z">
        <w:r w:rsidR="00CD6843" w:rsidDel="006D1758">
          <w:rPr>
            <w:rFonts w:ascii="Arial" w:hAnsi="Arial" w:cs="Arial"/>
          </w:rPr>
          <w:delText>s</w:delText>
        </w:r>
      </w:del>
      <w:r w:rsidR="00177429" w:rsidRPr="0005446F">
        <w:rPr>
          <w:rFonts w:ascii="Arial" w:hAnsi="Arial" w:cs="Arial"/>
        </w:rPr>
        <w:t xml:space="preserve"> with </w:t>
      </w:r>
      <w:r w:rsidR="000557C8" w:rsidRPr="0005446F">
        <w:rPr>
          <w:rFonts w:ascii="Arial" w:hAnsi="Arial" w:cs="Arial"/>
        </w:rPr>
        <w:t>substantial</w:t>
      </w:r>
      <w:r w:rsidR="00177429" w:rsidRPr="0005446F">
        <w:rPr>
          <w:rFonts w:ascii="Arial" w:hAnsi="Arial" w:cs="Arial"/>
        </w:rPr>
        <w:t xml:space="preserve"> energetic costs</w:t>
      </w:r>
      <w:r w:rsidR="00177429" w:rsidRPr="0005446F">
        <w:rPr>
          <w:rFonts w:ascii="Arial" w:hAnsi="Arial" w:cs="Arial"/>
        </w:rPr>
        <w:fldChar w:fldCharType="begin"/>
      </w:r>
      <w:ins w:id="848" w:author="Simon Brandl" w:date="2020-06-01T20:33:00Z">
        <w:r w:rsidR="001A739E">
          <w:rPr>
            <w:rFonts w:ascii="Arial" w:hAnsi="Arial" w:cs="Arial"/>
          </w:rPr>
          <w:instrText xml:space="preserve"> ADDIN ZOTERO_ITEM CSL_CITATION {"citationID":"CZXF5W4G","properties":{"formattedCitation":"\\super 36,46,71\\nosupersub{}","plainCitation":"36,46,71","noteIndex":0},"citationItems":[{"id":2238,"uris":["http://zotero.org/users/3131818/items/RKH4J6DC"],"uri":["http://zotero.org/users/3131818/items/RKH4J6DC"],"itemData":{"id":2238,"type":"article-journal","container-title":"Global Change Biology","ISSN":"1354-1013","issue":"4","journalAbbreviation":"Global Change Biology","page":"1712-1719","title":"Acclimation to predicted ocean warming through developmental plasticity in a tropical reef fish","volume":"17","author":[{"family":"Donelson","given":"Jennifer M"},{"family":"Munday","given":"Philip L"},{"family":"McCORMICK","given":"MARK I"},{"family":"Nilsson","given":"Göran E"}],"issued":{"date-parts":[["2011"]]}}},{"id":2239,"uris":["http://zotero.org/users/3131818/items/GIJKWEUQ"],"uri":["http://zotero.org/users/3131818/items/GIJKWEUQ"],"itemData":{"id":2239,"type":"article-journal","container-title":"Nature Climate Change","ISSN":"1758-6798","issue":"1","journalAbbreviation":"Nature Climate Change","page":"30","title":"Rapid transgenerational acclimation of a tropical reef fish to climate change","volume":"2","author":[{"family":"Donelson","given":"JM"},{"family":"Munday","given":"PL"},{"family":"McCormick","given":"MI"},{"family":"Pitcher","given":"CR"}],"issued":{"date-parts":[["2012"]]}}},{"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L."},{"family":"Ravasi","given":"Timothy"}],"issued":{"date-parts":[["2018",11,1]]}}}],"schema":"https://github.com/citation-style-language/schema/raw/master/csl-citation.json"} </w:instrText>
        </w:r>
      </w:ins>
      <w:del w:id="849" w:author="Simon Brandl" w:date="2020-06-01T20:06:00Z">
        <w:r w:rsidR="00ED5488" w:rsidRPr="0005446F" w:rsidDel="002F5BC0">
          <w:rPr>
            <w:rFonts w:ascii="Arial" w:hAnsi="Arial" w:cs="Arial"/>
          </w:rPr>
          <w:delInstrText xml:space="preserve"> ADDIN ZOTERO_ITEM CSL_CITATION {"citationID":"CZXF5W4G","properties":{"formattedCitation":"\\super 39,47,69\\nosupersub{}","plainCitation":"39,47,69","noteIndex":0},"citationItems":[{"id":2238,"uris":["http://zotero.org/users/3131818/items/RKH4J6DC"],"uri":["http://zotero.org/users/3131818/items/RKH4J6DC"],"itemData":{"id":2238,"type":"article-journal","container-title":"Global Change Biology","ISSN":"1354-1013","issue":"4","journalAbbreviation":"Global Change Biology","page":"1712-1719","title":"Acclimation to predicted ocean warming through developmental plasticity in a tropical reef fish","volume":"17","author":[{"family":"Donelson","given":"Jennifer M"},{"family":"Munday","given":"Philip L"},{"family":"McCORMICK","given":"MARK I"},{"family":"Nilsson","given":"Göran E"}],"issued":{"date-parts":[["2011"]]}}},{"id":2239,"uris":["http://zotero.org/users/3131818/items/GIJKWEUQ"],"uri":["http://zotero.org/users/3131818/items/GIJKWEUQ"],"itemData":{"id":2239,"type":"article-journal","container-title":"Nature Climate Change","ISSN":"1758-6798","issue":"1","journalAbbreviation":"Nature Climate Change","page":"30","title":"Rapid transgenerational acclimation of a tropical reef fish to climate change","volume":"2","author":[{"family":"Donelson","given":"JM"},{"family":"Munday","given":"PL"},{"family":"McCormick","given":"MI"},{"family":"Pitcher","given":"CR"}],"issued":{"date-parts":[["2012"]]}}},{"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L."},{"family":"Ravasi","given":"Timothy"}],"issued":{"date-parts":[["2018",11,1]]}}}],"schema":"https://github.com/citation-style-language/schema/raw/master/csl-citation.json"} </w:delInstrText>
        </w:r>
      </w:del>
      <w:r w:rsidR="00177429" w:rsidRPr="0005446F">
        <w:rPr>
          <w:rFonts w:ascii="Arial" w:hAnsi="Arial" w:cs="Arial"/>
        </w:rPr>
        <w:fldChar w:fldCharType="separate"/>
      </w:r>
      <w:ins w:id="850" w:author="Simon Brandl" w:date="2020-06-01T20:33:00Z">
        <w:r w:rsidR="001A739E" w:rsidRPr="001A739E">
          <w:rPr>
            <w:rFonts w:ascii="Arial" w:hAnsi="Arial" w:cs="Arial"/>
            <w:vertAlign w:val="superscript"/>
            <w:rPrChange w:id="851" w:author="Simon Brandl" w:date="2020-06-01T20:33:00Z">
              <w:rPr>
                <w:rFonts w:ascii="Times New Roman" w:hAnsi="Times New Roman" w:cs="Times New Roman"/>
                <w:vertAlign w:val="superscript"/>
              </w:rPr>
            </w:rPrChange>
          </w:rPr>
          <w:t>36,46,71</w:t>
        </w:r>
      </w:ins>
      <w:del w:id="852" w:author="Simon Brandl" w:date="2020-06-01T20:06:00Z">
        <w:r w:rsidR="00ED5488" w:rsidRPr="001A739E" w:rsidDel="002F5BC0">
          <w:rPr>
            <w:rFonts w:ascii="Arial" w:hAnsi="Arial" w:cs="Arial"/>
            <w:vertAlign w:val="superscript"/>
            <w:rPrChange w:id="853" w:author="Simon Brandl" w:date="2020-06-01T20:33:00Z">
              <w:rPr>
                <w:rFonts w:ascii="Arial" w:hAnsi="Arial" w:cs="Arial"/>
                <w:vertAlign w:val="superscript"/>
              </w:rPr>
            </w:rPrChange>
          </w:rPr>
          <w:delText>39,47,69</w:delText>
        </w:r>
      </w:del>
      <w:r w:rsidR="00177429" w:rsidRPr="0005446F">
        <w:rPr>
          <w:rFonts w:ascii="Arial" w:hAnsi="Arial" w:cs="Arial"/>
        </w:rPr>
        <w:fldChar w:fldCharType="end"/>
      </w:r>
      <w:r w:rsidR="00680B98" w:rsidRPr="0005446F">
        <w:rPr>
          <w:rFonts w:ascii="Arial" w:hAnsi="Arial" w:cs="Arial"/>
        </w:rPr>
        <w:t xml:space="preserve"> that </w:t>
      </w:r>
      <w:r w:rsidR="009C345B" w:rsidRPr="0005446F">
        <w:rPr>
          <w:rFonts w:ascii="Arial" w:hAnsi="Arial" w:cs="Arial"/>
        </w:rPr>
        <w:t>are</w:t>
      </w:r>
      <w:r w:rsidR="000557C8" w:rsidRPr="0005446F">
        <w:rPr>
          <w:rFonts w:ascii="Arial" w:hAnsi="Arial" w:cs="Arial"/>
        </w:rPr>
        <w:t xml:space="preserve"> </w:t>
      </w:r>
      <w:ins w:id="854" w:author="Simon Brandl" w:date="2020-05-22T14:47:00Z">
        <w:r w:rsidR="00753AC8">
          <w:rPr>
            <w:rFonts w:ascii="Arial" w:hAnsi="Arial" w:cs="Arial"/>
          </w:rPr>
          <w:t xml:space="preserve">frequently </w:t>
        </w:r>
      </w:ins>
      <w:r w:rsidR="000557C8" w:rsidRPr="0005446F">
        <w:rPr>
          <w:rFonts w:ascii="Arial" w:hAnsi="Arial" w:cs="Arial"/>
        </w:rPr>
        <w:t>reflected in reduced body condition</w:t>
      </w:r>
      <w:ins w:id="855" w:author="Simon Brandl" w:date="2020-05-22T16:14:00Z">
        <w:r w:rsidR="006D1758">
          <w:rPr>
            <w:rFonts w:ascii="Arial" w:hAnsi="Arial" w:cs="Arial"/>
          </w:rPr>
          <w:t xml:space="preserve">, even when </w:t>
        </w:r>
      </w:ins>
      <w:ins w:id="856" w:author="Simon Brandl" w:date="2020-05-30T18:54:00Z">
        <w:r w:rsidR="00190F88">
          <w:rPr>
            <w:rFonts w:ascii="Arial" w:hAnsi="Arial" w:cs="Arial"/>
          </w:rPr>
          <w:t>subsequently exposed</w:t>
        </w:r>
      </w:ins>
      <w:ins w:id="857" w:author="Simon Brandl" w:date="2020-05-22T16:14:00Z">
        <w:r w:rsidR="006D1758">
          <w:rPr>
            <w:rFonts w:ascii="Arial" w:hAnsi="Arial" w:cs="Arial"/>
          </w:rPr>
          <w:t xml:space="preserve"> to more moderate</w:t>
        </w:r>
      </w:ins>
      <w:ins w:id="858" w:author="Simon Brandl" w:date="2020-05-22T14:47:00Z">
        <w:r w:rsidR="00753AC8">
          <w:rPr>
            <w:rFonts w:ascii="Arial" w:hAnsi="Arial" w:cs="Arial"/>
          </w:rPr>
          <w:t xml:space="preserve"> </w:t>
        </w:r>
      </w:ins>
      <w:ins w:id="859" w:author="Simon Brandl" w:date="2020-05-22T14:48:00Z">
        <w:r w:rsidR="00753AC8">
          <w:rPr>
            <w:rFonts w:ascii="Arial" w:hAnsi="Arial" w:cs="Arial"/>
          </w:rPr>
          <w:t>environmental</w:t>
        </w:r>
      </w:ins>
      <w:ins w:id="860" w:author="Simon Brandl" w:date="2020-05-22T14:47:00Z">
        <w:r w:rsidR="00753AC8">
          <w:rPr>
            <w:rFonts w:ascii="Arial" w:hAnsi="Arial" w:cs="Arial"/>
          </w:rPr>
          <w:t xml:space="preserve"> regimes</w:t>
        </w:r>
      </w:ins>
      <w:r w:rsidR="00680B98" w:rsidRPr="0005446F">
        <w:rPr>
          <w:rFonts w:ascii="Arial" w:hAnsi="Arial" w:cs="Arial"/>
        </w:rPr>
        <w:fldChar w:fldCharType="begin"/>
      </w:r>
      <w:ins w:id="861" w:author="Simon Brandl" w:date="2020-06-01T20:33:00Z">
        <w:r w:rsidR="001A739E">
          <w:rPr>
            <w:rFonts w:ascii="Arial" w:hAnsi="Arial" w:cs="Arial"/>
          </w:rPr>
          <w:instrText xml:space="preserve"> ADDIN ZOTERO_ITEM CSL_CITATION {"citationID":"rLLgUImY","properties":{"formattedCitation":"\\super 72\\uc0\\u8211{}74\\nosupersub{}","plainCitation":"72–74","noteIndex":0},"citationItems":[{"id":2249,"uris":["http://zotero.org/users/3131818/items/BTFU57MX"],"uri":["http://zotero.org/users/3131818/items/BTFU57MX"],"itemData":{"id":2249,"type":"article-journal","container-title":"Functional Ecology","ISSN":"0269-8463","issue":"4","journalAbbreviation":"Functional Ecology","page":"991-1001","title":"Climate warming and ectotherm body size–from individual physiology to community ecology","volume":"27","author":[{"family":"Ohlberger","given":"Jan"}],"issued":{"date-parts":[["2013"]]}}},{"id":2248,"uris":["http://zotero.org/users/3131818/items/IYMQIF8I"],"uri":["http://zotero.org/users/3131818/items/IYMQIF8I"],"itemData":{"id":2248,"type":"article-journal","container-title":"Trends in ecology &amp; evolution","ISSN":"0169-5347","issue":"6","journalAbbreviation":"Trends in ecology &amp; evolution","page":"285-291","title":"Declining body size: a third universal response to warming?","volume":"26","author":[{"family":"Gardner","given":"Janet L"},{"family":"Peters","given":"Anne"},{"family":"Kearney","given":"Michael R"},{"family":"Joseph","given":"Leo"},{"family":"Heinsohn","given":"Robert"}],"issued":{"date-parts":[["2011"]]}}},{"id":2247,"uris":["http://zotero.org/users/3131818/items/BIX87CNT"],"uri":["http://zotero.org/users/3131818/items/BIX87CNT"],"itemData":{"id":2247,"type":"article-journal","container-title":"Functional Ecology","ISSN":"0269-8463","issue":"6","journalAbbreviation":"Functional Ecology","page":"1323-1332","title":"The paradigm of body condition: a critical reappraisal of current methods based on mass and length","volume":"24","author":[{"family":"Peig","given":"Jordi"},{"family":"Green","given":"Andy J"}],"issued":{"date-parts":[["2010"]]}}}],"schema":"https://github.com/citation-style-language/schema/raw/master/csl-citation.json"} </w:instrText>
        </w:r>
      </w:ins>
      <w:del w:id="862" w:author="Simon Brandl" w:date="2020-06-01T20:06:00Z">
        <w:r w:rsidR="00ED5488" w:rsidRPr="0005446F" w:rsidDel="002F5BC0">
          <w:rPr>
            <w:rFonts w:ascii="Arial" w:hAnsi="Arial" w:cs="Arial"/>
          </w:rPr>
          <w:delInstrText xml:space="preserve"> ADDIN ZOTERO_ITEM CSL_CITATION {"citationID":"rLLgUImY","properties":{"formattedCitation":"\\super 22,70,71\\nosupersub{}","plainCitation":"22,70,71","noteIndex":0},"citationItems":[{"id":2249,"uris":["http://zotero.org/users/3131818/items/BTFU57MX"],"uri":["http://zotero.org/users/3131818/items/BTFU57MX"],"itemData":{"id":2249,"type":"article-journal","container-title":"Functional Ecology","ISSN":"0269-8463","issue":"4","journalAbbreviation":"Functional Ecology","page":"991-1001","title":"Climate warming and ectotherm body size–from individual physiology to community ecology","volume":"27","author":[{"family":"Ohlberger","given":"Jan"}],"issued":{"date-parts":[["2013"]]}}},{"id":2248,"uris":["http://zotero.org/users/3131818/items/IYMQIF8I"],"uri":["http://zotero.org/users/3131818/items/IYMQIF8I"],"itemData":{"id":2248,"type":"article-journal","container-title":"Trends in ecology &amp; evolution","ISSN":"0169-5347","issue":"6","journalAbbreviation":"Trends in ecology &amp; evolution","page":"285-291","title":"Declining body size: a third universal response to warming?","volume":"26","author":[{"family":"Gardner","given":"Janet L"},{"family":"Peters","given":"Anne"},{"family":"Kearney","given":"Michael R"},{"family":"Joseph","given":"Leo"},{"family":"Heinsohn","given":"Robert"}],"issued":{"date-parts":[["2011"]]}}},{"id":2247,"uris":["http://zotero.org/users/3131818/items/BIX87CNT"],"uri":["http://zotero.org/users/3131818/items/BIX87CNT"],"itemData":{"id":2247,"type":"article-journal","container-title":"Functional Ecology","ISSN":"0269-8463","issue":"6","journalAbbreviation":"Functional Ecology","page":"1323-1332","title":"The paradigm of body condition: a critical reappraisal of current methods based on mass and length","volume":"24","author":[{"family":"Peig","given":"Jordi"},{"family":"Green","given":"Andy J"}],"issued":{"date-parts":[["2010"]]}}}],"schema":"https://github.com/citation-style-language/schema/raw/master/csl-citation.json"} </w:delInstrText>
        </w:r>
      </w:del>
      <w:r w:rsidR="00680B98" w:rsidRPr="0005446F">
        <w:rPr>
          <w:rFonts w:ascii="Arial" w:hAnsi="Arial" w:cs="Arial"/>
        </w:rPr>
        <w:fldChar w:fldCharType="separate"/>
      </w:r>
      <w:ins w:id="863" w:author="Simon Brandl" w:date="2020-06-01T20:33:00Z">
        <w:r w:rsidR="001A739E" w:rsidRPr="001A739E">
          <w:rPr>
            <w:rFonts w:ascii="Arial" w:hAnsi="Arial" w:cs="Arial"/>
            <w:vertAlign w:val="superscript"/>
            <w:rPrChange w:id="864" w:author="Simon Brandl" w:date="2020-06-01T20:33:00Z">
              <w:rPr>
                <w:rFonts w:ascii="Times New Roman" w:hAnsi="Times New Roman" w:cs="Times New Roman"/>
                <w:vertAlign w:val="superscript"/>
              </w:rPr>
            </w:rPrChange>
          </w:rPr>
          <w:t>72–74</w:t>
        </w:r>
      </w:ins>
      <w:del w:id="865" w:author="Simon Brandl" w:date="2020-06-01T20:06:00Z">
        <w:r w:rsidR="00ED5488" w:rsidRPr="001A739E" w:rsidDel="002F5BC0">
          <w:rPr>
            <w:rFonts w:ascii="Arial" w:hAnsi="Arial" w:cs="Arial"/>
            <w:vertAlign w:val="superscript"/>
            <w:rPrChange w:id="866" w:author="Simon Brandl" w:date="2020-06-01T20:33:00Z">
              <w:rPr>
                <w:rFonts w:ascii="Arial" w:hAnsi="Arial" w:cs="Arial"/>
                <w:vertAlign w:val="superscript"/>
              </w:rPr>
            </w:rPrChange>
          </w:rPr>
          <w:delText>22,70,71</w:delText>
        </w:r>
      </w:del>
      <w:r w:rsidR="00680B98" w:rsidRPr="0005446F">
        <w:rPr>
          <w:rFonts w:ascii="Arial" w:hAnsi="Arial" w:cs="Arial"/>
        </w:rPr>
        <w:fldChar w:fldCharType="end"/>
      </w:r>
      <w:r w:rsidR="00680B98" w:rsidRPr="0005446F">
        <w:rPr>
          <w:rFonts w:ascii="Arial" w:hAnsi="Arial" w:cs="Arial"/>
        </w:rPr>
        <w:t>.</w:t>
      </w:r>
      <w:r w:rsidR="000557C8" w:rsidRPr="0005446F">
        <w:rPr>
          <w:rFonts w:ascii="Arial" w:hAnsi="Arial" w:cs="Arial"/>
        </w:rPr>
        <w:t xml:space="preserve"> </w:t>
      </w:r>
      <w:del w:id="867" w:author="Simon Brandl" w:date="2020-05-22T14:48:00Z">
        <w:r w:rsidR="00CD6843" w:rsidDel="00753AC8">
          <w:rPr>
            <w:rFonts w:ascii="Arial" w:hAnsi="Arial" w:cs="Arial"/>
          </w:rPr>
          <w:delText>Such</w:delText>
        </w:r>
        <w:r w:rsidR="00680B98" w:rsidRPr="0005446F" w:rsidDel="00753AC8">
          <w:rPr>
            <w:rFonts w:ascii="Arial" w:hAnsi="Arial" w:cs="Arial"/>
          </w:rPr>
          <w:delText xml:space="preserve"> </w:delText>
        </w:r>
      </w:del>
      <w:ins w:id="868" w:author="Simon Brandl" w:date="2020-05-22T14:48:00Z">
        <w:r w:rsidR="00753AC8">
          <w:rPr>
            <w:rFonts w:ascii="Arial" w:hAnsi="Arial" w:cs="Arial"/>
          </w:rPr>
          <w:t>These</w:t>
        </w:r>
        <w:r w:rsidR="00753AC8" w:rsidRPr="0005446F">
          <w:rPr>
            <w:rFonts w:ascii="Arial" w:hAnsi="Arial" w:cs="Arial"/>
          </w:rPr>
          <w:t xml:space="preserve"> </w:t>
        </w:r>
      </w:ins>
      <w:r w:rsidR="00680B98" w:rsidRPr="0005446F">
        <w:rPr>
          <w:rFonts w:ascii="Arial" w:hAnsi="Arial" w:cs="Arial"/>
        </w:rPr>
        <w:t xml:space="preserve">costs </w:t>
      </w:r>
      <w:r w:rsidR="00CD6843">
        <w:rPr>
          <w:rFonts w:ascii="Arial" w:hAnsi="Arial" w:cs="Arial"/>
        </w:rPr>
        <w:t>(</w:t>
      </w:r>
      <w:del w:id="869" w:author="Simon Brandl" w:date="2020-05-30T18:54:00Z">
        <w:r w:rsidR="00CD6843" w:rsidDel="00190F88">
          <w:rPr>
            <w:rFonts w:ascii="Arial" w:hAnsi="Arial" w:cs="Arial"/>
          </w:rPr>
          <w:delText xml:space="preserve">driven </w:delText>
        </w:r>
      </w:del>
      <w:ins w:id="870" w:author="Simon Brandl" w:date="2020-05-30T18:54:00Z">
        <w:r w:rsidR="00190F88">
          <w:rPr>
            <w:rFonts w:ascii="Arial" w:hAnsi="Arial" w:cs="Arial"/>
          </w:rPr>
          <w:t xml:space="preserve">necessitated </w:t>
        </w:r>
      </w:ins>
      <w:r w:rsidR="00CD6843">
        <w:rPr>
          <w:rFonts w:ascii="Arial" w:hAnsi="Arial" w:cs="Arial"/>
        </w:rPr>
        <w:t>by either extreme</w:t>
      </w:r>
      <w:del w:id="871" w:author="Simon Brandl" w:date="2020-06-01T14:16:00Z">
        <w:r w:rsidR="00CD6843" w:rsidDel="0054189D">
          <w:rPr>
            <w:rFonts w:ascii="Arial" w:hAnsi="Arial" w:cs="Arial"/>
          </w:rPr>
          <w:delText>ly high</w:delText>
        </w:r>
      </w:del>
      <w:r w:rsidR="00CD6843">
        <w:rPr>
          <w:rFonts w:ascii="Arial" w:hAnsi="Arial" w:cs="Arial"/>
        </w:rPr>
        <w:t xml:space="preserve"> temperatures or overall </w:t>
      </w:r>
      <w:del w:id="872" w:author="Simon Brandl" w:date="2020-05-22T14:48:00Z">
        <w:r w:rsidR="00CD6843" w:rsidDel="00753AC8">
          <w:rPr>
            <w:rFonts w:ascii="Arial" w:hAnsi="Arial" w:cs="Arial"/>
          </w:rPr>
          <w:delText xml:space="preserve">thermal </w:delText>
        </w:r>
      </w:del>
      <w:ins w:id="873" w:author="Simon Brandl" w:date="2020-05-22T14:48:00Z">
        <w:r w:rsidR="00753AC8">
          <w:rPr>
            <w:rFonts w:ascii="Arial" w:hAnsi="Arial" w:cs="Arial"/>
          </w:rPr>
          <w:t xml:space="preserve">environmental </w:t>
        </w:r>
      </w:ins>
      <w:r w:rsidR="00CD6843">
        <w:rPr>
          <w:rFonts w:ascii="Arial" w:hAnsi="Arial" w:cs="Arial"/>
        </w:rPr>
        <w:t xml:space="preserve">variability) </w:t>
      </w:r>
      <w:r w:rsidR="00680B98" w:rsidRPr="0005446F">
        <w:rPr>
          <w:rFonts w:ascii="Arial" w:hAnsi="Arial" w:cs="Arial"/>
        </w:rPr>
        <w:t>are</w:t>
      </w:r>
      <w:r w:rsidR="000557C8" w:rsidRPr="0005446F">
        <w:rPr>
          <w:rFonts w:ascii="Arial" w:hAnsi="Arial" w:cs="Arial"/>
        </w:rPr>
        <w:t xml:space="preserve"> </w:t>
      </w:r>
      <w:r w:rsidR="00CC1A32" w:rsidRPr="0005446F">
        <w:rPr>
          <w:rFonts w:ascii="Arial" w:hAnsi="Arial" w:cs="Arial"/>
        </w:rPr>
        <w:t>evident</w:t>
      </w:r>
      <w:r w:rsidR="000557C8" w:rsidRPr="0005446F">
        <w:rPr>
          <w:rFonts w:ascii="Arial" w:hAnsi="Arial" w:cs="Arial"/>
        </w:rPr>
        <w:t xml:space="preserve"> in the </w:t>
      </w:r>
      <w:r w:rsidR="003949A0" w:rsidRPr="0005446F">
        <w:rPr>
          <w:rFonts w:ascii="Arial" w:hAnsi="Arial" w:cs="Arial"/>
        </w:rPr>
        <w:t xml:space="preserve">lower mass per </w:t>
      </w:r>
      <w:r w:rsidR="00A5433E" w:rsidRPr="0005446F">
        <w:rPr>
          <w:rFonts w:ascii="Arial" w:hAnsi="Arial" w:cs="Arial"/>
        </w:rPr>
        <w:t xml:space="preserve">unit </w:t>
      </w:r>
      <w:r w:rsidR="003949A0" w:rsidRPr="0005446F">
        <w:rPr>
          <w:rFonts w:ascii="Arial" w:hAnsi="Arial" w:cs="Arial"/>
        </w:rPr>
        <w:t xml:space="preserve">body length </w:t>
      </w:r>
      <w:r w:rsidR="00CC1A32" w:rsidRPr="0005446F">
        <w:rPr>
          <w:rFonts w:ascii="Arial" w:hAnsi="Arial" w:cs="Arial"/>
        </w:rPr>
        <w:t xml:space="preserve">of </w:t>
      </w:r>
      <w:r w:rsidR="000557C8" w:rsidRPr="0005446F">
        <w:rPr>
          <w:rFonts w:ascii="Arial" w:hAnsi="Arial" w:cs="Arial"/>
        </w:rPr>
        <w:t xml:space="preserve">Arabian Gulf populations </w:t>
      </w:r>
      <w:r w:rsidR="00CC1A32" w:rsidRPr="0005446F">
        <w:rPr>
          <w:rFonts w:ascii="Arial" w:hAnsi="Arial" w:cs="Arial"/>
        </w:rPr>
        <w:t>in</w:t>
      </w:r>
      <w:r w:rsidR="000557C8" w:rsidRPr="0005446F">
        <w:rPr>
          <w:rFonts w:ascii="Arial" w:hAnsi="Arial" w:cs="Arial"/>
        </w:rPr>
        <w:t xml:space="preserve"> the three </w:t>
      </w:r>
      <w:r w:rsidR="00921B65" w:rsidRPr="0005446F">
        <w:rPr>
          <w:rFonts w:ascii="Arial" w:hAnsi="Arial" w:cs="Arial"/>
        </w:rPr>
        <w:t xml:space="preserve">examined </w:t>
      </w:r>
      <w:r w:rsidR="000557C8" w:rsidRPr="0005446F">
        <w:rPr>
          <w:rFonts w:ascii="Arial" w:hAnsi="Arial" w:cs="Arial"/>
        </w:rPr>
        <w:t>species</w:t>
      </w:r>
      <w:ins w:id="874" w:author="Simon Brandl" w:date="2020-05-30T18:55:00Z">
        <w:r w:rsidR="00440BDE">
          <w:rPr>
            <w:rFonts w:ascii="Arial" w:hAnsi="Arial" w:cs="Arial"/>
          </w:rPr>
          <w:t>.</w:t>
        </w:r>
      </w:ins>
      <w:ins w:id="875" w:author="Simon Brandl" w:date="2020-05-22T14:49:00Z">
        <w:r w:rsidR="00753AC8">
          <w:rPr>
            <w:rFonts w:ascii="Arial" w:hAnsi="Arial" w:cs="Arial"/>
          </w:rPr>
          <w:t xml:space="preserve"> </w:t>
        </w:r>
      </w:ins>
      <w:ins w:id="876" w:author="Simon Brandl" w:date="2020-05-30T18:55:00Z">
        <w:r w:rsidR="00440BDE">
          <w:rPr>
            <w:rFonts w:ascii="Arial" w:hAnsi="Arial" w:cs="Arial"/>
          </w:rPr>
          <w:t>A</w:t>
        </w:r>
      </w:ins>
      <w:ins w:id="877" w:author="Simon Brandl" w:date="2020-05-22T14:50:00Z">
        <w:r w:rsidR="00753AC8">
          <w:rPr>
            <w:rFonts w:ascii="Arial" w:hAnsi="Arial" w:cs="Arial"/>
          </w:rPr>
          <w:t xml:space="preserve">t the time of sampling (end of spring), </w:t>
        </w:r>
      </w:ins>
      <w:ins w:id="878" w:author="Simon Brandl" w:date="2020-05-22T14:49:00Z">
        <w:r w:rsidR="00753AC8">
          <w:rPr>
            <w:rFonts w:ascii="Arial" w:hAnsi="Arial" w:cs="Arial"/>
          </w:rPr>
          <w:t xml:space="preserve">two out of three species </w:t>
        </w:r>
      </w:ins>
      <w:ins w:id="879" w:author="Simon Brandl" w:date="2020-05-22T16:17:00Z">
        <w:r w:rsidR="006D1758">
          <w:rPr>
            <w:rFonts w:ascii="Arial" w:hAnsi="Arial" w:cs="Arial"/>
          </w:rPr>
          <w:t>were</w:t>
        </w:r>
      </w:ins>
      <w:ins w:id="880" w:author="Simon Brandl" w:date="2020-05-22T14:49:00Z">
        <w:r w:rsidR="00753AC8">
          <w:rPr>
            <w:rFonts w:ascii="Arial" w:hAnsi="Arial" w:cs="Arial"/>
          </w:rPr>
          <w:t xml:space="preserve"> more than 60% lighter at their mean body length in the </w:t>
        </w:r>
        <w:r w:rsidR="00753AC8">
          <w:rPr>
            <w:rFonts w:ascii="Arial" w:hAnsi="Arial" w:cs="Arial"/>
          </w:rPr>
          <w:lastRenderedPageBreak/>
          <w:t>Arabian Gulf, suggesting substantial</w:t>
        </w:r>
      </w:ins>
      <w:ins w:id="881" w:author="Simon Brandl" w:date="2020-05-22T14:50:00Z">
        <w:r w:rsidR="00753AC8">
          <w:rPr>
            <w:rFonts w:ascii="Arial" w:hAnsi="Arial" w:cs="Arial"/>
          </w:rPr>
          <w:t xml:space="preserve"> </w:t>
        </w:r>
      </w:ins>
      <w:ins w:id="882" w:author="Simon Brandl" w:date="2020-05-22T14:49:00Z">
        <w:r w:rsidR="00753AC8">
          <w:rPr>
            <w:rFonts w:ascii="Arial" w:hAnsi="Arial" w:cs="Arial"/>
          </w:rPr>
          <w:t>deficits</w:t>
        </w:r>
      </w:ins>
      <w:ins w:id="883" w:author="Simon Brandl" w:date="2020-05-22T16:20:00Z">
        <w:r w:rsidR="006D1758">
          <w:rPr>
            <w:rFonts w:ascii="Arial" w:hAnsi="Arial" w:cs="Arial"/>
          </w:rPr>
          <w:t xml:space="preserve"> in condition</w:t>
        </w:r>
      </w:ins>
      <w:r w:rsidR="003949A0" w:rsidRPr="0005446F">
        <w:rPr>
          <w:rFonts w:ascii="Arial" w:hAnsi="Arial" w:cs="Arial"/>
        </w:rPr>
        <w:t>.</w:t>
      </w:r>
      <w:ins w:id="884" w:author="Simon Brandl" w:date="2020-05-22T16:17:00Z">
        <w:r w:rsidR="006D1758">
          <w:rPr>
            <w:rFonts w:ascii="Arial" w:hAnsi="Arial" w:cs="Arial"/>
          </w:rPr>
          <w:t xml:space="preserve"> Since temperatures are generally comparable between the two locations in</w:t>
        </w:r>
      </w:ins>
      <w:ins w:id="885" w:author="Simon Brandl" w:date="2020-05-22T16:18:00Z">
        <w:r w:rsidR="006D1758">
          <w:rPr>
            <w:rFonts w:ascii="Arial" w:hAnsi="Arial" w:cs="Arial"/>
          </w:rPr>
          <w:t xml:space="preserve"> the spring (</w:t>
        </w:r>
      </w:ins>
      <w:ins w:id="886" w:author="Simon Brandl" w:date="2020-05-22T16:21:00Z">
        <w:r w:rsidR="006D1758">
          <w:rPr>
            <w:rFonts w:ascii="Arial" w:hAnsi="Arial" w:cs="Arial"/>
          </w:rPr>
          <w:t>Fig. S2</w:t>
        </w:r>
      </w:ins>
      <w:ins w:id="887" w:author="Simon Brandl" w:date="2020-05-22T16:18:00Z">
        <w:r w:rsidR="006D1758">
          <w:rPr>
            <w:rFonts w:ascii="Arial" w:hAnsi="Arial" w:cs="Arial"/>
          </w:rPr>
          <w:t xml:space="preserve">), </w:t>
        </w:r>
      </w:ins>
      <w:ins w:id="888" w:author="Simon Brandl" w:date="2020-05-30T18:55:00Z">
        <w:r w:rsidR="00440BDE">
          <w:rPr>
            <w:rFonts w:ascii="Arial" w:hAnsi="Arial" w:cs="Arial"/>
          </w:rPr>
          <w:t xml:space="preserve">and spring is typically when animals accrue body mass between seasonal extremes, </w:t>
        </w:r>
      </w:ins>
      <w:ins w:id="889" w:author="Simon Brandl" w:date="2020-05-22T16:18:00Z">
        <w:r w:rsidR="006D1758">
          <w:rPr>
            <w:rFonts w:ascii="Arial" w:hAnsi="Arial" w:cs="Arial"/>
          </w:rPr>
          <w:t xml:space="preserve">the poor </w:t>
        </w:r>
      </w:ins>
      <w:ins w:id="890" w:author="Simon Brandl" w:date="2020-06-01T14:15:00Z">
        <w:r w:rsidR="0054189D">
          <w:rPr>
            <w:rFonts w:ascii="Arial" w:hAnsi="Arial" w:cs="Arial"/>
          </w:rPr>
          <w:t>b</w:t>
        </w:r>
      </w:ins>
      <w:ins w:id="891" w:author="Simon Brandl" w:date="2020-05-22T16:18:00Z">
        <w:r w:rsidR="006D1758">
          <w:rPr>
            <w:rFonts w:ascii="Arial" w:hAnsi="Arial" w:cs="Arial"/>
          </w:rPr>
          <w:t>ody condition found in Arabian Gulf populations may</w:t>
        </w:r>
      </w:ins>
      <w:ins w:id="892" w:author="Simon Brandl" w:date="2020-05-22T16:21:00Z">
        <w:r w:rsidR="006D1758">
          <w:rPr>
            <w:rFonts w:ascii="Arial" w:hAnsi="Arial" w:cs="Arial"/>
          </w:rPr>
          <w:t xml:space="preserve"> </w:t>
        </w:r>
      </w:ins>
      <w:ins w:id="893" w:author="Simon Brandl" w:date="2020-05-22T16:18:00Z">
        <w:r w:rsidR="006D1758">
          <w:rPr>
            <w:rFonts w:ascii="Arial" w:hAnsi="Arial" w:cs="Arial"/>
          </w:rPr>
          <w:t>be a consequence of transgenerational processes that enable</w:t>
        </w:r>
      </w:ins>
      <w:ins w:id="894" w:author="Simon Brandl" w:date="2020-05-22T16:19:00Z">
        <w:r w:rsidR="006D1758">
          <w:rPr>
            <w:rFonts w:ascii="Arial" w:hAnsi="Arial" w:cs="Arial"/>
          </w:rPr>
          <w:t xml:space="preserve"> survival, but hamper </w:t>
        </w:r>
      </w:ins>
      <w:ins w:id="895" w:author="Simon Brandl" w:date="2020-05-22T16:21:00Z">
        <w:r w:rsidR="006D1758">
          <w:rPr>
            <w:rFonts w:ascii="Arial" w:hAnsi="Arial" w:cs="Arial"/>
          </w:rPr>
          <w:t>physical</w:t>
        </w:r>
      </w:ins>
      <w:ins w:id="896" w:author="Simon Brandl" w:date="2020-05-22T16:19:00Z">
        <w:r w:rsidR="006D1758">
          <w:rPr>
            <w:rFonts w:ascii="Arial" w:hAnsi="Arial" w:cs="Arial"/>
          </w:rPr>
          <w:t xml:space="preserve"> condition</w:t>
        </w:r>
      </w:ins>
      <w:ins w:id="897" w:author="Simon Brandl" w:date="2020-06-01T14:15:00Z">
        <w:r w:rsidR="0054189D">
          <w:rPr>
            <w:rFonts w:ascii="Arial" w:hAnsi="Arial" w:cs="Arial"/>
          </w:rPr>
          <w:t xml:space="preserve"> (e.g., up</w:t>
        </w:r>
      </w:ins>
      <w:ins w:id="898" w:author="Simon Brandl" w:date="2020-06-01T17:07:00Z">
        <w:r w:rsidR="00344889">
          <w:rPr>
            <w:rFonts w:ascii="Arial" w:hAnsi="Arial" w:cs="Arial"/>
          </w:rPr>
          <w:t>-</w:t>
        </w:r>
      </w:ins>
      <w:ins w:id="899" w:author="Simon Brandl" w:date="2020-06-01T14:15:00Z">
        <w:r w:rsidR="0054189D">
          <w:rPr>
            <w:rFonts w:ascii="Arial" w:hAnsi="Arial" w:cs="Arial"/>
          </w:rPr>
          <w:t xml:space="preserve">regulation of </w:t>
        </w:r>
      </w:ins>
      <w:ins w:id="900" w:author="Simon Brandl" w:date="2020-06-01T14:16:00Z">
        <w:r w:rsidR="0054189D">
          <w:rPr>
            <w:rFonts w:ascii="Arial" w:hAnsi="Arial" w:cs="Arial"/>
          </w:rPr>
          <w:t>metabolic rates</w:t>
        </w:r>
      </w:ins>
      <w:ins w:id="901" w:author="Simon Brandl" w:date="2020-06-01T19:12:00Z">
        <w:r w:rsidR="00686A37">
          <w:rPr>
            <w:rFonts w:ascii="Arial" w:hAnsi="Arial" w:cs="Arial"/>
          </w:rPr>
          <w:t>, liver inflammation</w:t>
        </w:r>
      </w:ins>
      <w:ins w:id="902" w:author="Simon Brandl" w:date="2020-06-01T14:16:00Z">
        <w:r w:rsidR="0054189D">
          <w:rPr>
            <w:rFonts w:ascii="Arial" w:hAnsi="Arial" w:cs="Arial"/>
          </w:rPr>
          <w:fldChar w:fldCharType="begin"/>
        </w:r>
      </w:ins>
      <w:ins w:id="903" w:author="Simon Brandl" w:date="2020-06-01T20:06:00Z">
        <w:r w:rsidR="002F5BC0">
          <w:rPr>
            <w:rFonts w:ascii="Arial" w:hAnsi="Arial" w:cs="Arial"/>
          </w:rPr>
          <w:instrText xml:space="preserve"> ADDIN ZOTERO_ITEM CSL_CITATION {"citationID":"a38eqgcs71","properties":{"formattedCitation":"\\super 46\\nosupersub{}","plainCitation":"46","noteIndex":0},"citationItems":[{"id":2241,"uris":["http://zotero.org/users/3131818/items/P93FLB3G"],"uri":["http://zotero.org/users/3131818/items/P93FLB3G"],"itemData":{"id":2241,"type":"article-journal","abstract":"Abstract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L."},{"family":"Ravasi","given":"Timothy"}],"issued":{"date-parts":[["2018",11,1]]}}}],"schema":"https://github.com/citation-style-language/schema/raw/master/csl-citation.json"} </w:instrText>
        </w:r>
      </w:ins>
      <w:r w:rsidR="0054189D">
        <w:rPr>
          <w:rFonts w:ascii="Arial" w:hAnsi="Arial" w:cs="Arial"/>
        </w:rPr>
        <w:fldChar w:fldCharType="separate"/>
      </w:r>
      <w:ins w:id="904" w:author="Simon Brandl" w:date="2020-06-01T20:06:00Z">
        <w:r w:rsidR="002F5BC0" w:rsidRPr="002F5BC0">
          <w:rPr>
            <w:rFonts w:ascii="Arial" w:hAnsi="Arial" w:cs="Arial"/>
            <w:vertAlign w:val="superscript"/>
            <w:rPrChange w:id="905" w:author="Simon Brandl" w:date="2020-06-01T20:06:00Z">
              <w:rPr>
                <w:rFonts w:ascii="Times New Roman" w:hAnsi="Times New Roman" w:cs="Times New Roman"/>
                <w:vertAlign w:val="superscript"/>
              </w:rPr>
            </w:rPrChange>
          </w:rPr>
          <w:t>46</w:t>
        </w:r>
      </w:ins>
      <w:ins w:id="906" w:author="Simon Brandl" w:date="2020-06-01T14:16:00Z">
        <w:r w:rsidR="0054189D">
          <w:rPr>
            <w:rFonts w:ascii="Arial" w:hAnsi="Arial" w:cs="Arial"/>
          </w:rPr>
          <w:fldChar w:fldCharType="end"/>
        </w:r>
        <w:r w:rsidR="0054189D">
          <w:rPr>
            <w:rFonts w:ascii="Arial" w:hAnsi="Arial" w:cs="Arial"/>
          </w:rPr>
          <w:t>)</w:t>
        </w:r>
      </w:ins>
      <w:ins w:id="907" w:author="Simon Brandl" w:date="2020-05-22T16:19:00Z">
        <w:r w:rsidR="006D1758">
          <w:rPr>
            <w:rFonts w:ascii="Arial" w:hAnsi="Arial" w:cs="Arial"/>
          </w:rPr>
          <w:t>.</w:t>
        </w:r>
      </w:ins>
      <w:r w:rsidR="003949A0" w:rsidRPr="0005446F">
        <w:rPr>
          <w:rFonts w:ascii="Arial" w:hAnsi="Arial" w:cs="Arial"/>
        </w:rPr>
        <w:t xml:space="preserve"> </w:t>
      </w:r>
      <w:moveFromRangeStart w:id="908" w:author="Simon Brandl" w:date="2020-05-22T16:21:00Z" w:name="move41056903"/>
      <w:moveFrom w:id="909" w:author="Simon Brandl" w:date="2020-05-22T16:21:00Z">
        <w:r w:rsidR="00A839BF" w:rsidRPr="0005446F" w:rsidDel="006D1758">
          <w:rPr>
            <w:rFonts w:ascii="Arial" w:hAnsi="Arial" w:cs="Arial"/>
          </w:rPr>
          <w:t>A</w:t>
        </w:r>
        <w:r w:rsidR="00CC1A32" w:rsidRPr="0005446F" w:rsidDel="006D1758">
          <w:rPr>
            <w:rFonts w:ascii="Arial" w:hAnsi="Arial" w:cs="Arial"/>
          </w:rPr>
          <w:t xml:space="preserve">lthough </w:t>
        </w:r>
        <w:r w:rsidR="00D104F7" w:rsidRPr="0005446F" w:rsidDel="006D1758">
          <w:rPr>
            <w:rFonts w:ascii="Arial" w:hAnsi="Arial" w:cs="Arial"/>
          </w:rPr>
          <w:t xml:space="preserve">shifts in </w:t>
        </w:r>
        <w:r w:rsidR="00CC1A32" w:rsidRPr="0005446F" w:rsidDel="006D1758">
          <w:rPr>
            <w:rFonts w:ascii="Arial" w:hAnsi="Arial" w:cs="Arial"/>
          </w:rPr>
          <w:t>transgenerational</w:t>
        </w:r>
        <w:r w:rsidRPr="0005446F" w:rsidDel="006D1758">
          <w:rPr>
            <w:rFonts w:ascii="Arial" w:hAnsi="Arial" w:cs="Arial"/>
          </w:rPr>
          <w:t xml:space="preserve"> temperature</w:t>
        </w:r>
        <w:r w:rsidR="00CC1A32" w:rsidRPr="0005446F" w:rsidDel="006D1758">
          <w:rPr>
            <w:rFonts w:ascii="Arial" w:hAnsi="Arial" w:cs="Arial"/>
          </w:rPr>
          <w:t xml:space="preserve"> </w:t>
        </w:r>
        <w:r w:rsidR="00502D52" w:rsidRPr="0005446F" w:rsidDel="006D1758">
          <w:rPr>
            <w:rFonts w:ascii="Arial" w:hAnsi="Arial" w:cs="Arial"/>
          </w:rPr>
          <w:t xml:space="preserve">tolerance </w:t>
        </w:r>
        <w:r w:rsidR="00480C6A" w:rsidRPr="0005446F" w:rsidDel="006D1758">
          <w:rPr>
            <w:rFonts w:ascii="Arial" w:hAnsi="Arial" w:cs="Arial"/>
          </w:rPr>
          <w:t xml:space="preserve">may </w:t>
        </w:r>
        <w:r w:rsidR="003949A0" w:rsidRPr="0005446F" w:rsidDel="006D1758">
          <w:rPr>
            <w:rFonts w:ascii="Arial" w:hAnsi="Arial" w:cs="Arial"/>
          </w:rPr>
          <w:t>permit</w:t>
        </w:r>
        <w:r w:rsidR="00CC1A32" w:rsidRPr="0005446F" w:rsidDel="006D1758">
          <w:rPr>
            <w:rFonts w:ascii="Arial" w:hAnsi="Arial" w:cs="Arial"/>
          </w:rPr>
          <w:t xml:space="preserve"> survival</w:t>
        </w:r>
        <w:r w:rsidR="003949A0" w:rsidRPr="0005446F" w:rsidDel="006D1758">
          <w:rPr>
            <w:rFonts w:ascii="Arial" w:hAnsi="Arial" w:cs="Arial"/>
          </w:rPr>
          <w:t xml:space="preserve"> and adequate performance</w:t>
        </w:r>
        <w:r w:rsidR="00A5433E" w:rsidRPr="0005446F" w:rsidDel="006D1758">
          <w:rPr>
            <w:rFonts w:ascii="Arial" w:hAnsi="Arial" w:cs="Arial"/>
          </w:rPr>
          <w:t xml:space="preserve"> </w:t>
        </w:r>
        <w:r w:rsidR="00CC1A32" w:rsidRPr="0005446F" w:rsidDel="006D1758">
          <w:rPr>
            <w:rFonts w:ascii="Arial" w:hAnsi="Arial" w:cs="Arial"/>
          </w:rPr>
          <w:t xml:space="preserve">in controlled </w:t>
        </w:r>
        <w:r w:rsidR="00A5433E" w:rsidRPr="0005446F" w:rsidDel="006D1758">
          <w:rPr>
            <w:rFonts w:ascii="Arial" w:hAnsi="Arial" w:cs="Arial"/>
          </w:rPr>
          <w:t xml:space="preserve">laboratory </w:t>
        </w:r>
        <w:r w:rsidR="00CC1A32" w:rsidRPr="0005446F" w:rsidDel="006D1758">
          <w:rPr>
            <w:rFonts w:ascii="Arial" w:hAnsi="Arial" w:cs="Arial"/>
          </w:rPr>
          <w:t>conditions</w:t>
        </w:r>
        <w:r w:rsidR="00CC1A32" w:rsidRPr="0005446F" w:rsidDel="006D1758">
          <w:rPr>
            <w:rFonts w:ascii="Arial" w:hAnsi="Arial" w:cs="Arial"/>
          </w:rPr>
          <w:fldChar w:fldCharType="begin"/>
        </w:r>
        <w:r w:rsidR="00ED5488" w:rsidRPr="0005446F" w:rsidDel="006D1758">
          <w:rPr>
            <w:rFonts w:ascii="Arial" w:hAnsi="Arial" w:cs="Arial"/>
          </w:rPr>
          <w:instrText xml:space="preserve"> ADDIN ZOTERO_ITEM CSL_CITATION {"citationID":"oOeL0KZj","properties":{"formattedCitation":"\\super 39,47\\nosupersub{}","plainCitation":"39,47","noteIndex":0},"citationItems":[{"id":2239,"uris":["http://zotero.org/users/3131818/items/GIJKWEUQ"],"uri":["http://zotero.org/users/3131818/items/GIJKWEUQ"],"itemData":{"id":2239,"type":"article-journal","container-title":"Nature Climate Change","ISSN":"1758-6798","issue":"1","journalAbbreviation":"Nature Climate Change","page":"30","title":"Rapid transgenerational acclimation of a tropical reef fish to climate change","volume":"2","author":[{"family":"Donelson","given":"JM"},{"family":"Munday","given":"PL"},{"family":"McCormick","given":"MI"},{"family":"Pitcher","given":"CR"}],"issued":{"date-parts":[["2012"]]}}},{"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L."},{"family":"Ravasi","given":"Timothy"}],"issued":{"date-parts":[["2018",11,1]]}}}],"schema":"https://github.com/citation-style-language/schema/raw/master/csl-citation.json"} </w:instrText>
        </w:r>
        <w:r w:rsidR="00CC1A32" w:rsidRPr="0005446F" w:rsidDel="006D1758">
          <w:rPr>
            <w:rFonts w:ascii="Arial" w:hAnsi="Arial" w:cs="Arial"/>
          </w:rPr>
          <w:fldChar w:fldCharType="separate"/>
        </w:r>
        <w:r w:rsidR="00ED5488" w:rsidRPr="0005446F" w:rsidDel="006D1758">
          <w:rPr>
            <w:rFonts w:ascii="Arial" w:hAnsi="Arial" w:cs="Arial"/>
            <w:vertAlign w:val="superscript"/>
          </w:rPr>
          <w:t>39,47</w:t>
        </w:r>
        <w:r w:rsidR="00CC1A32" w:rsidRPr="0005446F" w:rsidDel="006D1758">
          <w:rPr>
            <w:rFonts w:ascii="Arial" w:hAnsi="Arial" w:cs="Arial"/>
          </w:rPr>
          <w:fldChar w:fldCharType="end"/>
        </w:r>
        <w:r w:rsidR="00CC1A32" w:rsidRPr="0005446F" w:rsidDel="006D1758">
          <w:rPr>
            <w:rFonts w:ascii="Arial" w:hAnsi="Arial" w:cs="Arial"/>
          </w:rPr>
          <w:t xml:space="preserve">, </w:t>
        </w:r>
        <w:r w:rsidR="00480C6A" w:rsidRPr="0005446F" w:rsidDel="006D1758">
          <w:rPr>
            <w:rFonts w:ascii="Arial" w:hAnsi="Arial" w:cs="Arial"/>
          </w:rPr>
          <w:t xml:space="preserve">our results show that </w:t>
        </w:r>
        <w:r w:rsidR="00DD4649" w:rsidRPr="0005446F" w:rsidDel="006D1758">
          <w:rPr>
            <w:rFonts w:ascii="Arial" w:hAnsi="Arial" w:cs="Arial"/>
          </w:rPr>
          <w:t xml:space="preserve">acclimation to </w:t>
        </w:r>
        <w:r w:rsidR="00480C6A" w:rsidRPr="0005446F" w:rsidDel="006D1758">
          <w:rPr>
            <w:rFonts w:ascii="Arial" w:hAnsi="Arial" w:cs="Arial"/>
          </w:rPr>
          <w:t xml:space="preserve">warmer </w:t>
        </w:r>
        <w:r w:rsidR="00DD4649" w:rsidRPr="0005446F" w:rsidDel="006D1758">
          <w:rPr>
            <w:rFonts w:ascii="Arial" w:hAnsi="Arial" w:cs="Arial"/>
          </w:rPr>
          <w:t xml:space="preserve">water and its associated energetic costs </w:t>
        </w:r>
        <w:r w:rsidR="00CC1A32" w:rsidRPr="0005446F" w:rsidDel="006D1758">
          <w:rPr>
            <w:rFonts w:ascii="Arial" w:hAnsi="Arial" w:cs="Arial"/>
          </w:rPr>
          <w:t>may not be</w:t>
        </w:r>
        <w:r w:rsidR="003949A0" w:rsidRPr="0005446F" w:rsidDel="006D1758">
          <w:rPr>
            <w:rFonts w:ascii="Arial" w:hAnsi="Arial" w:cs="Arial"/>
          </w:rPr>
          <w:t xml:space="preserve"> </w:t>
        </w:r>
        <w:r w:rsidR="00A5433E" w:rsidRPr="0005446F" w:rsidDel="006D1758">
          <w:rPr>
            <w:rFonts w:ascii="Arial" w:hAnsi="Arial" w:cs="Arial"/>
          </w:rPr>
          <w:t>viable</w:t>
        </w:r>
        <w:r w:rsidR="00CC1A32" w:rsidRPr="0005446F" w:rsidDel="006D1758">
          <w:rPr>
            <w:rFonts w:ascii="Arial" w:hAnsi="Arial" w:cs="Arial"/>
          </w:rPr>
          <w:t xml:space="preserve"> </w:t>
        </w:r>
        <w:r w:rsidR="00DD4649" w:rsidRPr="0005446F" w:rsidDel="006D1758">
          <w:rPr>
            <w:rFonts w:ascii="Arial" w:hAnsi="Arial" w:cs="Arial"/>
          </w:rPr>
          <w:t>for most cryptobenthics</w:t>
        </w:r>
        <w:r w:rsidR="005814CF" w:rsidRPr="0005446F" w:rsidDel="006D1758">
          <w:rPr>
            <w:rFonts w:ascii="Arial" w:hAnsi="Arial" w:cs="Arial"/>
          </w:rPr>
          <w:t xml:space="preserve"> in natural environment</w:t>
        </w:r>
        <w:r w:rsidR="00A87922" w:rsidRPr="0005446F" w:rsidDel="006D1758">
          <w:rPr>
            <w:rFonts w:ascii="Arial" w:hAnsi="Arial" w:cs="Arial"/>
          </w:rPr>
          <w:t>s</w:t>
        </w:r>
        <w:r w:rsidR="00DD4649" w:rsidRPr="0005446F" w:rsidDel="006D1758">
          <w:rPr>
            <w:rFonts w:ascii="Arial" w:hAnsi="Arial" w:cs="Arial"/>
          </w:rPr>
          <w:t xml:space="preserve"> where they </w:t>
        </w:r>
        <w:r w:rsidR="00480C6A" w:rsidRPr="0005446F" w:rsidDel="006D1758">
          <w:rPr>
            <w:rFonts w:ascii="Arial" w:hAnsi="Arial" w:cs="Arial"/>
          </w:rPr>
          <w:t xml:space="preserve">continuously </w:t>
        </w:r>
        <w:r w:rsidR="00DD4649" w:rsidRPr="0005446F" w:rsidDel="006D1758">
          <w:rPr>
            <w:rFonts w:ascii="Arial" w:hAnsi="Arial" w:cs="Arial"/>
          </w:rPr>
          <w:t xml:space="preserve">engage in costly activities such as </w:t>
        </w:r>
        <w:r w:rsidR="00E03652" w:rsidRPr="0005446F" w:rsidDel="006D1758">
          <w:rPr>
            <w:rFonts w:ascii="Arial" w:hAnsi="Arial" w:cs="Arial"/>
          </w:rPr>
          <w:t xml:space="preserve">foraging </w:t>
        </w:r>
        <w:r w:rsidR="00A87922" w:rsidRPr="0005446F" w:rsidDel="006D1758">
          <w:rPr>
            <w:rFonts w:ascii="Arial" w:hAnsi="Arial" w:cs="Arial"/>
          </w:rPr>
          <w:t>and</w:t>
        </w:r>
        <w:r w:rsidR="00DD4649" w:rsidRPr="0005446F" w:rsidDel="006D1758">
          <w:rPr>
            <w:rFonts w:ascii="Arial" w:hAnsi="Arial" w:cs="Arial"/>
          </w:rPr>
          <w:t xml:space="preserve"> </w:t>
        </w:r>
        <w:r w:rsidR="00E03652" w:rsidRPr="0005446F" w:rsidDel="006D1758">
          <w:rPr>
            <w:rFonts w:ascii="Arial" w:hAnsi="Arial" w:cs="Arial"/>
          </w:rPr>
          <w:t xml:space="preserve">escaping </w:t>
        </w:r>
        <w:r w:rsidR="00DD4649" w:rsidRPr="0005446F" w:rsidDel="006D1758">
          <w:rPr>
            <w:rFonts w:ascii="Arial" w:hAnsi="Arial" w:cs="Arial"/>
          </w:rPr>
          <w:t>predators</w:t>
        </w:r>
        <w:r w:rsidR="00CC1A32" w:rsidRPr="0005446F" w:rsidDel="006D1758">
          <w:rPr>
            <w:rFonts w:ascii="Arial" w:hAnsi="Arial" w:cs="Arial"/>
          </w:rPr>
          <w:fldChar w:fldCharType="begin"/>
        </w:r>
        <w:r w:rsidR="00ED5488" w:rsidRPr="0005446F" w:rsidDel="006D1758">
          <w:rPr>
            <w:rFonts w:ascii="Arial" w:hAnsi="Arial" w:cs="Arial"/>
          </w:rPr>
          <w:instrText xml:space="preserve"> ADDIN ZOTERO_ITEM CSL_CITATION {"citationID":"6b0d6Cpi","properties":{"formattedCitation":"\\super 70\\nosupersub{}","plainCitation":"70","noteIndex":0},"citationItems":[{"id":2249,"uris":["http://zotero.org/users/3131818/items/BTFU57MX"],"uri":["http://zotero.org/users/3131818/items/BTFU57MX"],"itemData":{"id":2249,"type":"article-journal","container-title":"Functional Ecology","ISSN":"0269-8463","issue":"4","journalAbbreviation":"Functional Ecology","page":"991-1001","title":"Climate warming and ectotherm body size–from individual physiology to community ecology","volume":"27","author":[{"family":"Ohlberger","given":"Jan"}],"issued":{"date-parts":[["2013"]]}}}],"schema":"https://github.com/citation-style-language/schema/raw/master/csl-citation.json"} </w:instrText>
        </w:r>
        <w:r w:rsidR="00CC1A32" w:rsidRPr="0005446F" w:rsidDel="006D1758">
          <w:rPr>
            <w:rFonts w:ascii="Arial" w:hAnsi="Arial" w:cs="Arial"/>
          </w:rPr>
          <w:fldChar w:fldCharType="separate"/>
        </w:r>
        <w:r w:rsidR="00ED5488" w:rsidRPr="0005446F" w:rsidDel="006D1758">
          <w:rPr>
            <w:rFonts w:ascii="Arial" w:hAnsi="Arial" w:cs="Arial"/>
            <w:vertAlign w:val="superscript"/>
          </w:rPr>
          <w:t>70</w:t>
        </w:r>
        <w:r w:rsidR="00CC1A32" w:rsidRPr="0005446F" w:rsidDel="006D1758">
          <w:rPr>
            <w:rFonts w:ascii="Arial" w:hAnsi="Arial" w:cs="Arial"/>
          </w:rPr>
          <w:fldChar w:fldCharType="end"/>
        </w:r>
        <w:r w:rsidR="00680B98" w:rsidRPr="0005446F" w:rsidDel="006D1758">
          <w:rPr>
            <w:rFonts w:ascii="Arial" w:hAnsi="Arial" w:cs="Arial"/>
          </w:rPr>
          <w:t>.</w:t>
        </w:r>
      </w:moveFrom>
      <w:moveFromRangeEnd w:id="908"/>
    </w:p>
    <w:p w14:paraId="22EC0D97" w14:textId="7683D0C8" w:rsidR="006D1758" w:rsidRPr="0005446F" w:rsidRDefault="00480C6A" w:rsidP="006B3261">
      <w:pPr>
        <w:spacing w:line="480" w:lineRule="auto"/>
        <w:ind w:firstLine="720"/>
        <w:rPr>
          <w:rFonts w:ascii="Arial" w:hAnsi="Arial" w:cs="Arial"/>
        </w:rPr>
      </w:pPr>
      <w:del w:id="910" w:author="Simon Brandl" w:date="2020-05-22T16:21:00Z">
        <w:r w:rsidRPr="0005446F" w:rsidDel="006D1758">
          <w:rPr>
            <w:rFonts w:ascii="Arial" w:hAnsi="Arial" w:cs="Arial"/>
          </w:rPr>
          <w:delText>In the southeastern Arabian Gulf, t</w:delText>
        </w:r>
      </w:del>
      <w:ins w:id="911" w:author="Simon Brandl" w:date="2020-05-22T16:21:00Z">
        <w:r w:rsidR="006D1758">
          <w:rPr>
            <w:rFonts w:ascii="Arial" w:hAnsi="Arial" w:cs="Arial"/>
          </w:rPr>
          <w:t>T</w:t>
        </w:r>
      </w:ins>
      <w:r w:rsidRPr="0005446F">
        <w:rPr>
          <w:rFonts w:ascii="Arial" w:hAnsi="Arial" w:cs="Arial"/>
        </w:rPr>
        <w:t xml:space="preserve">his energetic </w:t>
      </w:r>
      <w:r w:rsidR="00CD6843">
        <w:rPr>
          <w:rFonts w:ascii="Arial" w:hAnsi="Arial" w:cs="Arial"/>
        </w:rPr>
        <w:t>challenge</w:t>
      </w:r>
      <w:r w:rsidRPr="0005446F">
        <w:rPr>
          <w:rFonts w:ascii="Arial" w:hAnsi="Arial" w:cs="Arial"/>
        </w:rPr>
        <w:t xml:space="preserve"> </w:t>
      </w:r>
      <w:r w:rsidR="000E48DA" w:rsidRPr="0005446F">
        <w:rPr>
          <w:rFonts w:ascii="Arial" w:hAnsi="Arial" w:cs="Arial"/>
        </w:rPr>
        <w:t>may</w:t>
      </w:r>
      <w:r w:rsidRPr="0005446F">
        <w:rPr>
          <w:rFonts w:ascii="Arial" w:hAnsi="Arial" w:cs="Arial"/>
        </w:rPr>
        <w:t xml:space="preserve"> be</w:t>
      </w:r>
      <w:r w:rsidR="000E48DA" w:rsidRPr="0005446F">
        <w:rPr>
          <w:rFonts w:ascii="Arial" w:hAnsi="Arial" w:cs="Arial"/>
        </w:rPr>
        <w:t xml:space="preserve"> </w:t>
      </w:r>
      <w:del w:id="912" w:author="Simon Brandl" w:date="2020-06-01T20:52:00Z">
        <w:r w:rsidR="000E48DA" w:rsidRPr="0005446F" w:rsidDel="00695A4E">
          <w:rPr>
            <w:rFonts w:ascii="Arial" w:hAnsi="Arial" w:cs="Arial"/>
          </w:rPr>
          <w:delText>further</w:delText>
        </w:r>
        <w:r w:rsidR="001C7717" w:rsidRPr="0005446F" w:rsidDel="00695A4E">
          <w:rPr>
            <w:rFonts w:ascii="Arial" w:hAnsi="Arial" w:cs="Arial"/>
          </w:rPr>
          <w:delText xml:space="preserve"> </w:delText>
        </w:r>
      </w:del>
      <w:r w:rsidR="000E48DA" w:rsidRPr="0005446F">
        <w:rPr>
          <w:rFonts w:ascii="Arial" w:hAnsi="Arial" w:cs="Arial"/>
        </w:rPr>
        <w:t>exacerbate</w:t>
      </w:r>
      <w:r w:rsidRPr="0005446F">
        <w:rPr>
          <w:rFonts w:ascii="Arial" w:hAnsi="Arial" w:cs="Arial"/>
        </w:rPr>
        <w:t xml:space="preserve">d by fundamentally different </w:t>
      </w:r>
      <w:r w:rsidR="00CD6843">
        <w:rPr>
          <w:rFonts w:ascii="Arial" w:hAnsi="Arial" w:cs="Arial"/>
        </w:rPr>
        <w:t>prey</w:t>
      </w:r>
      <w:r w:rsidRPr="0005446F">
        <w:rPr>
          <w:rFonts w:ascii="Arial" w:hAnsi="Arial" w:cs="Arial"/>
        </w:rPr>
        <w:t xml:space="preserve"> resources and reduced prey diversity</w:t>
      </w:r>
      <w:r w:rsidR="008D03AF" w:rsidRPr="0005446F">
        <w:rPr>
          <w:rFonts w:ascii="Arial" w:hAnsi="Arial" w:cs="Arial"/>
        </w:rPr>
        <w:t>; indeed,</w:t>
      </w:r>
      <w:r w:rsidR="001C7717" w:rsidRPr="0005446F">
        <w:rPr>
          <w:rFonts w:ascii="Arial" w:hAnsi="Arial" w:cs="Arial"/>
        </w:rPr>
        <w:t xml:space="preserve"> </w:t>
      </w:r>
      <w:r w:rsidR="004878D7" w:rsidRPr="0005446F">
        <w:rPr>
          <w:rFonts w:ascii="Arial" w:hAnsi="Arial" w:cs="Arial"/>
        </w:rPr>
        <w:t>g</w:t>
      </w:r>
      <w:r w:rsidR="00921B65" w:rsidRPr="0005446F">
        <w:rPr>
          <w:rFonts w:ascii="Arial" w:hAnsi="Arial" w:cs="Arial"/>
        </w:rPr>
        <w:t>ut content metabarcoding</w:t>
      </w:r>
      <w:r w:rsidR="001C7717" w:rsidRPr="0005446F">
        <w:rPr>
          <w:rFonts w:ascii="Arial" w:hAnsi="Arial" w:cs="Arial"/>
        </w:rPr>
        <w:t xml:space="preserve"> revealed a </w:t>
      </w:r>
      <w:r w:rsidR="000557C8" w:rsidRPr="0005446F">
        <w:rPr>
          <w:rFonts w:ascii="Arial" w:hAnsi="Arial" w:cs="Arial"/>
        </w:rPr>
        <w:t>different</w:t>
      </w:r>
      <w:r w:rsidR="009C345B" w:rsidRPr="0005446F">
        <w:rPr>
          <w:rFonts w:ascii="Arial" w:hAnsi="Arial" w:cs="Arial"/>
        </w:rPr>
        <w:t xml:space="preserve"> and</w:t>
      </w:r>
      <w:r w:rsidR="000557C8" w:rsidRPr="0005446F">
        <w:rPr>
          <w:rFonts w:ascii="Arial" w:hAnsi="Arial" w:cs="Arial"/>
        </w:rPr>
        <w:t xml:space="preserve"> narrower range of </w:t>
      </w:r>
      <w:del w:id="913" w:author="Simon Brandl" w:date="2020-06-01T20:52:00Z">
        <w:r w:rsidR="000557C8" w:rsidRPr="0005446F" w:rsidDel="00695A4E">
          <w:rPr>
            <w:rFonts w:ascii="Arial" w:hAnsi="Arial" w:cs="Arial"/>
          </w:rPr>
          <w:delText xml:space="preserve">both primary and secondary </w:delText>
        </w:r>
      </w:del>
      <w:r w:rsidR="001C7717" w:rsidRPr="0005446F">
        <w:rPr>
          <w:rFonts w:ascii="Arial" w:hAnsi="Arial" w:cs="Arial"/>
        </w:rPr>
        <w:t>prey</w:t>
      </w:r>
      <w:r w:rsidR="000557C8" w:rsidRPr="0005446F">
        <w:rPr>
          <w:rFonts w:ascii="Arial" w:hAnsi="Arial" w:cs="Arial"/>
        </w:rPr>
        <w:t xml:space="preserve"> resources </w:t>
      </w:r>
      <w:r w:rsidR="001C7717" w:rsidRPr="0005446F">
        <w:rPr>
          <w:rFonts w:ascii="Arial" w:hAnsi="Arial" w:cs="Arial"/>
        </w:rPr>
        <w:t>ingested by individuals from</w:t>
      </w:r>
      <w:r w:rsidR="000557C8" w:rsidRPr="0005446F">
        <w:rPr>
          <w:rFonts w:ascii="Arial" w:hAnsi="Arial" w:cs="Arial"/>
        </w:rPr>
        <w:t xml:space="preserve"> the Arabian Gulf</w:t>
      </w:r>
      <w:r w:rsidR="004878D7" w:rsidRPr="0005446F">
        <w:rPr>
          <w:rFonts w:ascii="Arial" w:hAnsi="Arial" w:cs="Arial"/>
        </w:rPr>
        <w:t xml:space="preserve">. Shifts in </w:t>
      </w:r>
      <w:r w:rsidR="00CD6843">
        <w:rPr>
          <w:rFonts w:ascii="Arial" w:hAnsi="Arial" w:cs="Arial"/>
        </w:rPr>
        <w:t>prey</w:t>
      </w:r>
      <w:r w:rsidR="004878D7" w:rsidRPr="0005446F">
        <w:rPr>
          <w:rFonts w:ascii="Arial" w:hAnsi="Arial" w:cs="Arial"/>
        </w:rPr>
        <w:t xml:space="preserve"> composition</w:t>
      </w:r>
      <w:ins w:id="914" w:author="Simon Brandl" w:date="2020-06-01T14:18:00Z">
        <w:r w:rsidR="0054189D">
          <w:rPr>
            <w:rFonts w:ascii="Arial" w:hAnsi="Arial" w:cs="Arial"/>
          </w:rPr>
          <w:t xml:space="preserve"> often necessitate </w:t>
        </w:r>
      </w:ins>
      <w:del w:id="915" w:author="Simon Brandl" w:date="2020-06-01T14:18:00Z">
        <w:r w:rsidR="004878D7" w:rsidRPr="0005446F" w:rsidDel="0054189D">
          <w:rPr>
            <w:rFonts w:ascii="Arial" w:hAnsi="Arial" w:cs="Arial"/>
          </w:rPr>
          <w:delText xml:space="preserve"> can require </w:delText>
        </w:r>
      </w:del>
      <w:ins w:id="916" w:author="Simon Brandl" w:date="2020-06-01T14:18:00Z">
        <w:r w:rsidR="0054189D">
          <w:rPr>
            <w:rFonts w:ascii="Arial" w:hAnsi="Arial" w:cs="Arial"/>
          </w:rPr>
          <w:t xml:space="preserve">changes in </w:t>
        </w:r>
        <w:r w:rsidR="0054189D" w:rsidRPr="0054189D">
          <w:rPr>
            <w:rFonts w:ascii="Arial" w:hAnsi="Arial" w:cs="Arial"/>
          </w:rPr>
          <w:t>digestive efficiency that may require radical physiological</w:t>
        </w:r>
      </w:ins>
      <w:ins w:id="917" w:author="Simon Brandl" w:date="2020-06-01T20:52:00Z">
        <w:r w:rsidR="00695A4E">
          <w:rPr>
            <w:rFonts w:ascii="Arial" w:hAnsi="Arial" w:cs="Arial"/>
          </w:rPr>
          <w:t xml:space="preserve"> or</w:t>
        </w:r>
      </w:ins>
      <w:ins w:id="918" w:author="Simon Brandl" w:date="2020-06-01T14:18:00Z">
        <w:r w:rsidR="0054189D" w:rsidRPr="0054189D">
          <w:rPr>
            <w:rFonts w:ascii="Arial" w:hAnsi="Arial" w:cs="Arial"/>
          </w:rPr>
          <w:t xml:space="preserve"> morphological adjustments</w:t>
        </w:r>
        <w:r w:rsidR="0054189D">
          <w:rPr>
            <w:rFonts w:ascii="Arial" w:hAnsi="Arial" w:cs="Arial"/>
          </w:rPr>
          <w:t xml:space="preserve">, </w:t>
        </w:r>
      </w:ins>
      <w:ins w:id="919" w:author="Simon Brandl" w:date="2020-06-01T14:19:00Z">
        <w:r w:rsidR="0054189D">
          <w:rPr>
            <w:rFonts w:ascii="Arial" w:hAnsi="Arial" w:cs="Arial"/>
          </w:rPr>
          <w:t xml:space="preserve">ultimately affecting </w:t>
        </w:r>
      </w:ins>
      <w:del w:id="920" w:author="Simon Brandl" w:date="2020-06-01T14:18:00Z">
        <w:r w:rsidR="001727DB" w:rsidRPr="0005446F" w:rsidDel="0054189D">
          <w:rPr>
            <w:rFonts w:ascii="Arial" w:hAnsi="Arial" w:cs="Arial"/>
          </w:rPr>
          <w:delText>changes</w:delText>
        </w:r>
        <w:r w:rsidR="004878D7" w:rsidRPr="0005446F" w:rsidDel="0054189D">
          <w:rPr>
            <w:rFonts w:ascii="Arial" w:hAnsi="Arial" w:cs="Arial"/>
          </w:rPr>
          <w:delText xml:space="preserve"> in digestive morphology and processes </w:delText>
        </w:r>
      </w:del>
      <w:del w:id="921" w:author="Simon Brandl" w:date="2020-06-01T14:19:00Z">
        <w:r w:rsidR="004878D7" w:rsidRPr="0005446F" w:rsidDel="0054189D">
          <w:rPr>
            <w:rFonts w:ascii="Arial" w:hAnsi="Arial" w:cs="Arial"/>
          </w:rPr>
          <w:delText xml:space="preserve">that further alter </w:delText>
        </w:r>
      </w:del>
      <w:r w:rsidR="001727DB" w:rsidRPr="0005446F">
        <w:rPr>
          <w:rFonts w:ascii="Arial" w:hAnsi="Arial" w:cs="Arial"/>
        </w:rPr>
        <w:t>species</w:t>
      </w:r>
      <w:r w:rsidR="008D03AF" w:rsidRPr="0005446F">
        <w:rPr>
          <w:rFonts w:ascii="Arial" w:hAnsi="Arial" w:cs="Arial"/>
        </w:rPr>
        <w:t>’</w:t>
      </w:r>
      <w:r w:rsidR="001727DB" w:rsidRPr="0005446F">
        <w:rPr>
          <w:rFonts w:ascii="Arial" w:hAnsi="Arial" w:cs="Arial"/>
        </w:rPr>
        <w:t xml:space="preserve"> energy budgets</w:t>
      </w:r>
      <w:r w:rsidR="001727DB" w:rsidRPr="0005446F">
        <w:rPr>
          <w:rFonts w:ascii="Arial" w:hAnsi="Arial" w:cs="Arial"/>
        </w:rPr>
        <w:fldChar w:fldCharType="begin"/>
      </w:r>
      <w:ins w:id="922" w:author="Simon Brandl" w:date="2020-06-01T20:33:00Z">
        <w:r w:rsidR="001A739E">
          <w:rPr>
            <w:rFonts w:ascii="Arial" w:hAnsi="Arial" w:cs="Arial"/>
          </w:rPr>
          <w:instrText xml:space="preserve"> ADDIN ZOTERO_ITEM CSL_CITATION {"citationID":"a1bdgd9it1g","properties":{"formattedCitation":"\\super 75,76\\nosupersub{}","plainCitation":"75,76","noteIndex":0},"citationItems":[{"id":2360,"uris":["http://zotero.org/users/3131818/items/ZNWKLSL4"],"uri":["http://zotero.org/users/3131818/items/ZNWKLSL4"],"itemData":{"id":2360,"type":"article-journal","abstract":"A trophic niche shift can occur as an adaptive response to environmental change such as altered resource quality, abundance or composition. Alterations in digestive traits such as gut morphology and physiology may enable these niche shifts and affect the persistence of populations and species. Relatively few studies, however, have assessed how niche shifts influence suites of digestive traits through phenotypic plasticity and evolutionary mechanisms, and how these trait changes can subsequently alter the nutrition, fitness and life history of organisms. We investigated how population divergence and plasticity alter the gut physiology of wild Trinidadian guppies (Poecilia reticulata), assessing whether variation in digestive traits correspond with enhanced nutrient assimilation under a pronounced dietary shift. We examined gut enzyme activity, and gut size and mass of wild guppies from both high-predation (HP) and low-predation (LP) habitats when reared in the laboratory and fed on high- or low-quality diets designed to reflect their dietary differences previously found in nature. After 10 weeks on the experimental diets, HP guppies maintained shorter and lighter guts than LP guppies on either diet. Guppies also differed in their digestive enzymatic profiles, more often reflecting nutrient balancing so that increased enzyme expression tended to correspond with more deficient nutrients in the diet. LP guppies had increased somatic phosphorus at the end of the experiment, possibly related to the higher alkaline phosphatase activity in their guts. Our results suggest that differences in gut physiology exist among populations of Trinidadian guppies that may reflect local adaptation to their disparate environments.","container-title":"Oecologia","DOI":"10.1007/s00442-014-3158-5","ISSN":"1432-1939","issue":"1","journalAbbreviation":"Oecologia","page":"245-257","title":"Changes in digestive traits and body nutritional composition accommodate a trophic niche shift in Trinidadian guppies","volume":"177","author":[{"family":"Sullam","given":"Karen E."},{"family":"Dalton","given":"Christopher M."},{"family":"Russell","given":"Jacob A."},{"family":"Kilham","given":"Susan S."},{"family":"El-Sabaawi","given":"Rana"},{"family":"German","given":"Donovan P."},{"family":"Flecker","given":"Alexander S."}],"issued":{"date-parts":[["2015",1,1]]}}},{"id":2361,"uris":["http://zotero.org/users/3131818/items/RMSSMPX3"],"uri":["http://zotero.org/users/3131818/items/RMSSMPX3"],"itemData":{"id":2361,"type":"article-journal","container-title":"Evolutionary Ecology Research","ISSN":"1522-0613","issue":"7","journalAbbreviation":"Evolutionary Ecology Research","page":"911-934","title":"Linking consumer–resource theory and digestive physiology: application to diet shifts","volume":"2","author":[{"family":"Whelan","given":"Christopher J"},{"family":"Brown","given":"Joel S"},{"family":"Schmidt","given":"Kenneth A"},{"family":"Steele","given":"Benjamin B"},{"family":"Willson","given":"Mary F"}],"issued":{"date-parts":[["2000"]]}}}],"schema":"https://github.com/citation-style-language/schema/raw/master/csl-citation.json"} </w:instrText>
        </w:r>
      </w:ins>
      <w:del w:id="923" w:author="Simon Brandl" w:date="2020-06-01T20:06:00Z">
        <w:r w:rsidR="00ED5488" w:rsidRPr="0005446F" w:rsidDel="002F5BC0">
          <w:rPr>
            <w:rFonts w:ascii="Arial" w:hAnsi="Arial" w:cs="Arial"/>
          </w:rPr>
          <w:delInstrText xml:space="preserve"> ADDIN ZOTERO_ITEM CSL_CITATION {"citationID":"a1bdgd9it1g","properties":{"formattedCitation":"\\super 72,73\\nosupersub{}","plainCitation":"72,73","noteIndex":0},"citationItems":[{"id":2360,"uris":["http://zotero.org/users/3131818/items/ZNWKLSL4"],"uri":["http://zotero.org/users/3131818/items/ZNWKLSL4"],"itemData":{"id":2360,"type":"article-journal","abstract":"A trophic niche shift can occur as an adaptive response to environmental change such as altered resource quality, abundance or composition. Alterations in digestive traits such as gut morphology and physiology may enable these niche shifts and affect the persistence of populations and species. Relatively few studies, however, have assessed how niche shifts influence suites of digestive traits through phenotypic plasticity and evolutionary mechanisms, and how these trait changes can subsequently alter the nutrition, fitness and life history of organisms. We investigated how population divergence and plasticity alter the gut physiology of wild Trinidadian guppies (Poecilia reticulata), assessing whether variation in digestive traits correspond with enhanced nutrient assimilation under a pronounced dietary shift. We examined gut enzyme activity, and gut size and mass of wild guppies from both high-predation (HP) and low-predation (LP) habitats when reared in the laboratory and fed on high- or low-quality diets designed to reflect their dietary differences previously found in nature. After 10 weeks on the experimental diets, HP guppies maintained shorter and lighter guts than LP guppies on either diet. Guppies also differed in their digestive enzymatic profiles, more often reflecting nutrient balancing so that increased enzyme expression tended to correspond with more deficient nutrients in the diet. LP guppies had increased somatic phosphorus at the end of the experiment, possibly related to the higher alkaline phosphatase activity in their guts. Our results suggest that differences in gut physiology exist among populations of Trinidadian guppies that may reflect local adaptation to their disparate environments.","container-title":"Oecologia","DOI":"10.1007/s00442-014-3158-5","ISSN":"1432-1939","issue":"1","journalAbbreviation":"Oecologia","page":"245-257","title":"Changes in digestive traits and body nutritional composition accommodate a trophic niche shift in Trinidadian guppies","volume":"177","author":[{"family":"Sullam","given":"Karen E."},{"family":"Dalton","given":"Christopher M."},{"family":"Russell","given":"Jacob A."},{"family":"Kilham","given":"Susan S."},{"family":"El-Sabaawi","given":"Rana"},{"family":"German","given":"Donovan P."},{"family":"Flecker","given":"Alexander S."}],"issued":{"date-parts":[["2015",1,1]]}}},{"id":2361,"uris":["http://zotero.org/users/3131818/items/RMSSMPX3"],"uri":["http://zotero.org/users/3131818/items/RMSSMPX3"],"itemData":{"id":2361,"type":"article-journal","container-title":"Evolutionary Ecology Research","ISSN":"1522-0613","issue":"7","journalAbbreviation":"Evolutionary Ecology Research","page":"911-934","title":"Linking consumer–resource theory and digestive physiology: application to diet shifts","volume":"2","author":[{"family":"Whelan","given":"Christopher J"},{"family":"Brown","given":"Joel S"},{"family":"Schmidt","given":"Kenneth A"},{"family":"Steele","given":"Benjamin B"},{"family":"Willson","given":"Mary F"}],"issued":{"date-parts":[["2000"]]}}}],"schema":"https://github.com/citation-style-language/schema/raw/master/csl-citation.json"} </w:delInstrText>
        </w:r>
      </w:del>
      <w:r w:rsidR="001727DB" w:rsidRPr="0005446F">
        <w:rPr>
          <w:rFonts w:ascii="Arial" w:hAnsi="Arial" w:cs="Arial"/>
        </w:rPr>
        <w:fldChar w:fldCharType="separate"/>
      </w:r>
      <w:ins w:id="924" w:author="Simon Brandl" w:date="2020-06-01T20:33:00Z">
        <w:r w:rsidR="001A739E" w:rsidRPr="001A739E">
          <w:rPr>
            <w:rFonts w:ascii="Arial" w:hAnsi="Arial" w:cs="Arial"/>
            <w:vertAlign w:val="superscript"/>
            <w:rPrChange w:id="925" w:author="Simon Brandl" w:date="2020-06-01T20:33:00Z">
              <w:rPr>
                <w:rFonts w:ascii="Times New Roman" w:hAnsi="Times New Roman" w:cs="Times New Roman"/>
                <w:vertAlign w:val="superscript"/>
              </w:rPr>
            </w:rPrChange>
          </w:rPr>
          <w:t>75,76</w:t>
        </w:r>
      </w:ins>
      <w:del w:id="926" w:author="Simon Brandl" w:date="2020-06-01T20:06:00Z">
        <w:r w:rsidR="00ED5488" w:rsidRPr="001A739E" w:rsidDel="002F5BC0">
          <w:rPr>
            <w:rFonts w:ascii="Arial" w:hAnsi="Arial" w:cs="Arial"/>
            <w:vertAlign w:val="superscript"/>
            <w:rPrChange w:id="927" w:author="Simon Brandl" w:date="2020-06-01T20:33:00Z">
              <w:rPr>
                <w:rFonts w:ascii="Arial" w:hAnsi="Arial" w:cs="Arial"/>
                <w:vertAlign w:val="superscript"/>
              </w:rPr>
            </w:rPrChange>
          </w:rPr>
          <w:delText>72,73</w:delText>
        </w:r>
      </w:del>
      <w:r w:rsidR="001727DB" w:rsidRPr="0005446F">
        <w:rPr>
          <w:rFonts w:ascii="Arial" w:hAnsi="Arial" w:cs="Arial"/>
        </w:rPr>
        <w:fldChar w:fldCharType="end"/>
      </w:r>
      <w:ins w:id="928" w:author="Simon Brandl" w:date="2020-06-01T14:19:00Z">
        <w:r w:rsidR="0054189D">
          <w:rPr>
            <w:rFonts w:ascii="Arial" w:hAnsi="Arial" w:cs="Arial"/>
          </w:rPr>
          <w:t>. Furthermore,</w:t>
        </w:r>
      </w:ins>
      <w:del w:id="929" w:author="Simon Brandl" w:date="2020-06-01T14:19:00Z">
        <w:r w:rsidR="001727DB" w:rsidRPr="0005446F" w:rsidDel="0054189D">
          <w:rPr>
            <w:rFonts w:ascii="Arial" w:hAnsi="Arial" w:cs="Arial"/>
          </w:rPr>
          <w:delText>,</w:delText>
        </w:r>
      </w:del>
      <w:r w:rsidR="001727DB" w:rsidRPr="0005446F">
        <w:rPr>
          <w:rFonts w:ascii="Arial" w:hAnsi="Arial" w:cs="Arial"/>
        </w:rPr>
        <w:t xml:space="preserve"> </w:t>
      </w:r>
      <w:del w:id="930" w:author="Simon Brandl" w:date="2020-06-01T14:19:00Z">
        <w:r w:rsidR="001727DB" w:rsidRPr="0005446F" w:rsidDel="0054189D">
          <w:rPr>
            <w:rFonts w:ascii="Arial" w:hAnsi="Arial" w:cs="Arial"/>
          </w:rPr>
          <w:delText xml:space="preserve">while </w:delText>
        </w:r>
      </w:del>
      <w:r w:rsidR="001727DB" w:rsidRPr="0005446F">
        <w:rPr>
          <w:rFonts w:ascii="Arial" w:hAnsi="Arial" w:cs="Arial"/>
        </w:rPr>
        <w:t xml:space="preserve">a </w:t>
      </w:r>
      <w:r w:rsidR="00A74511" w:rsidRPr="0005446F">
        <w:rPr>
          <w:rFonts w:ascii="Arial" w:hAnsi="Arial" w:cs="Arial"/>
        </w:rPr>
        <w:t xml:space="preserve">lower </w:t>
      </w:r>
      <w:r w:rsidR="001727DB" w:rsidRPr="0005446F">
        <w:rPr>
          <w:rFonts w:ascii="Arial" w:hAnsi="Arial" w:cs="Arial"/>
        </w:rPr>
        <w:t xml:space="preserve">diversity of prey items can </w:t>
      </w:r>
      <w:r w:rsidR="00A74511" w:rsidRPr="0005446F">
        <w:rPr>
          <w:rFonts w:ascii="Arial" w:hAnsi="Arial" w:cs="Arial"/>
        </w:rPr>
        <w:t xml:space="preserve">reduce </w:t>
      </w:r>
      <w:r w:rsidR="001727DB" w:rsidRPr="0005446F">
        <w:rPr>
          <w:rFonts w:ascii="Arial" w:hAnsi="Arial" w:cs="Arial"/>
        </w:rPr>
        <w:t>individual and population persistence</w:t>
      </w:r>
      <w:r w:rsidR="001727DB" w:rsidRPr="0005446F">
        <w:rPr>
          <w:rFonts w:ascii="Arial" w:hAnsi="Arial" w:cs="Arial"/>
        </w:rPr>
        <w:fldChar w:fldCharType="begin"/>
      </w:r>
      <w:ins w:id="931" w:author="Simon Brandl" w:date="2020-06-01T20:33:00Z">
        <w:r w:rsidR="001A739E">
          <w:rPr>
            <w:rFonts w:ascii="Arial" w:hAnsi="Arial" w:cs="Arial"/>
          </w:rPr>
          <w:instrText xml:space="preserve"> ADDIN ZOTERO_ITEM CSL_CITATION {"citationID":"a197tfebasd","properties":{"formattedCitation":"\\super 77,78\\nosupersub{}","plainCitation":"77,78","noteIndex":0},"citationItems":[{"id":2252,"uris":["http://zotero.org/users/3131818/items/BU4UNPF2"],"uri":["http://zotero.org/users/3131818/items/BU4UNPF2"],"itemData":{"id":2252,"type":"article-journal","abstract":"Summary 1. Food-web complexity-stability relations are central to ecology, and many empirical studies show greater food-web complexity leads to lower population stability. Here, predator population variability decreased with increasing prey diversity in aquatic microcosm experiments, an example of greater food-web complexity leading to greater population stability. 2. Prey diversity as well as different sets of prey species within each level of prey diversity produced differences in predator population dynamics, demonstrating the importance of both prey composition and prey diversity in determining predator population stability. 3. Prey diversity can affect predator population dynamics through at least three groups of mechanisms: prey reliability, prey biomass, and prey composition mechanisms. The results suggest that greater prey reliability at higher prey diversities enhances predator stability and provide support for MacArthur (1955).","container-title":"Journal of Animal Ecology","DOI":"10.1046/j.1365-2656.2000.00446.x","ISSN":"0021-8790","issue":"5","journalAbbreviation":"Journal of Animal Ecology","page":"874-882","title":"Prey diversity, prey composition, and predator population dynamics in experimental microcosms","volume":"69","author":[{"family":"Petchey","given":"Owen L."}],"issued":{"date-parts":[["2000",9,1]]}}},{"id":2362,"uris":["http://zotero.org/users/3131818/items/Z2KEZXYN"],"uri":["http://zotero.org/users/3131818/items/Z2KEZXYN"],"itemData":{"id":2362,"type":"article-journal","container-title":"Canadian Journal of Fisheries and Aquatic Sciences","DOI":"10.1139/f97-037","ISSN":"0706-652X","issue":"6","journalAbbreviation":"Can. J. Fish. Aquat. Sci.","page":"1342-1348","title":"Diet diversity of Steller sea lions (Eumetopias jubatus) and their population decline in Alaska: a potential relationship","volume":"54","author":[{"family":"Merrick","given":"Richard L"},{"family":"Chumbley","given":"M Kathryn"},{"family":"Byrd","given":"G Vernon"}],"issued":{"date-parts":[["1997",6,1]]}}}],"schema":"https://github.com/citation-style-language/schema/raw/master/csl-citation.json"} </w:instrText>
        </w:r>
      </w:ins>
      <w:del w:id="932" w:author="Simon Brandl" w:date="2020-06-01T20:06:00Z">
        <w:r w:rsidR="00ED5488" w:rsidRPr="0005446F" w:rsidDel="002F5BC0">
          <w:rPr>
            <w:rFonts w:ascii="Arial" w:hAnsi="Arial" w:cs="Arial"/>
          </w:rPr>
          <w:delInstrText xml:space="preserve"> ADDIN ZOTERO_ITEM CSL_CITATION {"citationID":"a197tfebasd","properties":{"formattedCitation":"\\super 74,75\\nosupersub{}","plainCitation":"74,75","noteIndex":0},"citationItems":[{"id":2252,"uris":["http://zotero.org/users/3131818/items/BU4UNPF2"],"uri":["http://zotero.org/users/3131818/items/BU4UNPF2"],"itemData":{"id":2252,"type":"article-journal","abstract":"Summary 1. Food-web complexity-stability relations are central to ecology, and many empirical studies show greater food-web complexity leads to lower population stability. Here, predator population variability decreased with increasing prey diversity in aquatic microcosm experiments, an example of greater food-web complexity leading to greater population stability. 2. Prey diversity as well as different sets of prey species within each level of prey diversity produced differences in predator population dynamics, demonstrating the importance of both prey composition and prey diversity in determining predator population stability. 3. Prey diversity can affect predator population dynamics through at least three groups of mechanisms: prey reliability, prey biomass, and prey composition mechanisms. The results suggest that greater prey reliability at higher prey diversities enhances predator stability and provide support for MacArthur (1955).","container-title":"Journal of Animal Ecology","DOI":"10.1046/j.1365-2656.2000.00446.x","ISSN":"0021-8790","issue":"5","journalAbbreviation":"Journal of Animal Ecology","page":"874-882","title":"Prey diversity, prey composition, and predator population dynamics in experimental microcosms","volume":"69","author":[{"family":"Petchey","given":"Owen L."}],"issued":{"date-parts":[["2000",9,1]]}}},{"id":2362,"uris":["http://zotero.org/users/3131818/items/Z2KEZXYN"],"uri":["http://zotero.org/users/3131818/items/Z2KEZXYN"],"itemData":{"id":2362,"type":"article-journal","container-title":"Canadian Journal of Fisheries and Aquatic Sciences","DOI":"10.1139/f97-037","ISSN":"0706-652X","issue":"6","journalAbbreviation":"Can. J. Fish. Aquat. Sci.","page":"1342-1348","title":"Diet diversity of Steller sea lions (Eumetopias jubatus) and their population decline in Alaska: a potential relationship","volume":"54","author":[{"family":"Merrick","given":"Richard L"},{"family":"Chumbley","given":"M Kathryn"},{"family":"Byrd","given":"G Vernon"}],"issued":{"date-parts":[["1997",6,1]]}}}],"schema":"https://github.com/citation-style-language/schema/raw/master/csl-citation.json"} </w:delInstrText>
        </w:r>
      </w:del>
      <w:r w:rsidR="001727DB" w:rsidRPr="0005446F">
        <w:rPr>
          <w:rFonts w:ascii="Arial" w:hAnsi="Arial" w:cs="Arial"/>
        </w:rPr>
        <w:fldChar w:fldCharType="separate"/>
      </w:r>
      <w:ins w:id="933" w:author="Simon Brandl" w:date="2020-06-01T20:33:00Z">
        <w:r w:rsidR="001A739E" w:rsidRPr="001A739E">
          <w:rPr>
            <w:rFonts w:ascii="Arial" w:hAnsi="Arial" w:cs="Arial"/>
            <w:vertAlign w:val="superscript"/>
            <w:rPrChange w:id="934" w:author="Simon Brandl" w:date="2020-06-01T20:33:00Z">
              <w:rPr>
                <w:rFonts w:ascii="Times New Roman" w:hAnsi="Times New Roman" w:cs="Times New Roman"/>
                <w:vertAlign w:val="superscript"/>
              </w:rPr>
            </w:rPrChange>
          </w:rPr>
          <w:t>77,78</w:t>
        </w:r>
      </w:ins>
      <w:del w:id="935" w:author="Simon Brandl" w:date="2020-06-01T20:06:00Z">
        <w:r w:rsidR="00ED5488" w:rsidRPr="001A739E" w:rsidDel="002F5BC0">
          <w:rPr>
            <w:rFonts w:ascii="Arial" w:hAnsi="Arial" w:cs="Arial"/>
            <w:vertAlign w:val="superscript"/>
            <w:rPrChange w:id="936" w:author="Simon Brandl" w:date="2020-06-01T20:33:00Z">
              <w:rPr>
                <w:rFonts w:ascii="Arial" w:hAnsi="Arial" w:cs="Arial"/>
                <w:vertAlign w:val="superscript"/>
              </w:rPr>
            </w:rPrChange>
          </w:rPr>
          <w:delText>74,75</w:delText>
        </w:r>
      </w:del>
      <w:r w:rsidR="001727DB" w:rsidRPr="0005446F">
        <w:rPr>
          <w:rFonts w:ascii="Arial" w:hAnsi="Arial" w:cs="Arial"/>
        </w:rPr>
        <w:fldChar w:fldCharType="end"/>
      </w:r>
      <w:r w:rsidR="004878D7" w:rsidRPr="0005446F">
        <w:rPr>
          <w:rFonts w:ascii="Arial" w:hAnsi="Arial" w:cs="Arial"/>
        </w:rPr>
        <w:t>.</w:t>
      </w:r>
      <w:r w:rsidR="001727DB" w:rsidRPr="0005446F">
        <w:rPr>
          <w:rFonts w:ascii="Arial" w:hAnsi="Arial" w:cs="Arial"/>
        </w:rPr>
        <w:t xml:space="preserve"> Naturally, energetic challenges </w:t>
      </w:r>
      <w:del w:id="937" w:author="Simon Brandl" w:date="2020-06-01T14:19:00Z">
        <w:r w:rsidR="001727DB" w:rsidRPr="0005446F" w:rsidDel="0054189D">
          <w:rPr>
            <w:rFonts w:ascii="Arial" w:hAnsi="Arial" w:cs="Arial"/>
          </w:rPr>
          <w:delText xml:space="preserve">would </w:delText>
        </w:r>
      </w:del>
      <w:ins w:id="938" w:author="Simon Brandl" w:date="2020-06-01T14:19:00Z">
        <w:r w:rsidR="0054189D">
          <w:rPr>
            <w:rFonts w:ascii="Arial" w:hAnsi="Arial" w:cs="Arial"/>
          </w:rPr>
          <w:t>will</w:t>
        </w:r>
        <w:r w:rsidR="0054189D" w:rsidRPr="0005446F">
          <w:rPr>
            <w:rFonts w:ascii="Arial" w:hAnsi="Arial" w:cs="Arial"/>
          </w:rPr>
          <w:t xml:space="preserve"> </w:t>
        </w:r>
      </w:ins>
      <w:r w:rsidR="001727DB" w:rsidRPr="0005446F">
        <w:rPr>
          <w:rFonts w:ascii="Arial" w:hAnsi="Arial" w:cs="Arial"/>
        </w:rPr>
        <w:t>be even greater if</w:t>
      </w:r>
      <w:r w:rsidR="00BA19D6" w:rsidRPr="0005446F">
        <w:rPr>
          <w:rFonts w:ascii="Arial" w:hAnsi="Arial" w:cs="Arial"/>
        </w:rPr>
        <w:t xml:space="preserve"> prey in the Arabian Gulf </w:t>
      </w:r>
      <w:del w:id="939" w:author="Simon Brandl" w:date="2020-06-01T14:20:00Z">
        <w:r w:rsidR="00BA19D6" w:rsidRPr="0005446F" w:rsidDel="0054189D">
          <w:rPr>
            <w:rFonts w:ascii="Arial" w:hAnsi="Arial" w:cs="Arial"/>
          </w:rPr>
          <w:delText xml:space="preserve">has </w:delText>
        </w:r>
      </w:del>
      <w:ins w:id="940" w:author="Simon Brandl" w:date="2020-06-01T14:20:00Z">
        <w:r w:rsidR="0054189D">
          <w:rPr>
            <w:rFonts w:ascii="Arial" w:hAnsi="Arial" w:cs="Arial"/>
          </w:rPr>
          <w:t>have</w:t>
        </w:r>
        <w:r w:rsidR="0054189D" w:rsidRPr="0005446F">
          <w:rPr>
            <w:rFonts w:ascii="Arial" w:hAnsi="Arial" w:cs="Arial"/>
          </w:rPr>
          <w:t xml:space="preserve"> </w:t>
        </w:r>
      </w:ins>
      <w:r w:rsidR="00BA19D6" w:rsidRPr="0005446F">
        <w:rPr>
          <w:rFonts w:ascii="Arial" w:hAnsi="Arial" w:cs="Arial"/>
        </w:rPr>
        <w:t>less favorable nutritional profiles or energy densities</w:t>
      </w:r>
      <w:r w:rsidR="00BA19D6" w:rsidRPr="0005446F">
        <w:rPr>
          <w:rFonts w:ascii="Arial" w:hAnsi="Arial" w:cs="Arial"/>
        </w:rPr>
        <w:fldChar w:fldCharType="begin"/>
      </w:r>
      <w:ins w:id="941" w:author="Simon Brandl" w:date="2020-06-01T20:33:00Z">
        <w:r w:rsidR="001A739E">
          <w:rPr>
            <w:rFonts w:ascii="Arial" w:hAnsi="Arial" w:cs="Arial"/>
          </w:rPr>
          <w:instrText xml:space="preserve"> ADDIN ZOTERO_ITEM CSL_CITATION {"citationID":"a1tarr55kl4","properties":{"formattedCitation":"\\super 79\\nosupersub{}","plainCitation":"79","noteIndex":0},"citationItems":[{"id":2359,"uris":["http://zotero.org/users/3131818/items/7AYTQLZG"],"uri":["http://zotero.org/users/3131818/items/7AYTQLZG"],"itemData":{"id":2359,"type":"article-journal","container-title":"Transactions of the American fisheries Society","ISSN":"1548-8659","issue":"3","journalAbbreviation":"Transactions of the American fisheries Society","page":"588-601","title":"Influence of Diporeia density on diet composition, relative abundance, and energy density of planktivorous fishes in southeast Lake Michigan","volume":"134","author":[{"family":"Hondorp","given":"Darryl W"},{"family":"Pothoven","given":"Steven A"},{"family":"Brandt","given":"Stephen B"}],"issued":{"date-parts":[["2005"]]}}}],"schema":"https://github.com/citation-style-language/schema/raw/master/csl-citation.json"} </w:instrText>
        </w:r>
      </w:ins>
      <w:del w:id="942" w:author="Simon Brandl" w:date="2020-06-01T20:06:00Z">
        <w:r w:rsidR="00ED5488" w:rsidRPr="0005446F" w:rsidDel="002F5BC0">
          <w:rPr>
            <w:rFonts w:ascii="Arial" w:hAnsi="Arial" w:cs="Arial"/>
          </w:rPr>
          <w:delInstrText xml:space="preserve"> ADDIN ZOTERO_ITEM CSL_CITATION {"citationID":"a1tarr55kl4","properties":{"formattedCitation":"\\super 76\\nosupersub{}","plainCitation":"76","noteIndex":0},"citationItems":[{"id":2359,"uris":["http://zotero.org/users/3131818/items/7AYTQLZG"],"uri":["http://zotero.org/users/3131818/items/7AYTQLZG"],"itemData":{"id":2359,"type":"article-journal","container-title":"Transactions of the American fisheries Society","ISSN":"1548-8659","issue":"3","journalAbbreviation":"Transactions of the American fisheries Society","page":"588-601","title":"Influence of Diporeia density on diet composition, relative abundance, and energy density of planktivorous fishes in southeast Lake Michigan","volume":"134","author":[{"family":"Hondorp","given":"Darryl W"},{"family":"Pothoven","given":"Steven A"},{"family":"Brandt","given":"Stephen B"}],"issued":{"date-parts":[["2005"]]}}}],"schema":"https://github.com/citation-style-language/schema/raw/master/csl-citation.json"} </w:delInstrText>
        </w:r>
      </w:del>
      <w:r w:rsidR="00BA19D6" w:rsidRPr="0005446F">
        <w:rPr>
          <w:rFonts w:ascii="Arial" w:hAnsi="Arial" w:cs="Arial"/>
        </w:rPr>
        <w:fldChar w:fldCharType="separate"/>
      </w:r>
      <w:ins w:id="943" w:author="Simon Brandl" w:date="2020-06-01T20:33:00Z">
        <w:r w:rsidR="001A739E" w:rsidRPr="001A739E">
          <w:rPr>
            <w:rFonts w:ascii="Arial" w:hAnsi="Arial" w:cs="Arial"/>
            <w:vertAlign w:val="superscript"/>
            <w:rPrChange w:id="944" w:author="Simon Brandl" w:date="2020-06-01T20:33:00Z">
              <w:rPr>
                <w:rFonts w:ascii="Times New Roman" w:hAnsi="Times New Roman" w:cs="Times New Roman"/>
                <w:vertAlign w:val="superscript"/>
              </w:rPr>
            </w:rPrChange>
          </w:rPr>
          <w:t>79</w:t>
        </w:r>
      </w:ins>
      <w:del w:id="945" w:author="Simon Brandl" w:date="2020-06-01T20:06:00Z">
        <w:r w:rsidR="00ED5488" w:rsidRPr="001A739E" w:rsidDel="002F5BC0">
          <w:rPr>
            <w:rFonts w:ascii="Arial" w:hAnsi="Arial" w:cs="Arial"/>
            <w:vertAlign w:val="superscript"/>
            <w:rPrChange w:id="946" w:author="Simon Brandl" w:date="2020-06-01T20:33:00Z">
              <w:rPr>
                <w:rFonts w:ascii="Arial" w:hAnsi="Arial" w:cs="Arial"/>
                <w:vertAlign w:val="superscript"/>
              </w:rPr>
            </w:rPrChange>
          </w:rPr>
          <w:delText>76</w:delText>
        </w:r>
      </w:del>
      <w:r w:rsidR="00BA19D6" w:rsidRPr="0005446F">
        <w:rPr>
          <w:rFonts w:ascii="Arial" w:hAnsi="Arial" w:cs="Arial"/>
        </w:rPr>
        <w:fldChar w:fldCharType="end"/>
      </w:r>
      <w:r w:rsidR="00BA19D6" w:rsidRPr="0005446F">
        <w:rPr>
          <w:rFonts w:ascii="Arial" w:hAnsi="Arial" w:cs="Arial"/>
        </w:rPr>
        <w:t xml:space="preserve">. </w:t>
      </w:r>
      <w:r w:rsidR="00BE630D" w:rsidRPr="0005446F">
        <w:rPr>
          <w:rFonts w:ascii="Arial" w:hAnsi="Arial" w:cs="Arial"/>
        </w:rPr>
        <w:t xml:space="preserve">While we </w:t>
      </w:r>
      <w:r w:rsidR="00BA19D6" w:rsidRPr="0005446F">
        <w:rPr>
          <w:rFonts w:ascii="Arial" w:hAnsi="Arial" w:cs="Arial"/>
        </w:rPr>
        <w:t>did not investigate</w:t>
      </w:r>
      <w:r w:rsidR="00BE630D" w:rsidRPr="0005446F">
        <w:rPr>
          <w:rFonts w:ascii="Arial" w:hAnsi="Arial" w:cs="Arial"/>
        </w:rPr>
        <w:t xml:space="preserve"> differences in diet quality (i.e.</w:t>
      </w:r>
      <w:r w:rsidR="006E3BFB" w:rsidRPr="0005446F">
        <w:rPr>
          <w:rFonts w:ascii="Arial" w:hAnsi="Arial" w:cs="Arial"/>
        </w:rPr>
        <w:t>,</w:t>
      </w:r>
      <w:r w:rsidR="00BE630D" w:rsidRPr="0005446F">
        <w:rPr>
          <w:rFonts w:ascii="Arial" w:hAnsi="Arial" w:cs="Arial"/>
        </w:rPr>
        <w:t xml:space="preserve"> nutrient content</w:t>
      </w:r>
      <w:ins w:id="947" w:author="Simon Brandl" w:date="2020-06-01T14:20:00Z">
        <w:r w:rsidR="0054189D">
          <w:rPr>
            <w:rFonts w:ascii="Arial" w:hAnsi="Arial" w:cs="Arial"/>
          </w:rPr>
          <w:t>, energetic yield</w:t>
        </w:r>
      </w:ins>
      <w:r w:rsidR="00BE630D" w:rsidRPr="0005446F">
        <w:rPr>
          <w:rFonts w:ascii="Arial" w:hAnsi="Arial" w:cs="Arial"/>
        </w:rPr>
        <w:t>)</w:t>
      </w:r>
      <w:ins w:id="948" w:author="Simon Brandl" w:date="2020-06-01T14:20:00Z">
        <w:r w:rsidR="0054189D">
          <w:rPr>
            <w:rFonts w:ascii="Arial" w:hAnsi="Arial" w:cs="Arial"/>
          </w:rPr>
          <w:t xml:space="preserve"> or quantities of prey</w:t>
        </w:r>
      </w:ins>
      <w:r w:rsidR="00BA19D6" w:rsidRPr="0005446F">
        <w:rPr>
          <w:rFonts w:ascii="Arial" w:hAnsi="Arial" w:cs="Arial"/>
        </w:rPr>
        <w:t xml:space="preserve"> across locations</w:t>
      </w:r>
      <w:r w:rsidR="00BE630D" w:rsidRPr="0005446F">
        <w:rPr>
          <w:rFonts w:ascii="Arial" w:hAnsi="Arial" w:cs="Arial"/>
        </w:rPr>
        <w:t>,</w:t>
      </w:r>
      <w:ins w:id="949" w:author="Simon Brandl" w:date="2020-05-22T16:22:00Z">
        <w:r w:rsidR="006D1758">
          <w:rPr>
            <w:rFonts w:ascii="Arial" w:hAnsi="Arial" w:cs="Arial"/>
          </w:rPr>
          <w:t xml:space="preserve"> </w:t>
        </w:r>
      </w:ins>
      <w:del w:id="950" w:author="Simon Brandl" w:date="2020-05-22T16:23:00Z">
        <w:r w:rsidR="00BE630D" w:rsidRPr="0005446F" w:rsidDel="006B3261">
          <w:rPr>
            <w:rFonts w:ascii="Arial" w:hAnsi="Arial" w:cs="Arial"/>
          </w:rPr>
          <w:delText xml:space="preserve"> </w:delText>
        </w:r>
      </w:del>
      <w:r w:rsidR="009D1FFE" w:rsidRPr="0005446F">
        <w:rPr>
          <w:rFonts w:ascii="Arial" w:hAnsi="Arial" w:cs="Arial"/>
        </w:rPr>
        <w:t>large reef fish</w:t>
      </w:r>
      <w:r w:rsidR="001C7717" w:rsidRPr="0005446F">
        <w:rPr>
          <w:rFonts w:ascii="Arial" w:hAnsi="Arial" w:cs="Arial"/>
        </w:rPr>
        <w:t xml:space="preserve"> species</w:t>
      </w:r>
      <w:r w:rsidR="00753577" w:rsidRPr="0005446F">
        <w:rPr>
          <w:rFonts w:ascii="Arial" w:hAnsi="Arial" w:cs="Arial"/>
        </w:rPr>
        <w:t xml:space="preserve"> </w:t>
      </w:r>
      <w:r w:rsidR="00D84B27" w:rsidRPr="0005446F">
        <w:rPr>
          <w:rFonts w:ascii="Arial" w:hAnsi="Arial" w:cs="Arial"/>
        </w:rPr>
        <w:t xml:space="preserve">in the Arabian Gulf </w:t>
      </w:r>
      <w:r w:rsidR="00BA19D6" w:rsidRPr="0005446F">
        <w:rPr>
          <w:rFonts w:ascii="Arial" w:hAnsi="Arial" w:cs="Arial"/>
        </w:rPr>
        <w:t xml:space="preserve">have been shown to </w:t>
      </w:r>
      <w:r w:rsidR="008D03AF" w:rsidRPr="0005446F">
        <w:rPr>
          <w:rFonts w:ascii="Arial" w:hAnsi="Arial" w:cs="Arial"/>
        </w:rPr>
        <w:t xml:space="preserve">ingest </w:t>
      </w:r>
      <w:r w:rsidR="009D1FFE" w:rsidRPr="0005446F">
        <w:rPr>
          <w:rFonts w:ascii="Arial" w:hAnsi="Arial" w:cs="Arial"/>
        </w:rPr>
        <w:t>unusual diets dominated by nutritiously poor benthic invertebrates</w:t>
      </w:r>
      <w:r w:rsidR="009D1FFE" w:rsidRPr="0005446F">
        <w:rPr>
          <w:rFonts w:ascii="Arial" w:hAnsi="Arial" w:cs="Arial"/>
        </w:rPr>
        <w:fldChar w:fldCharType="begin"/>
      </w:r>
      <w:ins w:id="951" w:author="Simon Brandl" w:date="2020-06-01T20:33:00Z">
        <w:r w:rsidR="001A739E">
          <w:rPr>
            <w:rFonts w:ascii="Arial" w:hAnsi="Arial" w:cs="Arial"/>
          </w:rPr>
          <w:instrText xml:space="preserve"> ADDIN ZOTERO_ITEM CSL_CITATION {"citationID":"JQxWrU8h","properties":{"formattedCitation":"\\super 80\\nosupersub{}","plainCitation":"80","noteIndex":0},"citationItems":[{"id":2243,"uris":["http://zotero.org/users/3131818/items/A7HY3PCJ"],"uri":["http://zotero.org/users/3131818/items/A7HY3PCJ"],"itemData":{"id":2243,"type":"article-journal","abstract":"Climate change is affecting the trophic ecology of reef fishes through changes in reef-associated food availability and fish feeding behavior. The southern Arabian Gulf is a thermally extreme environment, providing an opportunity to study fish diets on reefs with summer temperatures representative of next-century conditions elsewhere. Using 18S metagenomic analyses of stomach contents, we provide the first description of the dietary composition of three abundant reef fishes (Pomacanthus maculosus, Pomacentrus aquilus, and Pomacentrus trichrourus) from the thermally extreme southern Arabian Gulf, with five sampling periods across 1 year used to assess seasonal variation in diet. In total, 146 stomach content samples were sequenced, resulting in 9.6 million filtered reads that aligned to 17 classes in 14 phyla. Corals (Cnidaria, Anthozoa) dominated stomach contents of all three fishes (overall mean: 74.6, 40.6, and 21.2% of stomach reads, respectively), suggesting coral consumption to be characteristic of reef fish diet in the region. Sanger sequencing validated the presence of corals in the stomach contents and identified two common genera in the region, Porites and Platygyra, as part of the diet. Other common phyla included sponges and annelid worms (P. maculosus: 14.9%, 4.1%; P. aquilus: 5.9%, 16.7%; P. trichrourus: 8.2%, 14.7%, respectively), with the remainder comprised of 11 other phyla. Algae were virtually absent in diets of all three species. The P. maculosus diet was consistently coral/sponge dominated across the year, but there was substantial seasonal variation in the damselfishes, with diets dominated by coral in the hottest month (August; P. aquilus: 89.4%, P. trichrourus: 51.5%) but broadest in spring (March, May) when corals became less common (&lt;19.8% each) and bivalves, free living ascidians, and various arthropods increased; parasitic cestodes were also abundant in damselfish stomachs in spring (mean: &gt;16.4%). These results suggest that these fishes have developed a feeding ecology responsive to the fluctuating and extreme environmental conditions of their region. These results broaden our understanding of the diets of these three species and document the nature, complexity and temporal dynamics of reef fish diets in the most thermally extreme coral reef environment on earth.","container-title":"Frontiers in Marine Science","DOI":"10.3389/fmars.2017.00285","ISSN":"2296-7745","journalAbbreviation":"Frontiers in Marine Science","page":"285","title":"Environmental Extremes Are Associated with Dietary Patterns in Arabian Gulf Reef Fishes","volume":"4","author":[{"family":"Shraim","given":"Rasha"},{"family":"Dieng","given":"Mame M."},{"family":"Vinu","given":"Manikandan"},{"family":"Vaughan","given":"Grace"},{"family":"McParland","given":"Dain"},{"family":"Idaghdour","given":"Youssef"},{"family":"Burt","given":"John A."}],"issued":{"date-parts":[["2017"]]}}}],"schema":"https://github.com/citation-style-language/schema/raw/master/csl-citation.json"} </w:instrText>
        </w:r>
      </w:ins>
      <w:del w:id="952" w:author="Simon Brandl" w:date="2020-06-01T20:06:00Z">
        <w:r w:rsidR="00ED5488" w:rsidRPr="0005446F" w:rsidDel="002F5BC0">
          <w:rPr>
            <w:rFonts w:ascii="Arial" w:hAnsi="Arial" w:cs="Arial"/>
          </w:rPr>
          <w:delInstrText xml:space="preserve"> ADDIN ZOTERO_ITEM CSL_CITATION {"citationID":"JQxWrU8h","properties":{"formattedCitation":"\\super 77\\nosupersub{}","plainCitation":"77","noteIndex":0},"citationItems":[{"id":2243,"uris":["http://zotero.org/users/3131818/items/A7HY3PCJ"],"uri":["http://zotero.org/users/3131818/items/A7HY3PCJ"],"itemData":{"id":2243,"type":"article-journal","abstract":"Climate change is affecting the trophic ecology of reef fishes through changes in reef-associated food availability and fish feeding behavior. The southern Arabian Gulf is a thermally extreme environment, providing an opportunity to study fish diets on reefs with summer temperatures representative of next-century conditions elsewhere. Using 18S metagenomic analyses of stomach contents, we provide the first description of the dietary composition of three abundant reef fishes (Pomacanthus maculosus, Pomacentrus aquilus, and Pomacentrus trichrourus) from the thermally extreme southern Arabian Gulf, with five sampling periods across 1 year used to assess seasonal variation in diet. In total, 146 stomach content samples were sequenced, resulting in 9.6 million filtered reads that aligned to 17 classes in 14 phyla. Corals (Cnidaria, Anthozoa) dominated stomach contents of all three fishes (overall mean: 74.6, 40.6, and 21.2% of stomach reads, respectively), suggesting coral consumption to be characteristic of reef fish diet in the region. Sanger sequencing validated the presence of corals in the stomach contents and identified two common genera in the region, Porites and Platygyra, as part of the diet. Other common phyla included sponges and annelid worms (P. maculosus: 14.9%, 4.1%; P. aquilus: 5.9%, 16.7%; P. trichrourus: 8.2%, 14.7%, respectively), with the remainder comprised of 11 other phyla. Algae were virtually absent in diets of all three species. The P. maculosus diet was consistently coral/sponge dominated across the year, but there was substantial seasonal variation in the damselfishes, with diets dominated by coral in the hottest month (August; P. aquilus: 89.4%, P. trichrourus: 51.5%) but broadest in spring (March, May) when corals became less common (&lt;19.8% each) and bivalves, free living ascidians, and various arthropods increased; parasitic cestodes were also abundant in damselfish stomachs in spring (mean: &gt;16.4%). These results suggest that these fishes have developed a feeding ecology responsive to the fluctuating and extreme environmental conditions of their region. These results broaden our understanding of the diets of these three species and document the nature, complexity and temporal dynamics of reef fish diets in the most thermally extreme coral reef environment on earth.","container-title":"Frontiers in Marine Science","DOI":"10.3389/fmars.2017.00285","ISSN":"2296-7745","journalAbbreviation":"Frontiers in Marine Science","page":"285","title":"Environmental Extremes Are Associated with Dietary Patterns in Arabian Gulf Reef Fishes","volume":"4","author":[{"family":"Shraim","given":"Rasha"},{"family":"Dieng","given":"Mame M."},{"family":"Vinu","given":"Manikandan"},{"family":"Vaughan","given":"Grace"},{"family":"McParland","given":"Dain"},{"family":"Idaghdour","given":"Youssef"},{"family":"Burt","given":"John A."}],"issued":{"date-parts":[["2017"]]}}}],"schema":"https://github.com/citation-style-language/schema/raw/master/csl-citation.json"} </w:delInstrText>
        </w:r>
      </w:del>
      <w:r w:rsidR="009D1FFE" w:rsidRPr="0005446F">
        <w:rPr>
          <w:rFonts w:ascii="Arial" w:hAnsi="Arial" w:cs="Arial"/>
        </w:rPr>
        <w:fldChar w:fldCharType="separate"/>
      </w:r>
      <w:ins w:id="953" w:author="Simon Brandl" w:date="2020-06-01T20:33:00Z">
        <w:r w:rsidR="001A739E" w:rsidRPr="001A739E">
          <w:rPr>
            <w:rFonts w:ascii="Arial" w:hAnsi="Arial" w:cs="Arial"/>
            <w:vertAlign w:val="superscript"/>
            <w:rPrChange w:id="954" w:author="Simon Brandl" w:date="2020-06-01T20:33:00Z">
              <w:rPr>
                <w:rFonts w:ascii="Times New Roman" w:hAnsi="Times New Roman" w:cs="Times New Roman"/>
                <w:vertAlign w:val="superscript"/>
              </w:rPr>
            </w:rPrChange>
          </w:rPr>
          <w:t>80</w:t>
        </w:r>
      </w:ins>
      <w:del w:id="955" w:author="Simon Brandl" w:date="2020-06-01T20:06:00Z">
        <w:r w:rsidR="00ED5488" w:rsidRPr="001A739E" w:rsidDel="002F5BC0">
          <w:rPr>
            <w:rFonts w:ascii="Arial" w:hAnsi="Arial" w:cs="Arial"/>
            <w:vertAlign w:val="superscript"/>
            <w:rPrChange w:id="956" w:author="Simon Brandl" w:date="2020-06-01T20:33:00Z">
              <w:rPr>
                <w:rFonts w:ascii="Arial" w:hAnsi="Arial" w:cs="Arial"/>
                <w:vertAlign w:val="superscript"/>
              </w:rPr>
            </w:rPrChange>
          </w:rPr>
          <w:delText>77</w:delText>
        </w:r>
      </w:del>
      <w:r w:rsidR="009D1FFE" w:rsidRPr="0005446F">
        <w:rPr>
          <w:rFonts w:ascii="Arial" w:hAnsi="Arial" w:cs="Arial"/>
        </w:rPr>
        <w:fldChar w:fldCharType="end"/>
      </w:r>
      <w:r w:rsidR="009D1FFE" w:rsidRPr="0005446F">
        <w:rPr>
          <w:rFonts w:ascii="Arial" w:hAnsi="Arial" w:cs="Arial"/>
        </w:rPr>
        <w:t>.</w:t>
      </w:r>
      <w:r w:rsidR="001C7717" w:rsidRPr="0005446F">
        <w:rPr>
          <w:rFonts w:ascii="Arial" w:hAnsi="Arial" w:cs="Arial"/>
        </w:rPr>
        <w:t xml:space="preserve"> </w:t>
      </w:r>
      <w:ins w:id="957" w:author="Simon Brandl" w:date="2020-05-22T16:25:00Z">
        <w:r w:rsidR="006B3261">
          <w:rPr>
            <w:rFonts w:ascii="Arial" w:hAnsi="Arial" w:cs="Arial"/>
          </w:rPr>
          <w:t>C</w:t>
        </w:r>
      </w:ins>
      <w:ins w:id="958" w:author="Simon Brandl" w:date="2020-06-01T14:22:00Z">
        <w:r w:rsidR="0054189D" w:rsidRPr="0054189D">
          <w:rPr>
            <w:rFonts w:ascii="Arial" w:hAnsi="Arial" w:cs="Arial"/>
          </w:rPr>
          <w:t xml:space="preserve">ollectively, our findings suggest that </w:t>
        </w:r>
        <w:r w:rsidR="0054189D">
          <w:rPr>
            <w:rFonts w:ascii="Arial" w:hAnsi="Arial" w:cs="Arial"/>
          </w:rPr>
          <w:t xml:space="preserve">transgenerational </w:t>
        </w:r>
        <w:r w:rsidR="0054189D" w:rsidRPr="0054189D">
          <w:rPr>
            <w:rFonts w:ascii="Arial" w:hAnsi="Arial" w:cs="Arial"/>
          </w:rPr>
          <w:t xml:space="preserve">acclimation to environmental extremes and their associated energetic costs may not be </w:t>
        </w:r>
        <w:r w:rsidR="0054189D">
          <w:rPr>
            <w:rFonts w:ascii="Arial" w:hAnsi="Arial" w:cs="Arial"/>
          </w:rPr>
          <w:t xml:space="preserve">a </w:t>
        </w:r>
        <w:r w:rsidR="0054189D" w:rsidRPr="0054189D">
          <w:rPr>
            <w:rFonts w:ascii="Arial" w:hAnsi="Arial" w:cs="Arial"/>
          </w:rPr>
          <w:t xml:space="preserve">viable strategy if environments are resource-limited, either in quality, quantity or both. </w:t>
        </w:r>
      </w:ins>
      <w:ins w:id="959" w:author="Simon Brandl" w:date="2020-06-01T14:23:00Z">
        <w:r w:rsidR="0054189D">
          <w:rPr>
            <w:rFonts w:ascii="Arial" w:hAnsi="Arial" w:cs="Arial"/>
          </w:rPr>
          <w:t xml:space="preserve">Thus, </w:t>
        </w:r>
      </w:ins>
      <w:moveToRangeStart w:id="960" w:author="Simon Brandl" w:date="2020-05-22T16:21:00Z" w:name="move41056903"/>
      <w:moveTo w:id="961" w:author="Simon Brandl" w:date="2020-05-22T16:21:00Z">
        <w:del w:id="962" w:author="Simon Brandl" w:date="2020-05-22T16:24:00Z">
          <w:r w:rsidR="006D1758" w:rsidRPr="0005446F" w:rsidDel="006B3261">
            <w:rPr>
              <w:rFonts w:ascii="Arial" w:hAnsi="Arial" w:cs="Arial"/>
            </w:rPr>
            <w:delText>A</w:delText>
          </w:r>
        </w:del>
      </w:moveTo>
      <w:ins w:id="963" w:author="Simon Brandl" w:date="2020-05-22T16:24:00Z">
        <w:r w:rsidR="006B3261">
          <w:rPr>
            <w:rFonts w:ascii="Arial" w:hAnsi="Arial" w:cs="Arial"/>
          </w:rPr>
          <w:t>a</w:t>
        </w:r>
      </w:ins>
      <w:moveTo w:id="964" w:author="Simon Brandl" w:date="2020-05-22T16:21:00Z">
        <w:r w:rsidR="006D1758" w:rsidRPr="0005446F">
          <w:rPr>
            <w:rFonts w:ascii="Arial" w:hAnsi="Arial" w:cs="Arial"/>
          </w:rPr>
          <w:t xml:space="preserve">lthough </w:t>
        </w:r>
        <w:del w:id="965" w:author="Simon Brandl" w:date="2020-05-22T16:25:00Z">
          <w:r w:rsidR="006D1758" w:rsidRPr="0005446F" w:rsidDel="006B3261">
            <w:rPr>
              <w:rFonts w:ascii="Arial" w:hAnsi="Arial" w:cs="Arial"/>
            </w:rPr>
            <w:delText xml:space="preserve">shifts in </w:delText>
          </w:r>
        </w:del>
        <w:r w:rsidR="006D1758" w:rsidRPr="0005446F">
          <w:rPr>
            <w:rFonts w:ascii="Arial" w:hAnsi="Arial" w:cs="Arial"/>
          </w:rPr>
          <w:t xml:space="preserve">transgenerational </w:t>
        </w:r>
        <w:del w:id="966" w:author="Simon Brandl" w:date="2020-05-22T16:24:00Z">
          <w:r w:rsidR="006D1758" w:rsidRPr="0005446F" w:rsidDel="006B3261">
            <w:rPr>
              <w:rFonts w:ascii="Arial" w:hAnsi="Arial" w:cs="Arial"/>
            </w:rPr>
            <w:delText xml:space="preserve">temperature </w:delText>
          </w:r>
        </w:del>
        <w:del w:id="967" w:author="Simon Brandl" w:date="2020-05-22T16:25:00Z">
          <w:r w:rsidR="006D1758" w:rsidRPr="0005446F" w:rsidDel="006B3261">
            <w:rPr>
              <w:rFonts w:ascii="Arial" w:hAnsi="Arial" w:cs="Arial"/>
            </w:rPr>
            <w:delText>toleranc</w:delText>
          </w:r>
        </w:del>
        <w:del w:id="968" w:author="Simon Brandl" w:date="2020-05-22T16:24:00Z">
          <w:r w:rsidR="006D1758" w:rsidRPr="0005446F" w:rsidDel="006B3261">
            <w:rPr>
              <w:rFonts w:ascii="Arial" w:hAnsi="Arial" w:cs="Arial"/>
            </w:rPr>
            <w:delText>e</w:delText>
          </w:r>
        </w:del>
      </w:moveTo>
      <w:ins w:id="969" w:author="Simon Brandl" w:date="2020-05-22T16:25:00Z">
        <w:r w:rsidR="006B3261">
          <w:rPr>
            <w:rFonts w:ascii="Arial" w:hAnsi="Arial" w:cs="Arial"/>
          </w:rPr>
          <w:t>adaptation</w:t>
        </w:r>
      </w:ins>
      <w:ins w:id="970" w:author="Simon Brandl" w:date="2020-06-01T14:23:00Z">
        <w:r w:rsidR="0054189D">
          <w:rPr>
            <w:rFonts w:ascii="Arial" w:hAnsi="Arial" w:cs="Arial"/>
          </w:rPr>
          <w:t xml:space="preserve"> to environmental change</w:t>
        </w:r>
      </w:ins>
      <w:moveTo w:id="971" w:author="Simon Brandl" w:date="2020-05-22T16:21:00Z">
        <w:r w:rsidR="006D1758" w:rsidRPr="0005446F">
          <w:rPr>
            <w:rFonts w:ascii="Arial" w:hAnsi="Arial" w:cs="Arial"/>
          </w:rPr>
          <w:t xml:space="preserve"> </w:t>
        </w:r>
        <w:del w:id="972" w:author="Simon Brandl" w:date="2020-06-01T20:53:00Z">
          <w:r w:rsidR="006D1758" w:rsidRPr="0005446F" w:rsidDel="00695A4E">
            <w:rPr>
              <w:rFonts w:ascii="Arial" w:hAnsi="Arial" w:cs="Arial"/>
            </w:rPr>
            <w:delText xml:space="preserve">may permit </w:delText>
          </w:r>
        </w:del>
      </w:moveTo>
      <w:ins w:id="973" w:author="Simon Brandl" w:date="2020-06-01T20:53:00Z">
        <w:r w:rsidR="00695A4E">
          <w:rPr>
            <w:rFonts w:ascii="Arial" w:hAnsi="Arial" w:cs="Arial"/>
          </w:rPr>
          <w:t xml:space="preserve">has been shown to enable </w:t>
        </w:r>
      </w:ins>
      <w:moveTo w:id="974" w:author="Simon Brandl" w:date="2020-05-22T16:21:00Z">
        <w:r w:rsidR="006D1758" w:rsidRPr="0005446F">
          <w:rPr>
            <w:rFonts w:ascii="Arial" w:hAnsi="Arial" w:cs="Arial"/>
          </w:rPr>
          <w:t xml:space="preserve">survival </w:t>
        </w:r>
      </w:moveTo>
      <w:ins w:id="975" w:author="Simon Brandl" w:date="2020-06-01T14:23:00Z">
        <w:r w:rsidR="0054189D">
          <w:rPr>
            <w:rFonts w:ascii="Arial" w:hAnsi="Arial" w:cs="Arial"/>
          </w:rPr>
          <w:t xml:space="preserve">in </w:t>
        </w:r>
      </w:ins>
      <w:moveTo w:id="976" w:author="Simon Brandl" w:date="2020-05-22T16:21:00Z">
        <w:del w:id="977" w:author="Simon Brandl" w:date="2020-06-01T14:23:00Z">
          <w:r w:rsidR="006D1758" w:rsidRPr="0005446F" w:rsidDel="0054189D">
            <w:rPr>
              <w:rFonts w:ascii="Arial" w:hAnsi="Arial" w:cs="Arial"/>
            </w:rPr>
            <w:delText xml:space="preserve">and adequate performance in </w:delText>
          </w:r>
        </w:del>
        <w:r w:rsidR="006D1758" w:rsidRPr="0005446F">
          <w:rPr>
            <w:rFonts w:ascii="Arial" w:hAnsi="Arial" w:cs="Arial"/>
          </w:rPr>
          <w:t>controlled laboratory conditions</w:t>
        </w:r>
        <w:r w:rsidR="006D1758" w:rsidRPr="0005446F">
          <w:rPr>
            <w:rFonts w:ascii="Arial" w:hAnsi="Arial" w:cs="Arial"/>
          </w:rPr>
          <w:fldChar w:fldCharType="begin"/>
        </w:r>
      </w:moveTo>
      <w:ins w:id="978" w:author="Simon Brandl" w:date="2020-06-01T20:06:00Z">
        <w:r w:rsidR="002F5BC0">
          <w:rPr>
            <w:rFonts w:ascii="Arial" w:hAnsi="Arial" w:cs="Arial"/>
          </w:rPr>
          <w:instrText xml:space="preserve"> ADDIN ZOTERO_ITEM CSL_CITATION {"citationID":"oOeL0KZj","properties":{"formattedCitation":"\\super 36,46\\nosupersub{}","plainCitation":"36,46","noteIndex":0},"citationItems":[{"id":2239,"uris":["http://zotero.org/users/3131818/items/GIJKWEUQ"],"uri":["http://zotero.org/users/3131818/items/GIJKWEUQ"],"itemData":{"id":2239,"type":"article-journal","container-title":"Nature Climate Change","ISSN":"1758-6798","issue":"1","journalAbbreviation":"Nature Climate Change","page":"30","title":"Rapid transgenerational acclimation of a tropical reef fish to climate change","volume":"2","author":[{"family":"Donelson","given":"JM"},{"family":"Munday","given":"PL"},{"family":"McCormick","given":"MI"},{"family":"Pitcher","given":"CR"}],"issued":{"date-parts":[["2012"]]}}},{"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L."},{"family":"Ravasi","given":"Timothy"}],"issued":{"date-parts":[["2018",11,1]]}}}],"schema":"https://github.com/citation-style-language/schema/raw/master/csl-citation.json"} </w:instrText>
        </w:r>
      </w:ins>
      <w:moveTo w:id="979" w:author="Simon Brandl" w:date="2020-05-22T16:21:00Z">
        <w:del w:id="980" w:author="Simon Brandl" w:date="2020-06-01T20:06:00Z">
          <w:r w:rsidR="006D1758" w:rsidRPr="0005446F" w:rsidDel="002F5BC0">
            <w:rPr>
              <w:rFonts w:ascii="Arial" w:hAnsi="Arial" w:cs="Arial"/>
            </w:rPr>
            <w:delInstrText xml:space="preserve"> ADDIN ZOTERO_ITEM CSL_CITATION {"citationID":"oOeL0KZj","properties":{"formattedCitation":"\\super 39,47\\nosupersub{}","plainCitation":"39,47","noteIndex":0},"citationItems":[{"id":2239,"uris":["http://zotero.org/users/3131818/items/GIJKWEUQ"],"uri":["http://zotero.org/users/3131818/items/GIJKWEUQ"],"itemData":{"id":2239,"type":"article-journal","container-title":"Nature Climate Change","ISSN":"1758-6798","issue":"1","journalAbbreviation":"Nature Climate Change","page":"30","title":"Rapid transgenerational acclimation of a tropical reef fish to climate change","volume":"2","author":[{"family":"Donelson","given":"JM"},{"family":"Munday","given":"PL"},{"family":"McCormick","given":"MI"},{"family":"Pitcher","given":"CR"}],"issued":{"date-parts":[["2012"]]}}},{"id":2241,"uris":["http://zotero.org/users/3131818/items/P93FLB3G"],"uri":["http://zotero.org/users/3131818/items/P93FLB3G"],"itemData":{"id":2241,"type":"article-journal","abstract":"Abstract Global warming will have far-reaching consequences for marine species over coming decades, yet the magnitude of these effects may depend on the rate of warming across generations. Recent experiments show coral reef fishes can compensate the metabolic challenges of elevated temperature when warm conditions are maintained across generations. However, the effects of a gradual temperature increase across generations remain unknown. In the present study, we analysed metabolic and molecular traits in the damselfish Acanthochromis polyacanthus that were exposed to +1.5°C in the first generation and +3.0°C in the second (Step +3.0°C). This treatment of stepwise warming was compared to fish reared at current-day temperatures (Control), second-generation fish of control parents reared at +3.0°C (Developmental +3.0°C) and fish exposed to elevated temperatures for two generations (Transgenerational +1.5°C and Transgenerational +3.0°C). Hepatosomatic index, oxygen consumption and liver gene expression were compared in second-generation fish of the multiple treatments. Hepatosomatic index increased in fish that developed at +3.0°C, regardless of the parental temperature. Routine oxygen consumption of Step +3.0°C fish was significantly higher than Control; however, their aerobic scope recovered to the same level as Control fish. Step +3.0°C fish exhibited significant upregulation of genes related to mitochondrial activity and energy production, which could be associated with their increased metabolic rates. These results indicate that restoration of aerobic scope is possible when fish experience gradual thermal increase across multiple generations, but the metabolic and molecular responses are different from fish reared at the same elevated thermal conditions in successive generations.","container-title":"Molecular Ecology","DOI":"10.1111/mec.14884","ISSN":"0962-1083","issue":"22","journalAbbreviation":"Molecular Ecology","page":"4516-4528","title":"Phenotypic and molecular consequences of stepwise temperature increase across generations in a coral reef fish","volume":"27","author":[{"family":"Bernal","given":"Moisés A."},{"family":"Donelson","given":"Jennifer M."},{"family":"Veilleux","given":"Heather D."},{"family":"Ryu","given":"Taewoo"},{"family":"Munday","given":"Philip L."},{"family":"Ravasi","given":"Timothy"}],"issued":{"date-parts":[["2018",11,1]]}}}],"schema":"https://github.com/citation-style-language/schema/raw/master/csl-citation.json"} </w:delInstrText>
          </w:r>
        </w:del>
        <w:r w:rsidR="006D1758" w:rsidRPr="0005446F">
          <w:rPr>
            <w:rFonts w:ascii="Arial" w:hAnsi="Arial" w:cs="Arial"/>
          </w:rPr>
          <w:fldChar w:fldCharType="separate"/>
        </w:r>
      </w:moveTo>
      <w:ins w:id="981" w:author="Simon Brandl" w:date="2020-06-01T20:06:00Z">
        <w:r w:rsidR="002F5BC0" w:rsidRPr="002F5BC0">
          <w:rPr>
            <w:rFonts w:ascii="Arial" w:hAnsi="Arial" w:cs="Arial"/>
            <w:vertAlign w:val="superscript"/>
            <w:rPrChange w:id="982" w:author="Simon Brandl" w:date="2020-06-01T20:06:00Z">
              <w:rPr>
                <w:rFonts w:ascii="Times New Roman" w:hAnsi="Times New Roman" w:cs="Times New Roman"/>
                <w:vertAlign w:val="superscript"/>
              </w:rPr>
            </w:rPrChange>
          </w:rPr>
          <w:t>36,46</w:t>
        </w:r>
      </w:ins>
      <w:moveTo w:id="983" w:author="Simon Brandl" w:date="2020-05-22T16:21:00Z">
        <w:del w:id="984" w:author="Simon Brandl" w:date="2020-06-01T20:06:00Z">
          <w:r w:rsidR="006D1758" w:rsidRPr="002F5BC0" w:rsidDel="002F5BC0">
            <w:rPr>
              <w:rFonts w:ascii="Arial" w:hAnsi="Arial" w:cs="Arial"/>
              <w:vertAlign w:val="superscript"/>
              <w:rPrChange w:id="985" w:author="Simon Brandl" w:date="2020-06-01T20:06:00Z">
                <w:rPr>
                  <w:rFonts w:ascii="Arial" w:hAnsi="Arial" w:cs="Arial"/>
                  <w:vertAlign w:val="superscript"/>
                </w:rPr>
              </w:rPrChange>
            </w:rPr>
            <w:delText>39,47</w:delText>
          </w:r>
        </w:del>
        <w:r w:rsidR="006D1758" w:rsidRPr="0005446F">
          <w:rPr>
            <w:rFonts w:ascii="Arial" w:hAnsi="Arial" w:cs="Arial"/>
          </w:rPr>
          <w:fldChar w:fldCharType="end"/>
        </w:r>
        <w:r w:rsidR="006D1758" w:rsidRPr="0005446F">
          <w:rPr>
            <w:rFonts w:ascii="Arial" w:hAnsi="Arial" w:cs="Arial"/>
          </w:rPr>
          <w:t xml:space="preserve">, </w:t>
        </w:r>
        <w:del w:id="986" w:author="Simon Brandl" w:date="2020-05-22T16:25:00Z">
          <w:r w:rsidR="006D1758" w:rsidRPr="0005446F" w:rsidDel="006B3261">
            <w:rPr>
              <w:rFonts w:ascii="Arial" w:hAnsi="Arial" w:cs="Arial"/>
            </w:rPr>
            <w:delText>our results show that</w:delText>
          </w:r>
        </w:del>
      </w:moveTo>
      <w:ins w:id="987" w:author="Simon Brandl" w:date="2020-06-01T14:25:00Z">
        <w:r w:rsidR="003F3180">
          <w:rPr>
            <w:rFonts w:ascii="Arial" w:hAnsi="Arial" w:cs="Arial"/>
          </w:rPr>
          <w:t xml:space="preserve">its role appears </w:t>
        </w:r>
      </w:ins>
      <w:ins w:id="988" w:author="Simon Brandl" w:date="2020-06-01T14:24:00Z">
        <w:r w:rsidR="003F3180">
          <w:rPr>
            <w:rFonts w:ascii="Arial" w:hAnsi="Arial" w:cs="Arial"/>
          </w:rPr>
          <w:t xml:space="preserve">limited in the </w:t>
        </w:r>
        <w:r w:rsidR="003F3180">
          <w:rPr>
            <w:rFonts w:ascii="Arial" w:hAnsi="Arial" w:cs="Arial"/>
          </w:rPr>
          <w:lastRenderedPageBreak/>
          <w:t xml:space="preserve">wild, </w:t>
        </w:r>
      </w:ins>
      <w:moveTo w:id="989" w:author="Simon Brandl" w:date="2020-05-22T16:21:00Z">
        <w:del w:id="990" w:author="Simon Brandl" w:date="2020-05-22T16:25:00Z">
          <w:r w:rsidR="006D1758" w:rsidRPr="0005446F" w:rsidDel="006B3261">
            <w:rPr>
              <w:rFonts w:ascii="Arial" w:hAnsi="Arial" w:cs="Arial"/>
            </w:rPr>
            <w:delText xml:space="preserve"> </w:delText>
          </w:r>
        </w:del>
        <w:del w:id="991" w:author="Simon Brandl" w:date="2020-06-01T14:24:00Z">
          <w:r w:rsidR="006D1758" w:rsidRPr="0005446F" w:rsidDel="0054189D">
            <w:rPr>
              <w:rFonts w:ascii="Arial" w:hAnsi="Arial" w:cs="Arial"/>
            </w:rPr>
            <w:delText xml:space="preserve">acclimation to </w:delText>
          </w:r>
        </w:del>
        <w:del w:id="992" w:author="Simon Brandl" w:date="2020-05-22T16:25:00Z">
          <w:r w:rsidR="006D1758" w:rsidRPr="0005446F" w:rsidDel="006B3261">
            <w:rPr>
              <w:rFonts w:ascii="Arial" w:hAnsi="Arial" w:cs="Arial"/>
            </w:rPr>
            <w:delText>warmer water and its</w:delText>
          </w:r>
        </w:del>
        <w:del w:id="993" w:author="Simon Brandl" w:date="2020-06-01T14:24:00Z">
          <w:r w:rsidR="006D1758" w:rsidRPr="0005446F" w:rsidDel="0054189D">
            <w:rPr>
              <w:rFonts w:ascii="Arial" w:hAnsi="Arial" w:cs="Arial"/>
            </w:rPr>
            <w:delText xml:space="preserve"> associated energetic costs may not be viable for most cryptobenthics in natural environments </w:delText>
          </w:r>
        </w:del>
        <w:r w:rsidR="006D1758" w:rsidRPr="0005446F">
          <w:rPr>
            <w:rFonts w:ascii="Arial" w:hAnsi="Arial" w:cs="Arial"/>
          </w:rPr>
          <w:t xml:space="preserve">where </w:t>
        </w:r>
        <w:del w:id="994" w:author="Simon Brandl" w:date="2020-06-01T14:25:00Z">
          <w:r w:rsidR="006D1758" w:rsidRPr="0005446F" w:rsidDel="003F3180">
            <w:rPr>
              <w:rFonts w:ascii="Arial" w:hAnsi="Arial" w:cs="Arial"/>
            </w:rPr>
            <w:delText>they</w:delText>
          </w:r>
        </w:del>
      </w:moveTo>
      <w:ins w:id="995" w:author="Simon Brandl" w:date="2020-06-01T14:25:00Z">
        <w:r w:rsidR="003F3180">
          <w:rPr>
            <w:rFonts w:ascii="Arial" w:hAnsi="Arial" w:cs="Arial"/>
          </w:rPr>
          <w:t>animals</w:t>
        </w:r>
      </w:ins>
      <w:moveTo w:id="996" w:author="Simon Brandl" w:date="2020-05-22T16:21:00Z">
        <w:r w:rsidR="006D1758" w:rsidRPr="0005446F">
          <w:rPr>
            <w:rFonts w:ascii="Arial" w:hAnsi="Arial" w:cs="Arial"/>
          </w:rPr>
          <w:t xml:space="preserve"> continuously engage in costly activities such as foraging </w:t>
        </w:r>
        <w:del w:id="997" w:author="Simon Brandl" w:date="2020-06-01T14:25:00Z">
          <w:r w:rsidR="006D1758" w:rsidRPr="0005446F" w:rsidDel="003F3180">
            <w:rPr>
              <w:rFonts w:ascii="Arial" w:hAnsi="Arial" w:cs="Arial"/>
            </w:rPr>
            <w:delText>and</w:delText>
          </w:r>
        </w:del>
      </w:moveTo>
      <w:ins w:id="998" w:author="Simon Brandl" w:date="2020-06-01T14:25:00Z">
        <w:r w:rsidR="003F3180">
          <w:rPr>
            <w:rFonts w:ascii="Arial" w:hAnsi="Arial" w:cs="Arial"/>
          </w:rPr>
          <w:t>or</w:t>
        </w:r>
      </w:ins>
      <w:moveTo w:id="999" w:author="Simon Brandl" w:date="2020-05-22T16:21:00Z">
        <w:r w:rsidR="006D1758" w:rsidRPr="0005446F">
          <w:rPr>
            <w:rFonts w:ascii="Arial" w:hAnsi="Arial" w:cs="Arial"/>
          </w:rPr>
          <w:t xml:space="preserve"> escaping predators</w:t>
        </w:r>
        <w:r w:rsidR="006D1758" w:rsidRPr="0005446F">
          <w:rPr>
            <w:rFonts w:ascii="Arial" w:hAnsi="Arial" w:cs="Arial"/>
          </w:rPr>
          <w:fldChar w:fldCharType="begin"/>
        </w:r>
      </w:moveTo>
      <w:ins w:id="1000" w:author="Simon Brandl" w:date="2020-06-01T20:33:00Z">
        <w:r w:rsidR="001A739E">
          <w:rPr>
            <w:rFonts w:ascii="Arial" w:hAnsi="Arial" w:cs="Arial"/>
          </w:rPr>
          <w:instrText xml:space="preserve"> ADDIN ZOTERO_ITEM CSL_CITATION {"citationID":"6b0d6Cpi","properties":{"formattedCitation":"\\super 72\\nosupersub{}","plainCitation":"72","noteIndex":0},"citationItems":[{"id":2249,"uris":["http://zotero.org/users/3131818/items/BTFU57MX"],"uri":["http://zotero.org/users/3131818/items/BTFU57MX"],"itemData":{"id":2249,"type":"article-journal","container-title":"Functional Ecology","ISSN":"0269-8463","issue":"4","journalAbbreviation":"Functional Ecology","page":"991-1001","title":"Climate warming and ectotherm body size–from individual physiology to community ecology","volume":"27","author":[{"family":"Ohlberger","given":"Jan"}],"issued":{"date-parts":[["2013"]]}}}],"schema":"https://github.com/citation-style-language/schema/raw/master/csl-citation.json"} </w:instrText>
        </w:r>
      </w:ins>
      <w:moveTo w:id="1001" w:author="Simon Brandl" w:date="2020-05-22T16:21:00Z">
        <w:del w:id="1002" w:author="Simon Brandl" w:date="2020-06-01T20:06:00Z">
          <w:r w:rsidR="006D1758" w:rsidRPr="0005446F" w:rsidDel="002F5BC0">
            <w:rPr>
              <w:rFonts w:ascii="Arial" w:hAnsi="Arial" w:cs="Arial"/>
            </w:rPr>
            <w:delInstrText xml:space="preserve"> ADDIN ZOTERO_ITEM CSL_CITATION {"citationID":"6b0d6Cpi","properties":{"formattedCitation":"\\super 70\\nosupersub{}","plainCitation":"70","noteIndex":0},"citationItems":[{"id":2249,"uris":["http://zotero.org/users/3131818/items/BTFU57MX"],"uri":["http://zotero.org/users/3131818/items/BTFU57MX"],"itemData":{"id":2249,"type":"article-journal","container-title":"Functional Ecology","ISSN":"0269-8463","issue":"4","journalAbbreviation":"Functional Ecology","page":"991-1001","title":"Climate warming and ectotherm body size–from individual physiology to community ecology","volume":"27","author":[{"family":"Ohlberger","given":"Jan"}],"issued":{"date-parts":[["2013"]]}}}],"schema":"https://github.com/citation-style-language/schema/raw/master/csl-citation.json"} </w:delInstrText>
          </w:r>
        </w:del>
        <w:r w:rsidR="006D1758" w:rsidRPr="0005446F">
          <w:rPr>
            <w:rFonts w:ascii="Arial" w:hAnsi="Arial" w:cs="Arial"/>
          </w:rPr>
          <w:fldChar w:fldCharType="separate"/>
        </w:r>
      </w:moveTo>
      <w:ins w:id="1003" w:author="Simon Brandl" w:date="2020-06-01T20:33:00Z">
        <w:r w:rsidR="001A739E" w:rsidRPr="001A739E">
          <w:rPr>
            <w:rFonts w:ascii="Arial" w:hAnsi="Arial" w:cs="Arial"/>
            <w:vertAlign w:val="superscript"/>
            <w:rPrChange w:id="1004" w:author="Simon Brandl" w:date="2020-06-01T20:33:00Z">
              <w:rPr>
                <w:rFonts w:ascii="Times New Roman" w:hAnsi="Times New Roman" w:cs="Times New Roman"/>
                <w:vertAlign w:val="superscript"/>
              </w:rPr>
            </w:rPrChange>
          </w:rPr>
          <w:t>72</w:t>
        </w:r>
      </w:ins>
      <w:moveTo w:id="1005" w:author="Simon Brandl" w:date="2020-05-22T16:21:00Z">
        <w:del w:id="1006" w:author="Simon Brandl" w:date="2020-06-01T20:06:00Z">
          <w:r w:rsidR="006D1758" w:rsidRPr="001A739E" w:rsidDel="002F5BC0">
            <w:rPr>
              <w:rFonts w:ascii="Arial" w:hAnsi="Arial" w:cs="Arial"/>
              <w:vertAlign w:val="superscript"/>
              <w:rPrChange w:id="1007" w:author="Simon Brandl" w:date="2020-06-01T20:33:00Z">
                <w:rPr>
                  <w:rFonts w:ascii="Arial" w:hAnsi="Arial" w:cs="Arial"/>
                  <w:vertAlign w:val="superscript"/>
                </w:rPr>
              </w:rPrChange>
            </w:rPr>
            <w:delText>70</w:delText>
          </w:r>
        </w:del>
        <w:r w:rsidR="006D1758" w:rsidRPr="0005446F">
          <w:rPr>
            <w:rFonts w:ascii="Arial" w:hAnsi="Arial" w:cs="Arial"/>
          </w:rPr>
          <w:fldChar w:fldCharType="end"/>
        </w:r>
        <w:r w:rsidR="006D1758" w:rsidRPr="0005446F">
          <w:rPr>
            <w:rFonts w:ascii="Arial" w:hAnsi="Arial" w:cs="Arial"/>
          </w:rPr>
          <w:t>.</w:t>
        </w:r>
      </w:moveTo>
      <w:moveToRangeEnd w:id="960"/>
    </w:p>
    <w:p w14:paraId="2B05CDE2" w14:textId="2B726AA2" w:rsidR="00CC1A32" w:rsidRPr="0005446F" w:rsidRDefault="006B3261" w:rsidP="00BA19D6">
      <w:pPr>
        <w:spacing w:line="480" w:lineRule="auto"/>
        <w:ind w:firstLine="720"/>
        <w:rPr>
          <w:rFonts w:ascii="Arial" w:hAnsi="Arial" w:cs="Arial"/>
        </w:rPr>
      </w:pPr>
      <w:ins w:id="1008" w:author="Simon Brandl" w:date="2020-05-22T16:27:00Z">
        <w:r>
          <w:rPr>
            <w:rFonts w:ascii="Arial" w:hAnsi="Arial" w:cs="Arial"/>
          </w:rPr>
          <w:t>Th</w:t>
        </w:r>
      </w:ins>
      <w:ins w:id="1009" w:author="Simon Brandl" w:date="2020-06-01T14:25:00Z">
        <w:r w:rsidR="003F3180">
          <w:rPr>
            <w:rFonts w:ascii="Arial" w:hAnsi="Arial" w:cs="Arial"/>
          </w:rPr>
          <w:t>e role of</w:t>
        </w:r>
      </w:ins>
      <w:ins w:id="1010" w:author="Simon Brandl" w:date="2020-06-01T14:26:00Z">
        <w:r w:rsidR="003F3180">
          <w:rPr>
            <w:rFonts w:ascii="Arial" w:hAnsi="Arial" w:cs="Arial"/>
          </w:rPr>
          <w:t xml:space="preserve"> deep</w:t>
        </w:r>
      </w:ins>
      <w:ins w:id="1011" w:author="Simon Brandl" w:date="2020-06-01T20:54:00Z">
        <w:r w:rsidR="00695A4E">
          <w:rPr>
            <w:rFonts w:ascii="Arial" w:hAnsi="Arial" w:cs="Arial"/>
          </w:rPr>
          <w:t>ly rooted</w:t>
        </w:r>
      </w:ins>
      <w:ins w:id="1012" w:author="Simon Brandl" w:date="2020-06-01T14:26:00Z">
        <w:r w:rsidR="003F3180">
          <w:rPr>
            <w:rFonts w:ascii="Arial" w:hAnsi="Arial" w:cs="Arial"/>
          </w:rPr>
          <w:t xml:space="preserve"> evolutionary processes in permitting persistence in extreme environments, rather than short-term </w:t>
        </w:r>
      </w:ins>
      <w:ins w:id="1013" w:author="Simon Brandl" w:date="2020-06-01T20:54:00Z">
        <w:r w:rsidR="00695A4E">
          <w:rPr>
            <w:rFonts w:ascii="Arial" w:hAnsi="Arial" w:cs="Arial"/>
          </w:rPr>
          <w:t>plasticity</w:t>
        </w:r>
      </w:ins>
      <w:ins w:id="1014" w:author="Simon Brandl" w:date="2020-06-01T14:26:00Z">
        <w:r w:rsidR="003F3180">
          <w:rPr>
            <w:rFonts w:ascii="Arial" w:hAnsi="Arial" w:cs="Arial"/>
          </w:rPr>
          <w:t>,</w:t>
        </w:r>
      </w:ins>
      <w:ins w:id="1015" w:author="Simon Brandl" w:date="2020-05-22T16:27:00Z">
        <w:r>
          <w:rPr>
            <w:rFonts w:ascii="Arial" w:hAnsi="Arial" w:cs="Arial"/>
          </w:rPr>
          <w:t xml:space="preserve"> is supported by the goby </w:t>
        </w:r>
      </w:ins>
      <w:del w:id="1016" w:author="Simon Brandl" w:date="2020-05-22T16:27:00Z">
        <w:r w:rsidR="00CD6843" w:rsidDel="006B3261">
          <w:rPr>
            <w:rFonts w:ascii="Arial" w:hAnsi="Arial" w:cs="Arial"/>
          </w:rPr>
          <w:delText>Moreover</w:delText>
        </w:r>
        <w:r w:rsidR="001C7717" w:rsidRPr="0005446F" w:rsidDel="006B3261">
          <w:rPr>
            <w:rFonts w:ascii="Arial" w:hAnsi="Arial" w:cs="Arial"/>
          </w:rPr>
          <w:delText xml:space="preserve">, </w:delText>
        </w:r>
        <w:r w:rsidR="008D03AF" w:rsidRPr="0005446F" w:rsidDel="006B3261">
          <w:rPr>
            <w:rFonts w:ascii="Arial" w:hAnsi="Arial" w:cs="Arial"/>
          </w:rPr>
          <w:delText xml:space="preserve">the goby </w:delText>
        </w:r>
      </w:del>
      <w:proofErr w:type="spellStart"/>
      <w:r w:rsidR="008D03AF" w:rsidRPr="0005446F">
        <w:rPr>
          <w:rFonts w:ascii="Arial" w:hAnsi="Arial" w:cs="Arial"/>
          <w:i/>
          <w:iCs/>
        </w:rPr>
        <w:t>Coryogalops</w:t>
      </w:r>
      <w:proofErr w:type="spellEnd"/>
      <w:r w:rsidR="008D03AF" w:rsidRPr="0005446F">
        <w:rPr>
          <w:rFonts w:ascii="Arial" w:hAnsi="Arial" w:cs="Arial"/>
          <w:i/>
          <w:iCs/>
        </w:rPr>
        <w:t xml:space="preserve"> </w:t>
      </w:r>
      <w:proofErr w:type="spellStart"/>
      <w:r w:rsidR="008D03AF" w:rsidRPr="0005446F">
        <w:rPr>
          <w:rFonts w:ascii="Arial" w:hAnsi="Arial" w:cs="Arial"/>
          <w:i/>
          <w:iCs/>
        </w:rPr>
        <w:t>anomolus</w:t>
      </w:r>
      <w:proofErr w:type="spellEnd"/>
      <w:ins w:id="1017" w:author="Simon Brandl" w:date="2020-05-22T16:27:00Z">
        <w:r>
          <w:rPr>
            <w:rFonts w:ascii="Arial" w:hAnsi="Arial" w:cs="Arial"/>
          </w:rPr>
          <w:t xml:space="preserve">. </w:t>
        </w:r>
        <w:r>
          <w:rPr>
            <w:rFonts w:ascii="Arial" w:hAnsi="Arial" w:cs="Arial"/>
            <w:i/>
            <w:iCs/>
          </w:rPr>
          <w:t xml:space="preserve">C. </w:t>
        </w:r>
        <w:proofErr w:type="spellStart"/>
        <w:r>
          <w:rPr>
            <w:rFonts w:ascii="Arial" w:hAnsi="Arial" w:cs="Arial"/>
            <w:i/>
            <w:iCs/>
          </w:rPr>
          <w:t>anomolus</w:t>
        </w:r>
        <w:proofErr w:type="spellEnd"/>
        <w:r>
          <w:rPr>
            <w:rFonts w:ascii="Arial" w:hAnsi="Arial" w:cs="Arial"/>
            <w:i/>
            <w:iCs/>
          </w:rPr>
          <w:t xml:space="preserve"> </w:t>
        </w:r>
      </w:ins>
      <w:del w:id="1018" w:author="Simon Brandl" w:date="2020-05-22T16:27:00Z">
        <w:r w:rsidR="008D03AF" w:rsidRPr="0005446F" w:rsidDel="006B3261">
          <w:rPr>
            <w:rFonts w:ascii="Arial" w:hAnsi="Arial" w:cs="Arial"/>
          </w:rPr>
          <w:delText xml:space="preserve"> </w:delText>
        </w:r>
      </w:del>
      <w:r w:rsidR="008D03AF" w:rsidRPr="0005446F">
        <w:rPr>
          <w:rFonts w:ascii="Arial" w:hAnsi="Arial" w:cs="Arial"/>
        </w:rPr>
        <w:t xml:space="preserve">was </w:t>
      </w:r>
      <w:r w:rsidR="001C7717" w:rsidRPr="0005446F">
        <w:rPr>
          <w:rFonts w:ascii="Arial" w:hAnsi="Arial" w:cs="Arial"/>
        </w:rPr>
        <w:t xml:space="preserve">the </w:t>
      </w:r>
      <w:r w:rsidR="00D84B27" w:rsidRPr="0005446F">
        <w:rPr>
          <w:rFonts w:ascii="Arial" w:hAnsi="Arial" w:cs="Arial"/>
        </w:rPr>
        <w:t xml:space="preserve">only </w:t>
      </w:r>
      <w:del w:id="1019" w:author="Simon Brandl" w:date="2020-06-01T14:27:00Z">
        <w:r w:rsidR="00F212E9" w:rsidRPr="0005446F" w:rsidDel="003F3180">
          <w:rPr>
            <w:rFonts w:ascii="Arial" w:hAnsi="Arial" w:cs="Arial"/>
          </w:rPr>
          <w:delText xml:space="preserve">cryptobenthic </w:delText>
        </w:r>
      </w:del>
      <w:r w:rsidR="001C7717" w:rsidRPr="0005446F">
        <w:rPr>
          <w:rFonts w:ascii="Arial" w:hAnsi="Arial" w:cs="Arial"/>
        </w:rPr>
        <w:t>species to show</w:t>
      </w:r>
      <w:r w:rsidR="000E48DA" w:rsidRPr="0005446F">
        <w:rPr>
          <w:rFonts w:ascii="Arial" w:hAnsi="Arial" w:cs="Arial"/>
        </w:rPr>
        <w:t xml:space="preserve"> </w:t>
      </w:r>
      <w:r w:rsidR="00921B65" w:rsidRPr="0005446F">
        <w:rPr>
          <w:rFonts w:ascii="Arial" w:hAnsi="Arial" w:cs="Arial"/>
        </w:rPr>
        <w:t>weakly</w:t>
      </w:r>
      <w:r w:rsidR="000E48DA" w:rsidRPr="0005446F">
        <w:rPr>
          <w:rFonts w:ascii="Arial" w:hAnsi="Arial" w:cs="Arial"/>
        </w:rPr>
        <w:t xml:space="preserve"> distinct prey composition </w:t>
      </w:r>
      <w:r w:rsidR="00921B65" w:rsidRPr="0005446F">
        <w:rPr>
          <w:rFonts w:ascii="Arial" w:hAnsi="Arial" w:cs="Arial"/>
        </w:rPr>
        <w:t xml:space="preserve">between </w:t>
      </w:r>
      <w:r w:rsidR="000E48DA" w:rsidRPr="0005446F">
        <w:rPr>
          <w:rFonts w:ascii="Arial" w:hAnsi="Arial" w:cs="Arial"/>
        </w:rPr>
        <w:t>locations and</w:t>
      </w:r>
      <w:r w:rsidR="001C7717" w:rsidRPr="0005446F">
        <w:rPr>
          <w:rFonts w:ascii="Arial" w:hAnsi="Arial" w:cs="Arial"/>
        </w:rPr>
        <w:t xml:space="preserve"> higher </w:t>
      </w:r>
      <w:r w:rsidR="00BA19D6" w:rsidRPr="0005446F">
        <w:rPr>
          <w:rFonts w:ascii="Arial" w:hAnsi="Arial" w:cs="Arial"/>
        </w:rPr>
        <w:t xml:space="preserve">autotroph </w:t>
      </w:r>
      <w:r w:rsidR="001C7717" w:rsidRPr="0005446F">
        <w:rPr>
          <w:rFonts w:ascii="Arial" w:hAnsi="Arial" w:cs="Arial"/>
        </w:rPr>
        <w:t xml:space="preserve">prey richness in the Arabian Gulf, </w:t>
      </w:r>
      <w:r w:rsidR="008D03AF" w:rsidRPr="0005446F">
        <w:rPr>
          <w:rFonts w:ascii="Arial" w:hAnsi="Arial" w:cs="Arial"/>
        </w:rPr>
        <w:t xml:space="preserve">and </w:t>
      </w:r>
      <w:del w:id="1020" w:author="Simon Brandl" w:date="2020-06-01T14:27:00Z">
        <w:r w:rsidR="008D03AF" w:rsidRPr="0005446F" w:rsidDel="003F3180">
          <w:rPr>
            <w:rFonts w:ascii="Arial" w:hAnsi="Arial" w:cs="Arial"/>
          </w:rPr>
          <w:delText>it</w:delText>
        </w:r>
        <w:r w:rsidR="001C7717" w:rsidRPr="0005446F" w:rsidDel="003F3180">
          <w:rPr>
            <w:rFonts w:ascii="Arial" w:hAnsi="Arial" w:cs="Arial"/>
          </w:rPr>
          <w:delText xml:space="preserve"> was also the only species </w:delText>
        </w:r>
        <w:r w:rsidR="008D03AF" w:rsidRPr="0005446F" w:rsidDel="003F3180">
          <w:rPr>
            <w:rFonts w:ascii="Arial" w:hAnsi="Arial" w:cs="Arial"/>
          </w:rPr>
          <w:delText xml:space="preserve">with </w:delText>
        </w:r>
      </w:del>
      <w:ins w:id="1021" w:author="Simon Brandl" w:date="2020-06-01T14:27:00Z">
        <w:r w:rsidR="003F3180">
          <w:rPr>
            <w:rFonts w:ascii="Arial" w:hAnsi="Arial" w:cs="Arial"/>
          </w:rPr>
          <w:t xml:space="preserve">had </w:t>
        </w:r>
      </w:ins>
      <w:r w:rsidR="008D03AF" w:rsidRPr="0005446F">
        <w:rPr>
          <w:rFonts w:ascii="Arial" w:hAnsi="Arial" w:cs="Arial"/>
        </w:rPr>
        <w:t>a higher</w:t>
      </w:r>
      <w:r w:rsidR="001C7717" w:rsidRPr="0005446F">
        <w:rPr>
          <w:rFonts w:ascii="Arial" w:hAnsi="Arial" w:cs="Arial"/>
        </w:rPr>
        <w:t xml:space="preserve"> abundan</w:t>
      </w:r>
      <w:r w:rsidR="008D03AF" w:rsidRPr="0005446F">
        <w:rPr>
          <w:rFonts w:ascii="Arial" w:hAnsi="Arial" w:cs="Arial"/>
        </w:rPr>
        <w:t>ce</w:t>
      </w:r>
      <w:r w:rsidR="001C7717" w:rsidRPr="0005446F">
        <w:rPr>
          <w:rFonts w:ascii="Arial" w:hAnsi="Arial" w:cs="Arial"/>
        </w:rPr>
        <w:t xml:space="preserve"> and larger</w:t>
      </w:r>
      <w:r w:rsidR="008D03AF" w:rsidRPr="0005446F">
        <w:rPr>
          <w:rFonts w:ascii="Arial" w:hAnsi="Arial" w:cs="Arial"/>
        </w:rPr>
        <w:t xml:space="preserve"> body size</w:t>
      </w:r>
      <w:r w:rsidR="001C7717" w:rsidRPr="0005446F">
        <w:rPr>
          <w:rFonts w:ascii="Arial" w:hAnsi="Arial" w:cs="Arial"/>
        </w:rPr>
        <w:t xml:space="preserve"> in the Arabian Gulf</w:t>
      </w:r>
      <w:r w:rsidR="001340C8" w:rsidRPr="0005446F">
        <w:rPr>
          <w:rFonts w:ascii="Arial" w:hAnsi="Arial" w:cs="Arial"/>
        </w:rPr>
        <w:t xml:space="preserve"> </w:t>
      </w:r>
      <w:r w:rsidR="008D03AF" w:rsidRPr="0005446F">
        <w:rPr>
          <w:rFonts w:ascii="Arial" w:hAnsi="Arial" w:cs="Arial"/>
        </w:rPr>
        <w:t xml:space="preserve">as </w:t>
      </w:r>
      <w:r w:rsidR="001340C8" w:rsidRPr="0005446F">
        <w:rPr>
          <w:rFonts w:ascii="Arial" w:hAnsi="Arial" w:cs="Arial"/>
        </w:rPr>
        <w:t xml:space="preserve">compared to the Gulf of Oman. </w:t>
      </w:r>
      <w:del w:id="1022" w:author="Simon Brandl" w:date="2020-06-01T14:27:00Z">
        <w:r w:rsidR="001340C8" w:rsidRPr="0005446F" w:rsidDel="003F3180">
          <w:rPr>
            <w:rFonts w:ascii="Arial" w:hAnsi="Arial" w:cs="Arial"/>
          </w:rPr>
          <w:delText>This species also had</w:delText>
        </w:r>
        <w:r w:rsidR="008D03AF" w:rsidRPr="0005446F" w:rsidDel="003F3180">
          <w:rPr>
            <w:rFonts w:ascii="Arial" w:hAnsi="Arial" w:cs="Arial"/>
          </w:rPr>
          <w:delText xml:space="preserve"> a</w:delText>
        </w:r>
        <w:r w:rsidR="001C7717" w:rsidRPr="0005446F" w:rsidDel="003F3180">
          <w:rPr>
            <w:rFonts w:ascii="Arial" w:hAnsi="Arial" w:cs="Arial"/>
          </w:rPr>
          <w:delText xml:space="preserve"> </w:delText>
        </w:r>
        <w:r w:rsidR="00E03652" w:rsidRPr="0005446F" w:rsidDel="003F3180">
          <w:rPr>
            <w:rFonts w:ascii="Arial" w:hAnsi="Arial" w:cs="Arial"/>
          </w:rPr>
          <w:delText xml:space="preserve">less pronounced </w:delText>
        </w:r>
        <w:r w:rsidR="001C7717" w:rsidRPr="0005446F" w:rsidDel="003F3180">
          <w:rPr>
            <w:rFonts w:ascii="Arial" w:hAnsi="Arial" w:cs="Arial"/>
          </w:rPr>
          <w:delText>reduction in body condition</w:delText>
        </w:r>
        <w:r w:rsidR="001340C8" w:rsidRPr="0005446F" w:rsidDel="003F3180">
          <w:rPr>
            <w:rFonts w:ascii="Arial" w:hAnsi="Arial" w:cs="Arial"/>
          </w:rPr>
          <w:delText xml:space="preserve"> </w:delText>
        </w:r>
        <w:r w:rsidR="003F77C7" w:rsidRPr="0005446F" w:rsidDel="003F3180">
          <w:rPr>
            <w:rFonts w:ascii="Arial" w:hAnsi="Arial" w:cs="Arial"/>
          </w:rPr>
          <w:delText>from the Gulf of Oman to</w:delText>
        </w:r>
        <w:r w:rsidR="001340C8" w:rsidRPr="0005446F" w:rsidDel="003F3180">
          <w:rPr>
            <w:rFonts w:ascii="Arial" w:hAnsi="Arial" w:cs="Arial"/>
          </w:rPr>
          <w:delText xml:space="preserve"> the Arabian Gulf</w:delText>
        </w:r>
        <w:r w:rsidR="001C7717" w:rsidRPr="0005446F" w:rsidDel="003F3180">
          <w:rPr>
            <w:rFonts w:ascii="Arial" w:hAnsi="Arial" w:cs="Arial"/>
          </w:rPr>
          <w:delText xml:space="preserve"> </w:delText>
        </w:r>
      </w:del>
      <w:ins w:id="1023" w:author="Simon Brandl" w:date="2020-06-01T14:27:00Z">
        <w:r w:rsidR="003F3180">
          <w:rPr>
            <w:rFonts w:ascii="Arial" w:hAnsi="Arial" w:cs="Arial"/>
          </w:rPr>
          <w:t xml:space="preserve">Furthermore, </w:t>
        </w:r>
      </w:ins>
      <w:r w:rsidR="001C7717" w:rsidRPr="0005446F">
        <w:rPr>
          <w:rFonts w:ascii="Arial" w:hAnsi="Arial" w:cs="Arial"/>
        </w:rPr>
        <w:t xml:space="preserve">compared to </w:t>
      </w:r>
      <w:r w:rsidR="001C7717" w:rsidRPr="0005446F">
        <w:rPr>
          <w:rFonts w:ascii="Arial" w:hAnsi="Arial" w:cs="Arial"/>
          <w:i/>
          <w:iCs/>
        </w:rPr>
        <w:t xml:space="preserve">E. </w:t>
      </w:r>
      <w:proofErr w:type="spellStart"/>
      <w:r w:rsidR="001C7717" w:rsidRPr="0005446F">
        <w:rPr>
          <w:rFonts w:ascii="Arial" w:hAnsi="Arial" w:cs="Arial"/>
          <w:i/>
          <w:iCs/>
        </w:rPr>
        <w:t>pulcher</w:t>
      </w:r>
      <w:proofErr w:type="spellEnd"/>
      <w:r w:rsidR="001C7717" w:rsidRPr="0005446F">
        <w:rPr>
          <w:rFonts w:ascii="Arial" w:hAnsi="Arial" w:cs="Arial"/>
          <w:i/>
          <w:iCs/>
        </w:rPr>
        <w:t xml:space="preserve"> </w:t>
      </w:r>
      <w:r w:rsidR="001C7717" w:rsidRPr="0005446F">
        <w:rPr>
          <w:rFonts w:ascii="Arial" w:hAnsi="Arial" w:cs="Arial"/>
        </w:rPr>
        <w:t xml:space="preserve">and </w:t>
      </w:r>
      <w:r w:rsidR="001C7717" w:rsidRPr="0005446F">
        <w:rPr>
          <w:rFonts w:ascii="Arial" w:hAnsi="Arial" w:cs="Arial"/>
          <w:i/>
          <w:iCs/>
        </w:rPr>
        <w:t xml:space="preserve">E. </w:t>
      </w:r>
      <w:proofErr w:type="spellStart"/>
      <w:r w:rsidR="001C7717" w:rsidRPr="0005446F">
        <w:rPr>
          <w:rFonts w:ascii="Arial" w:hAnsi="Arial" w:cs="Arial"/>
          <w:i/>
          <w:iCs/>
        </w:rPr>
        <w:t>ventermaculus</w:t>
      </w:r>
      <w:proofErr w:type="spellEnd"/>
      <w:ins w:id="1024" w:author="Simon Brandl" w:date="2020-06-01T14:27:00Z">
        <w:r w:rsidR="003F3180">
          <w:rPr>
            <w:rFonts w:ascii="Arial" w:hAnsi="Arial" w:cs="Arial"/>
          </w:rPr>
          <w:t>, differences in body condition betw</w:t>
        </w:r>
      </w:ins>
      <w:ins w:id="1025" w:author="Simon Brandl" w:date="2020-06-01T14:28:00Z">
        <w:r w:rsidR="003F3180">
          <w:rPr>
            <w:rFonts w:ascii="Arial" w:hAnsi="Arial" w:cs="Arial"/>
          </w:rPr>
          <w:t xml:space="preserve">een locations were weak for </w:t>
        </w:r>
        <w:r w:rsidR="003F3180">
          <w:rPr>
            <w:rFonts w:ascii="Arial" w:hAnsi="Arial" w:cs="Arial"/>
            <w:i/>
            <w:iCs/>
          </w:rPr>
          <w:t xml:space="preserve">C. </w:t>
        </w:r>
        <w:proofErr w:type="spellStart"/>
        <w:r w:rsidR="003F3180">
          <w:rPr>
            <w:rFonts w:ascii="Arial" w:hAnsi="Arial" w:cs="Arial"/>
            <w:i/>
            <w:iCs/>
          </w:rPr>
          <w:t>anomolus</w:t>
        </w:r>
      </w:ins>
      <w:proofErr w:type="spellEnd"/>
      <w:r w:rsidR="001C7717" w:rsidRPr="0005446F">
        <w:rPr>
          <w:rFonts w:ascii="Arial" w:hAnsi="Arial" w:cs="Arial"/>
        </w:rPr>
        <w:t>.</w:t>
      </w:r>
      <w:r w:rsidR="00E16D64" w:rsidRPr="0005446F">
        <w:rPr>
          <w:rFonts w:ascii="Arial" w:hAnsi="Arial" w:cs="Arial"/>
        </w:rPr>
        <w:t xml:space="preserve"> </w:t>
      </w:r>
      <w:r w:rsidR="00A74511" w:rsidRPr="0005446F">
        <w:rPr>
          <w:rFonts w:ascii="Arial" w:hAnsi="Arial" w:cs="Arial"/>
        </w:rPr>
        <w:t xml:space="preserve">As opposed to </w:t>
      </w:r>
      <w:r w:rsidR="00A5433E" w:rsidRPr="0005446F">
        <w:rPr>
          <w:rFonts w:ascii="Arial" w:hAnsi="Arial" w:cs="Arial"/>
        </w:rPr>
        <w:t xml:space="preserve">most </w:t>
      </w:r>
      <w:r w:rsidR="008D03AF" w:rsidRPr="0005446F">
        <w:rPr>
          <w:rFonts w:ascii="Arial" w:hAnsi="Arial" w:cs="Arial"/>
        </w:rPr>
        <w:t>domina</w:t>
      </w:r>
      <w:r w:rsidR="00A74511" w:rsidRPr="0005446F">
        <w:rPr>
          <w:rFonts w:ascii="Arial" w:hAnsi="Arial" w:cs="Arial"/>
        </w:rPr>
        <w:t>nt</w:t>
      </w:r>
      <w:r w:rsidR="008D03AF" w:rsidRPr="0005446F">
        <w:rPr>
          <w:rFonts w:ascii="Arial" w:hAnsi="Arial" w:cs="Arial"/>
        </w:rPr>
        <w:t xml:space="preserve"> cryptobenthic </w:t>
      </w:r>
      <w:r w:rsidR="00921B65" w:rsidRPr="0005446F">
        <w:rPr>
          <w:rFonts w:ascii="Arial" w:hAnsi="Arial" w:cs="Arial"/>
        </w:rPr>
        <w:t>genera</w:t>
      </w:r>
      <w:r w:rsidR="009A758F" w:rsidRPr="0005446F">
        <w:rPr>
          <w:rFonts w:ascii="Arial" w:hAnsi="Arial" w:cs="Arial"/>
        </w:rPr>
        <w:t xml:space="preserve"> in the Arabian Gulf and Gulf of Oman (e.g. </w:t>
      </w:r>
      <w:proofErr w:type="spellStart"/>
      <w:r w:rsidR="009A758F" w:rsidRPr="0005446F">
        <w:rPr>
          <w:rFonts w:ascii="Arial" w:hAnsi="Arial" w:cs="Arial"/>
          <w:i/>
          <w:iCs/>
        </w:rPr>
        <w:t>Ecsenius</w:t>
      </w:r>
      <w:proofErr w:type="spellEnd"/>
      <w:r w:rsidR="009A758F" w:rsidRPr="0005446F">
        <w:rPr>
          <w:rFonts w:ascii="Arial" w:hAnsi="Arial" w:cs="Arial"/>
          <w:i/>
          <w:iCs/>
        </w:rPr>
        <w:t xml:space="preserve">, </w:t>
      </w:r>
      <w:proofErr w:type="spellStart"/>
      <w:r w:rsidR="009A758F" w:rsidRPr="0005446F">
        <w:rPr>
          <w:rFonts w:ascii="Arial" w:hAnsi="Arial" w:cs="Arial"/>
          <w:i/>
          <w:iCs/>
        </w:rPr>
        <w:t>Eviota</w:t>
      </w:r>
      <w:proofErr w:type="spellEnd"/>
      <w:r w:rsidR="009A758F" w:rsidRPr="0005446F">
        <w:rPr>
          <w:rFonts w:ascii="Arial" w:hAnsi="Arial" w:cs="Arial"/>
          <w:i/>
          <w:iCs/>
        </w:rPr>
        <w:t>,</w:t>
      </w:r>
      <w:r w:rsidR="009A758F" w:rsidRPr="0005446F">
        <w:rPr>
          <w:rFonts w:ascii="Arial" w:hAnsi="Arial" w:cs="Arial"/>
        </w:rPr>
        <w:t xml:space="preserve"> </w:t>
      </w:r>
      <w:proofErr w:type="spellStart"/>
      <w:r w:rsidR="009A758F" w:rsidRPr="0005446F">
        <w:rPr>
          <w:rFonts w:ascii="Arial" w:hAnsi="Arial" w:cs="Arial"/>
          <w:i/>
          <w:iCs/>
        </w:rPr>
        <w:t>Enneapterygius</w:t>
      </w:r>
      <w:proofErr w:type="spellEnd"/>
      <w:r w:rsidR="009A758F" w:rsidRPr="0005446F">
        <w:rPr>
          <w:rFonts w:ascii="Arial" w:hAnsi="Arial" w:cs="Arial"/>
          <w:iCs/>
        </w:rPr>
        <w:t>, etc.)</w:t>
      </w:r>
      <w:r w:rsidR="00A74511" w:rsidRPr="0005446F">
        <w:rPr>
          <w:rFonts w:ascii="Arial" w:hAnsi="Arial" w:cs="Arial"/>
          <w:iCs/>
        </w:rPr>
        <w:t>, t</w:t>
      </w:r>
      <w:r w:rsidR="00A74511" w:rsidRPr="0005446F">
        <w:rPr>
          <w:rFonts w:ascii="Arial" w:hAnsi="Arial" w:cs="Arial"/>
        </w:rPr>
        <w:t xml:space="preserve">he goby genus </w:t>
      </w:r>
      <w:proofErr w:type="spellStart"/>
      <w:r w:rsidR="00A74511" w:rsidRPr="0005446F">
        <w:rPr>
          <w:rFonts w:ascii="Arial" w:hAnsi="Arial" w:cs="Arial"/>
          <w:i/>
          <w:iCs/>
        </w:rPr>
        <w:t>Coryogalops</w:t>
      </w:r>
      <w:proofErr w:type="spellEnd"/>
      <w:r w:rsidR="00A74511" w:rsidRPr="0005446F">
        <w:rPr>
          <w:rFonts w:ascii="Arial" w:hAnsi="Arial" w:cs="Arial"/>
          <w:i/>
          <w:iCs/>
        </w:rPr>
        <w:t xml:space="preserve"> </w:t>
      </w:r>
      <w:r w:rsidR="009A758F" w:rsidRPr="0005446F">
        <w:rPr>
          <w:rFonts w:ascii="Arial" w:hAnsi="Arial" w:cs="Arial"/>
          <w:iCs/>
        </w:rPr>
        <w:t xml:space="preserve">belongs to a clade </w:t>
      </w:r>
      <w:r w:rsidR="00921B65" w:rsidRPr="0005446F">
        <w:rPr>
          <w:rFonts w:ascii="Arial" w:hAnsi="Arial" w:cs="Arial"/>
          <w:iCs/>
        </w:rPr>
        <w:t xml:space="preserve">that contains </w:t>
      </w:r>
      <w:r w:rsidR="009A758F" w:rsidRPr="0005446F">
        <w:rPr>
          <w:rFonts w:ascii="Arial" w:hAnsi="Arial" w:cs="Arial"/>
          <w:iCs/>
        </w:rPr>
        <w:t xml:space="preserve">many non-reef associated species </w:t>
      </w:r>
      <w:r w:rsidR="00AB4AF5" w:rsidRPr="0005446F">
        <w:rPr>
          <w:rFonts w:ascii="Arial" w:hAnsi="Arial" w:cs="Arial"/>
          <w:iCs/>
        </w:rPr>
        <w:t>from comparatively extreme habitats</w:t>
      </w:r>
      <w:r w:rsidR="00502D52" w:rsidRPr="0005446F">
        <w:rPr>
          <w:rFonts w:ascii="Arial" w:hAnsi="Arial" w:cs="Arial"/>
          <w:iCs/>
        </w:rPr>
        <w:fldChar w:fldCharType="begin"/>
      </w:r>
      <w:ins w:id="1026" w:author="Simon Brandl" w:date="2020-06-01T20:33:00Z">
        <w:r w:rsidR="001A739E">
          <w:rPr>
            <w:rFonts w:ascii="Arial" w:hAnsi="Arial" w:cs="Arial"/>
            <w:iCs/>
          </w:rPr>
          <w:instrText xml:space="preserve"> ADDIN ZOTERO_ITEM CSL_CITATION {"citationID":"aropgq2jns","properties":{"formattedCitation":"\\super 81,82\\nosupersub{}","plainCitation":"81,82","noteIndex":0},"citationItems":[{"id":2308,"uris":["http://zotero.org/users/3131818/items/J9YAQNF8"],"uri":["http://zotero.org/users/3131818/items/J9YAQNF8"],"itemData":{"id":2308,"type":"article-journal","container-title":"Molecular Phylogenetics and Evolution","ISSN":"1055-7903","issue":"3","journalAbbreviation":"Molecular Phylogenetics and Evolution","page":"619-633","title":"Molecular phylogenetics of Gobioidei and phylogenetic placement of European gobies","volume":"69","author":[{"family":"Agorreta","given":"Ainhoa"},{"family":"San Mauro","given":"Diego"},{"family":"Schliewen","given":"Ulrich"},{"family":"Van Tassell","given":"James L"},{"family":"Kovačić","given":"Marcelo"},{"family":"Zardoya","given":"Rafael"},{"family":"Rüber","given":"Lukas"}],"issued":{"date-parts":[["2013"]]}}},{"id":1330,"uris":["http://zotero.org/users/3131818/items/CVATBPPX"],"uri":["http://zotero.org/users/3131818/items/CVATBPPX"],"itemData":{"id":1330,"type":"article-journal","container-title":"Systematics and Biodiversity","ISSN":"1477-2000","issue":"4","journalAbbreviation":"Systematics and Biodiversity","page":"329-347","title":"Phylogeny of Gobiidae and identification of gobiid lineages","volume":"9","author":[{"family":"Thacker","given":"Christine E"},{"family":"Roje","given":"Dawn M"}],"issued":{"date-parts":[["2011"]]}}}],"schema":"https://github.com/citation-style-language/schema/raw/master/csl-citation.json"} </w:instrText>
        </w:r>
      </w:ins>
      <w:del w:id="1027" w:author="Simon Brandl" w:date="2020-06-01T20:07:00Z">
        <w:r w:rsidR="00ED5488" w:rsidRPr="0005446F" w:rsidDel="002F5BC0">
          <w:rPr>
            <w:rFonts w:ascii="Arial" w:hAnsi="Arial" w:cs="Arial"/>
            <w:iCs/>
          </w:rPr>
          <w:delInstrText xml:space="preserve"> ADDIN ZOTERO_ITEM CSL_CITATION {"citationID":"aropgq2jns","properties":{"formattedCitation":"\\super 78,79\\nosupersub{}","plainCitation":"78,79","noteIndex":0},"citationItems":[{"id":2308,"uris":["http://zotero.org/users/3131818/items/J9YAQNF8"],"uri":["http://zotero.org/users/3131818/items/J9YAQNF8"],"itemData":{"id":2308,"type":"article-journal","container-title":"Molecular Phylogenetics and Evolution","ISSN":"1055-7903","issue":"3","journalAbbreviation":"Molecular Phylogenetics and Evolution","page":"619-633","title":"Molecular phylogenetics of Gobioidei and phylogenetic placement of European gobies","volume":"69","author":[{"family":"Agorreta","given":"Ainhoa"},{"family":"San Mauro","given":"Diego"},{"family":"Schliewen","given":"Ulrich"},{"family":"Van Tassell","given":"James L"},{"family":"Kovačić","given":"Marcelo"},{"family":"Zardoya","given":"Rafael"},{"family":"Rüber","given":"Lukas"}],"issued":{"date-parts":[["2013"]]}}},{"id":1330,"uris":["http://zotero.org/users/3131818/items/CVATBPPX"],"uri":["http://zotero.org/users/3131818/items/CVATBPPX"],"itemData":{"id":1330,"type":"article-journal","container-title":"Systematics and Biodiversity","ISSN":"1477-2000","issue":"4","journalAbbreviation":"Systematics and Biodiversity","page":"329-347","title":"Phylogeny of Gobiidae and identification of gobiid lineages","volume":"9","author":[{"family":"Thacker","given":"Christine E"},{"family":"Roje","given":"Dawn M"}],"issued":{"date-parts":[["2011"]]}}}],"schema":"https://github.com/citation-style-language/schema/raw/master/csl-citation.json"} </w:delInstrText>
        </w:r>
      </w:del>
      <w:r w:rsidR="00502D52" w:rsidRPr="0005446F">
        <w:rPr>
          <w:rFonts w:ascii="Arial" w:hAnsi="Arial" w:cs="Arial"/>
          <w:iCs/>
        </w:rPr>
        <w:fldChar w:fldCharType="separate"/>
      </w:r>
      <w:ins w:id="1028" w:author="Simon Brandl" w:date="2020-06-01T20:33:00Z">
        <w:r w:rsidR="001A739E" w:rsidRPr="001A739E">
          <w:rPr>
            <w:rFonts w:ascii="Arial" w:hAnsi="Arial" w:cs="Arial"/>
            <w:vertAlign w:val="superscript"/>
            <w:rPrChange w:id="1029" w:author="Simon Brandl" w:date="2020-06-01T20:33:00Z">
              <w:rPr>
                <w:rFonts w:ascii="Times New Roman" w:hAnsi="Times New Roman" w:cs="Times New Roman"/>
                <w:vertAlign w:val="superscript"/>
              </w:rPr>
            </w:rPrChange>
          </w:rPr>
          <w:t>81,82</w:t>
        </w:r>
      </w:ins>
      <w:del w:id="1030" w:author="Simon Brandl" w:date="2020-06-01T20:06:00Z">
        <w:r w:rsidR="00ED5488" w:rsidRPr="001A739E" w:rsidDel="002F5BC0">
          <w:rPr>
            <w:rFonts w:ascii="Arial" w:hAnsi="Arial" w:cs="Arial"/>
            <w:vertAlign w:val="superscript"/>
            <w:rPrChange w:id="1031" w:author="Simon Brandl" w:date="2020-06-01T20:33:00Z">
              <w:rPr>
                <w:rFonts w:ascii="Arial" w:hAnsi="Arial" w:cs="Arial"/>
                <w:vertAlign w:val="superscript"/>
              </w:rPr>
            </w:rPrChange>
          </w:rPr>
          <w:delText>78,79</w:delText>
        </w:r>
      </w:del>
      <w:r w:rsidR="00502D52" w:rsidRPr="0005446F">
        <w:rPr>
          <w:rFonts w:ascii="Arial" w:hAnsi="Arial" w:cs="Arial"/>
          <w:iCs/>
        </w:rPr>
        <w:fldChar w:fldCharType="end"/>
      </w:r>
      <w:r w:rsidR="008D03AF" w:rsidRPr="0005446F">
        <w:rPr>
          <w:rFonts w:ascii="Arial" w:hAnsi="Arial" w:cs="Arial"/>
          <w:iCs/>
        </w:rPr>
        <w:t xml:space="preserve"> </w:t>
      </w:r>
      <w:r w:rsidR="00BD0124" w:rsidRPr="0005446F">
        <w:rPr>
          <w:rFonts w:ascii="Arial" w:hAnsi="Arial" w:cs="Arial"/>
          <w:iCs/>
        </w:rPr>
        <w:t xml:space="preserve">For example, </w:t>
      </w:r>
      <w:proofErr w:type="spellStart"/>
      <w:r w:rsidR="00BD0124" w:rsidRPr="0005446F">
        <w:rPr>
          <w:rFonts w:ascii="Arial" w:hAnsi="Arial" w:cs="Arial"/>
          <w:i/>
          <w:iCs/>
        </w:rPr>
        <w:t>Coryogalops</w:t>
      </w:r>
      <w:proofErr w:type="spellEnd"/>
      <w:r w:rsidR="00BD0124" w:rsidRPr="0005446F">
        <w:rPr>
          <w:rFonts w:ascii="Arial" w:hAnsi="Arial" w:cs="Arial"/>
          <w:iCs/>
        </w:rPr>
        <w:t xml:space="preserve"> often</w:t>
      </w:r>
      <w:r w:rsidR="008D03AF" w:rsidRPr="0005446F">
        <w:rPr>
          <w:rFonts w:ascii="Arial" w:hAnsi="Arial" w:cs="Arial"/>
          <w:iCs/>
        </w:rPr>
        <w:t xml:space="preserve"> inhabit </w:t>
      </w:r>
      <w:r w:rsidR="00E16D64" w:rsidRPr="0005446F">
        <w:rPr>
          <w:rFonts w:ascii="Arial" w:hAnsi="Arial" w:cs="Arial"/>
        </w:rPr>
        <w:t>tidepools and other shallow environments exposed to fluctuating temperatures and salinity</w:t>
      </w:r>
      <w:r w:rsidR="00921B65" w:rsidRPr="0005446F">
        <w:rPr>
          <w:rFonts w:ascii="Arial" w:hAnsi="Arial" w:cs="Arial"/>
        </w:rPr>
        <w:t xml:space="preserve"> </w:t>
      </w:r>
      <w:r w:rsidR="00753577" w:rsidRPr="0005446F">
        <w:rPr>
          <w:rFonts w:ascii="Arial" w:hAnsi="Arial" w:cs="Arial"/>
        </w:rPr>
        <w:t>where they</w:t>
      </w:r>
      <w:r w:rsidR="00BE630D" w:rsidRPr="0005446F">
        <w:rPr>
          <w:rFonts w:ascii="Arial" w:hAnsi="Arial" w:cs="Arial"/>
        </w:rPr>
        <w:t xml:space="preserve"> </w:t>
      </w:r>
      <w:r w:rsidR="00753577" w:rsidRPr="0005446F">
        <w:rPr>
          <w:rFonts w:ascii="Arial" w:hAnsi="Arial" w:cs="Arial"/>
        </w:rPr>
        <w:t>rely on a</w:t>
      </w:r>
      <w:r w:rsidR="002004BE" w:rsidRPr="0005446F">
        <w:rPr>
          <w:rFonts w:ascii="Arial" w:hAnsi="Arial" w:cs="Arial"/>
        </w:rPr>
        <w:t xml:space="preserve"> sedentary </w:t>
      </w:r>
      <w:r w:rsidR="008A0414" w:rsidRPr="0005446F">
        <w:rPr>
          <w:rFonts w:ascii="Arial" w:hAnsi="Arial" w:cs="Arial"/>
        </w:rPr>
        <w:t xml:space="preserve">lifestyle </w:t>
      </w:r>
      <w:r w:rsidR="00A5433E" w:rsidRPr="0005446F">
        <w:rPr>
          <w:rFonts w:ascii="Arial" w:hAnsi="Arial" w:cs="Arial"/>
        </w:rPr>
        <w:t>with low energetic costs</w:t>
      </w:r>
      <w:r w:rsidR="00E16D64" w:rsidRPr="0005446F">
        <w:rPr>
          <w:rFonts w:ascii="Arial" w:hAnsi="Arial" w:cs="Arial"/>
        </w:rPr>
        <w:fldChar w:fldCharType="begin"/>
      </w:r>
      <w:ins w:id="1032" w:author="Simon Brandl" w:date="2020-06-01T20:42:00Z">
        <w:r w:rsidR="00353938">
          <w:rPr>
            <w:rFonts w:ascii="Arial" w:hAnsi="Arial" w:cs="Arial"/>
          </w:rPr>
          <w:instrText xml:space="preserve"> ADDIN ZOTERO_ITEM CSL_CITATION {"citationID":"o5lL9LiJ","properties":{"formattedCitation":"\\super 83,84\\nosupersub{}","plainCitation":"83,84","noteIndex":0},"citationItems":[{"id":2254,"uris":["http://zotero.org/users/3131818/items/EW4CKX9C"],"uri":["http://zotero.org/users/3131818/items/EW4CKX9C"],"itemData":{"id":2254,"type":"article-journal","container-title":"Zootaxa","ISSN":"1175-5326","issue":"6","journalAbbreviation":"Zootaxa","page":"513-531","title":"Two new species of Coryogalops (Perciformes: Gobiidae) from the Red Sea","volume":"3881","author":[{"family":"Kovačić","given":"Marcelo"},{"family":"Bogorodsky","given":"Sergey V"},{"family":"Mal","given":"Ahmad O"}],"issued":{"date-parts":[["2014"]]}}},{"id":2255,"uris":["http://zotero.org/users/3131818/items/GPD94LLZ"],"uri":["http://zotero.org/users/3131818/items/GPD94LLZ"],"itemData":{"id":2255,"type":"article-journal","abstract":"ABSTRACT: Lithified microbial mats (microbialites) dominated shallow oceans during the Precambrian but are rare in modern environments. Factors restricting the prevalence of modern microbialites have been linked predominantly with reduced marine calcium carbonate levels and metazoan disruption. Some living microbialites only manage to persist together with an abundant metazoan community because of, among other factors, the regulatory pressure of fish predators on the grazing macrofauna. In peritidal pools formed by layered microbialites (termed ‘stromatolites’) along the South African coastline, fishes occur regularly, yet the dynamics of their interactions with co-occurring metazoans or other habitat features are unknown. We therefore aimed to link multivariate fish abundance to correlates of potential food resources and physico-chemical variability, using a generalised linear modelling approach. The fish community comprised both a resident species (the gobiid C&lt;i&gt;oryogalops sordidus&lt;/i&gt;) and a number of transient fishes, most notably &lt;i&gt;Myxus capensis&lt;/i&gt; (Mugilidae) and &lt;i&gt;Rhabdosargus holubi&lt;/i&gt; (Sparidae) that dominated the fish biomass in the pools yet displayed sporadic or seasonal fluctuations. Generally, fish abundance was largely related to physical forces primarily associated with spatial salinity gradients of pools as well as swell conditions, with resource variability offering some, but minimal overall, contribution. These insights suggest limited top-down predatory control by fishes on macrofauna, but rather that this environment invokes the recruitment of typical marine estuarine-dependent fish species. However, abundance and growth patterns of recruits suggest that these pools are unfavourable nurseries for juvenile development and export, likely because of their limited size, reduced feeding opportunities and spatial extent, unlike typical estuaries.","container-title":"Marine Ecology Progress Series","journalAbbreviation":"Mar Ecol Prog Ser","page":"153-167","title":"Fishes associated with living stromatolite communities in peritidal pools: predators, recruits and ecological traps","volume":"580","author":[{"literal":"Rishworth GM"},{"literal":"Strydom NA"},{"literal":"Perissinotto R"}],"issued":{"date-parts":[["2017"]]}}}],"schema":"https://github.com/citation-style-language/schema/raw/master/csl-citation.json"} </w:instrText>
        </w:r>
      </w:ins>
      <w:del w:id="1033" w:author="Simon Brandl" w:date="2020-06-01T20:07:00Z">
        <w:r w:rsidR="00426D36" w:rsidRPr="0005446F" w:rsidDel="002F5BC0">
          <w:rPr>
            <w:rFonts w:ascii="Arial" w:hAnsi="Arial" w:cs="Arial"/>
          </w:rPr>
          <w:delInstrText xml:space="preserve"> ADDIN ZOTERO_ITEM CSL_CITATION {"citationID":"o5lL9LiJ","properties":{"formattedCitation":"\\super 80,81\\nosupersub{}","plainCitation":"80,81","noteIndex":0},"citationItems":[{"id":2254,"uris":["http://zotero.org/users/3131818/items/EW4CKX9C"],"uri":["http://zotero.org/users/3131818/items/EW4CKX9C"],"itemData":{"id":2254,"type":"article-journal","container-title":"Zootaxa","ISSN":"1175-5326","issue":"6","journalAbbreviation":"Zootaxa","page":"513-531","title":"Two new species of Coryogalops (Perciformes: Gobiidae) from the Red Sea","volume":"3881","author":[{"family":"Kovačić","given":"Marcelo"},{"family":"Bogorodsky","given":"Sergey V"},{"family":"Mal","given":"Ahmad O"}],"issued":{"date-parts":[["2014"]]}}},{"id":2255,"uris":["http://zotero.org/users/3131818/items/GPD94LLZ"],"uri":["http://zotero.org/users/3131818/items/GPD94LLZ"],"itemData":{"id":2255,"type":"article-journal","abstract":"ABSTRACT: Lithified microbial mats (microbialites) dominated shallow oceans during the Precambrian but are rare in modern environments. Factors restricting the prevalence of modern microbialites have been linked predominantly with reduced marine calcium carbonate levels and metazoan disruption. Some living microbialites only manage to persist together with an abundant metazoan community because of, among other factors, the regulatory pressure of fish predators on the grazing macrofauna. In peritidal pools formed by layered microbialites (termed ‘stromatolites’) along the South African coastline, fishes occur regularly, yet the dynamics of their interactions with co-occurring metazoans or other habitat features are unknown. We therefore aimed to link multivariate fish abundance to correlates of potential food resources and physico-chemical variability, using a generalised linear modelling approach. The fish community comprised both a resident species (the gobiid C&lt;i&gt;oryogalops sordidus&lt;/i&gt;) and a number of transient fishes, most notably &lt;i&gt;Myxus capensis&lt;/i&gt; (Mugilidae) and &lt;i&gt;Rhabdosargus holubi&lt;/i&gt; (Sparidae) that dominated the fish biomass in the pools yet displayed sporadic or seasonal fluctuations. Generally, fish abundance was largely related to physical forces primarily associated with spatial salinity gradients of pools as well as swell conditions, with resource variability offering some, but minimal overall, contribution. These insights suggest limited top-down predatory control by fishes on macrofauna, but rather that this environment invokes the recruitment of typical marine estuarine-dependent fish species. However, abundance and growth patterns of recruits suggest that these pools are unfavourable nurseries for juvenile development and export, likely because of their limited size, reduced feeding opportunities and spatial extent, unlike typical estuaries.","container-title":"Marine Ecology Progress Series","journalAbbreviation":"Mar Ecol Prog Ser","page":"153-167","title":"Fishes associated with living stromatolite communities in peritidal pools: predators, recruits and ecological traps","volume":"580","author":[{"literal":"Rishworth GM"},{"literal":"Strydom NA"},{"literal":"Perissinotto R"}],"issued":{"date-parts":[["2017"]]}}}],"schema":"https://github.com/citation-style-language/schema/raw/master/csl-citation.json"} </w:delInstrText>
        </w:r>
      </w:del>
      <w:r w:rsidR="00E16D64" w:rsidRPr="0005446F">
        <w:rPr>
          <w:rFonts w:ascii="Arial" w:hAnsi="Arial" w:cs="Arial"/>
        </w:rPr>
        <w:fldChar w:fldCharType="separate"/>
      </w:r>
      <w:ins w:id="1034" w:author="Simon Brandl" w:date="2020-06-01T20:33:00Z">
        <w:r w:rsidR="001A739E" w:rsidRPr="001A739E">
          <w:rPr>
            <w:rFonts w:ascii="Arial" w:hAnsi="Arial" w:cs="Arial"/>
            <w:vertAlign w:val="superscript"/>
            <w:rPrChange w:id="1035" w:author="Simon Brandl" w:date="2020-06-01T20:33:00Z">
              <w:rPr>
                <w:rFonts w:ascii="Times New Roman" w:hAnsi="Times New Roman" w:cs="Times New Roman"/>
                <w:vertAlign w:val="superscript"/>
              </w:rPr>
            </w:rPrChange>
          </w:rPr>
          <w:t>83,84</w:t>
        </w:r>
      </w:ins>
      <w:del w:id="1036" w:author="Simon Brandl" w:date="2020-06-01T20:07:00Z">
        <w:r w:rsidR="00ED5488" w:rsidRPr="001A739E" w:rsidDel="002F5BC0">
          <w:rPr>
            <w:rFonts w:ascii="Arial" w:hAnsi="Arial" w:cs="Arial"/>
            <w:vertAlign w:val="superscript"/>
            <w:rPrChange w:id="1037" w:author="Simon Brandl" w:date="2020-06-01T20:33:00Z">
              <w:rPr>
                <w:rFonts w:ascii="Arial" w:hAnsi="Arial" w:cs="Arial"/>
                <w:vertAlign w:val="superscript"/>
              </w:rPr>
            </w:rPrChange>
          </w:rPr>
          <w:delText>80,81</w:delText>
        </w:r>
      </w:del>
      <w:r w:rsidR="00E16D64" w:rsidRPr="0005446F">
        <w:rPr>
          <w:rFonts w:ascii="Arial" w:hAnsi="Arial" w:cs="Arial"/>
        </w:rPr>
        <w:fldChar w:fldCharType="end"/>
      </w:r>
      <w:r w:rsidR="00E16D64" w:rsidRPr="0005446F">
        <w:rPr>
          <w:rFonts w:ascii="Arial" w:hAnsi="Arial" w:cs="Arial"/>
        </w:rPr>
        <w:t>.</w:t>
      </w:r>
      <w:r w:rsidR="00753577" w:rsidRPr="0005446F">
        <w:rPr>
          <w:rFonts w:ascii="Arial" w:hAnsi="Arial" w:cs="Arial"/>
        </w:rPr>
        <w:t xml:space="preserve"> </w:t>
      </w:r>
      <w:r w:rsidR="009A758F" w:rsidRPr="0005446F">
        <w:rPr>
          <w:rFonts w:ascii="Arial" w:hAnsi="Arial" w:cs="Arial"/>
        </w:rPr>
        <w:t>Thus</w:t>
      </w:r>
      <w:r w:rsidR="00753577" w:rsidRPr="0005446F">
        <w:rPr>
          <w:rFonts w:ascii="Arial" w:hAnsi="Arial" w:cs="Arial"/>
        </w:rPr>
        <w:t xml:space="preserve">, </w:t>
      </w:r>
      <w:r w:rsidR="009A758F" w:rsidRPr="0005446F">
        <w:rPr>
          <w:rFonts w:ascii="Arial" w:hAnsi="Arial" w:cs="Arial"/>
        </w:rPr>
        <w:t>the</w:t>
      </w:r>
      <w:r w:rsidR="00753577" w:rsidRPr="0005446F">
        <w:rPr>
          <w:rFonts w:ascii="Arial" w:hAnsi="Arial" w:cs="Arial"/>
        </w:rPr>
        <w:t xml:space="preserve"> persistence of </w:t>
      </w:r>
      <w:ins w:id="1038" w:author="Simon Brandl" w:date="2020-06-01T14:28:00Z">
        <w:r w:rsidR="003F3180">
          <w:rPr>
            <w:rFonts w:ascii="Arial" w:hAnsi="Arial" w:cs="Arial"/>
          </w:rPr>
          <w:t xml:space="preserve">thriving </w:t>
        </w:r>
      </w:ins>
      <w:r w:rsidR="00753577" w:rsidRPr="0005446F">
        <w:rPr>
          <w:rFonts w:ascii="Arial" w:hAnsi="Arial" w:cs="Arial"/>
          <w:i/>
          <w:iCs/>
        </w:rPr>
        <w:t xml:space="preserve">C. </w:t>
      </w:r>
      <w:proofErr w:type="spellStart"/>
      <w:r w:rsidR="00753577" w:rsidRPr="0005446F">
        <w:rPr>
          <w:rFonts w:ascii="Arial" w:hAnsi="Arial" w:cs="Arial"/>
          <w:i/>
          <w:iCs/>
        </w:rPr>
        <w:t>anomol</w:t>
      </w:r>
      <w:r w:rsidR="00C13924" w:rsidRPr="0005446F">
        <w:rPr>
          <w:rFonts w:ascii="Arial" w:hAnsi="Arial" w:cs="Arial"/>
          <w:i/>
          <w:iCs/>
        </w:rPr>
        <w:t>u</w:t>
      </w:r>
      <w:r w:rsidR="00753577" w:rsidRPr="0005446F">
        <w:rPr>
          <w:rFonts w:ascii="Arial" w:hAnsi="Arial" w:cs="Arial"/>
          <w:i/>
          <w:iCs/>
        </w:rPr>
        <w:t>s</w:t>
      </w:r>
      <w:proofErr w:type="spellEnd"/>
      <w:r w:rsidR="00753577" w:rsidRPr="0005446F">
        <w:rPr>
          <w:rFonts w:ascii="Arial" w:hAnsi="Arial" w:cs="Arial"/>
          <w:i/>
          <w:iCs/>
        </w:rPr>
        <w:t xml:space="preserve"> </w:t>
      </w:r>
      <w:ins w:id="1039" w:author="Simon Brandl" w:date="2020-06-01T14:28:00Z">
        <w:r w:rsidR="003F3180">
          <w:rPr>
            <w:rFonts w:ascii="Arial" w:hAnsi="Arial" w:cs="Arial"/>
          </w:rPr>
          <w:t xml:space="preserve">populations </w:t>
        </w:r>
      </w:ins>
      <w:r w:rsidR="00753577" w:rsidRPr="0005446F">
        <w:rPr>
          <w:rFonts w:ascii="Arial" w:hAnsi="Arial" w:cs="Arial"/>
        </w:rPr>
        <w:t xml:space="preserve">in the </w:t>
      </w:r>
      <w:r w:rsidR="00846999" w:rsidRPr="0005446F">
        <w:rPr>
          <w:rFonts w:ascii="Arial" w:hAnsi="Arial" w:cs="Arial"/>
        </w:rPr>
        <w:t xml:space="preserve">southeastern </w:t>
      </w:r>
      <w:r w:rsidR="00753577" w:rsidRPr="0005446F">
        <w:rPr>
          <w:rFonts w:ascii="Arial" w:hAnsi="Arial" w:cs="Arial"/>
        </w:rPr>
        <w:t>Arabian Gulf</w:t>
      </w:r>
      <w:r w:rsidR="009A758F" w:rsidRPr="0005446F">
        <w:rPr>
          <w:rFonts w:ascii="Arial" w:hAnsi="Arial" w:cs="Arial"/>
        </w:rPr>
        <w:t xml:space="preserve"> may reflect </w:t>
      </w:r>
      <w:del w:id="1040" w:author="Simon Brandl" w:date="2020-05-22T16:28:00Z">
        <w:r w:rsidR="00AE0C58" w:rsidRPr="0005446F" w:rsidDel="006B3261">
          <w:rPr>
            <w:rFonts w:ascii="Arial" w:hAnsi="Arial" w:cs="Arial"/>
          </w:rPr>
          <w:delText>a</w:delText>
        </w:r>
        <w:r w:rsidR="0015064B" w:rsidRPr="0005446F" w:rsidDel="006B3261">
          <w:rPr>
            <w:rFonts w:ascii="Arial" w:hAnsi="Arial" w:cs="Arial"/>
          </w:rPr>
          <w:delText>n</w:delText>
        </w:r>
        <w:r w:rsidR="00AE0C58" w:rsidRPr="0005446F" w:rsidDel="006B3261">
          <w:rPr>
            <w:rFonts w:ascii="Arial" w:hAnsi="Arial" w:cs="Arial"/>
          </w:rPr>
          <w:delText xml:space="preserve"> </w:delText>
        </w:r>
      </w:del>
      <w:ins w:id="1041" w:author="Simon Brandl" w:date="2020-05-22T16:28:00Z">
        <w:r>
          <w:rPr>
            <w:rFonts w:ascii="Arial" w:hAnsi="Arial" w:cs="Arial"/>
          </w:rPr>
          <w:t>deeper evolutionary rooting</w:t>
        </w:r>
      </w:ins>
      <w:del w:id="1042" w:author="Simon Brandl" w:date="2020-05-22T16:28:00Z">
        <w:r w:rsidR="00A74511" w:rsidRPr="0005446F" w:rsidDel="006B3261">
          <w:rPr>
            <w:rFonts w:ascii="Arial" w:hAnsi="Arial" w:cs="Arial"/>
          </w:rPr>
          <w:delText>ad</w:delText>
        </w:r>
        <w:r w:rsidR="003F77C7" w:rsidRPr="0005446F" w:rsidDel="006B3261">
          <w:rPr>
            <w:rFonts w:ascii="Arial" w:hAnsi="Arial" w:cs="Arial"/>
          </w:rPr>
          <w:delText xml:space="preserve">aptation </w:delText>
        </w:r>
        <w:r w:rsidR="009A758F" w:rsidRPr="0005446F" w:rsidDel="006B3261">
          <w:rPr>
            <w:rFonts w:ascii="Arial" w:hAnsi="Arial" w:cs="Arial"/>
          </w:rPr>
          <w:delText>to</w:delText>
        </w:r>
      </w:del>
      <w:ins w:id="1043" w:author="Simon Brandl" w:date="2020-05-22T16:28:00Z">
        <w:r>
          <w:rPr>
            <w:rFonts w:ascii="Arial" w:hAnsi="Arial" w:cs="Arial"/>
          </w:rPr>
          <w:t xml:space="preserve"> in</w:t>
        </w:r>
      </w:ins>
      <w:r w:rsidR="00502D52" w:rsidRPr="0005446F">
        <w:rPr>
          <w:rFonts w:ascii="Arial" w:hAnsi="Arial" w:cs="Arial"/>
        </w:rPr>
        <w:t xml:space="preserve"> </w:t>
      </w:r>
      <w:r w:rsidR="009A758F" w:rsidRPr="0005446F">
        <w:rPr>
          <w:rFonts w:ascii="Arial" w:hAnsi="Arial" w:cs="Arial"/>
        </w:rPr>
        <w:t>extrem</w:t>
      </w:r>
      <w:r w:rsidR="00502D52" w:rsidRPr="0005446F">
        <w:rPr>
          <w:rFonts w:ascii="Arial" w:hAnsi="Arial" w:cs="Arial"/>
        </w:rPr>
        <w:t xml:space="preserve">e </w:t>
      </w:r>
      <w:r w:rsidR="009A758F" w:rsidRPr="0005446F">
        <w:rPr>
          <w:rFonts w:ascii="Arial" w:hAnsi="Arial" w:cs="Arial"/>
        </w:rPr>
        <w:t>environments</w:t>
      </w:r>
      <w:del w:id="1044" w:author="Simon Brandl" w:date="2020-05-22T16:28:00Z">
        <w:r w:rsidR="00502D52" w:rsidRPr="0005446F" w:rsidDel="006B3261">
          <w:rPr>
            <w:rFonts w:ascii="Arial" w:hAnsi="Arial" w:cs="Arial"/>
          </w:rPr>
          <w:delText xml:space="preserve"> </w:delText>
        </w:r>
        <w:r w:rsidR="009A758F" w:rsidRPr="0005446F" w:rsidDel="006B3261">
          <w:rPr>
            <w:rFonts w:ascii="Arial" w:hAnsi="Arial" w:cs="Arial"/>
          </w:rPr>
          <w:delText xml:space="preserve">afforded by its </w:delText>
        </w:r>
        <w:r w:rsidR="00D84B27" w:rsidRPr="0005446F" w:rsidDel="006B3261">
          <w:rPr>
            <w:rFonts w:ascii="Arial" w:hAnsi="Arial" w:cs="Arial"/>
          </w:rPr>
          <w:delText xml:space="preserve">evolutionary </w:delText>
        </w:r>
        <w:r w:rsidR="009A758F" w:rsidRPr="0005446F" w:rsidDel="006B3261">
          <w:rPr>
            <w:rFonts w:ascii="Arial" w:hAnsi="Arial" w:cs="Arial"/>
          </w:rPr>
          <w:delText xml:space="preserve">history of belonging to a </w:delText>
        </w:r>
        <w:r w:rsidR="00AB4AF5" w:rsidRPr="0005446F" w:rsidDel="006B3261">
          <w:rPr>
            <w:rFonts w:ascii="Arial" w:hAnsi="Arial" w:cs="Arial"/>
          </w:rPr>
          <w:delText xml:space="preserve">lineage of </w:delText>
        </w:r>
        <w:r w:rsidR="009A758F" w:rsidRPr="0005446F" w:rsidDel="006B3261">
          <w:rPr>
            <w:rFonts w:ascii="Arial" w:hAnsi="Arial" w:cs="Arial"/>
          </w:rPr>
          <w:delText>non-reef</w:delText>
        </w:r>
        <w:r w:rsidR="00AB4AF5" w:rsidRPr="0005446F" w:rsidDel="006B3261">
          <w:rPr>
            <w:rFonts w:ascii="Arial" w:hAnsi="Arial" w:cs="Arial"/>
          </w:rPr>
          <w:delText>,</w:delText>
        </w:r>
        <w:r w:rsidR="009A758F" w:rsidRPr="0005446F" w:rsidDel="006B3261">
          <w:rPr>
            <w:rFonts w:ascii="Arial" w:hAnsi="Arial" w:cs="Arial"/>
          </w:rPr>
          <w:delText xml:space="preserve"> </w:delText>
        </w:r>
        <w:r w:rsidR="00AB4AF5" w:rsidRPr="0005446F" w:rsidDel="006B3261">
          <w:rPr>
            <w:rFonts w:ascii="Arial" w:hAnsi="Arial" w:cs="Arial"/>
          </w:rPr>
          <w:delText>extreme habitat specialists</w:delText>
        </w:r>
      </w:del>
      <w:r w:rsidR="009A758F" w:rsidRPr="0005446F">
        <w:rPr>
          <w:rFonts w:ascii="Arial" w:hAnsi="Arial" w:cs="Arial"/>
        </w:rPr>
        <w:t>.</w:t>
      </w:r>
    </w:p>
    <w:p w14:paraId="408FDD9B" w14:textId="7086A790" w:rsidR="0095694A" w:rsidRPr="0005446F" w:rsidRDefault="00663989">
      <w:pPr>
        <w:spacing w:line="480" w:lineRule="auto"/>
        <w:ind w:firstLine="720"/>
        <w:rPr>
          <w:rFonts w:ascii="Arial" w:hAnsi="Arial" w:cs="Arial"/>
        </w:rPr>
      </w:pPr>
      <w:r w:rsidRPr="0005446F">
        <w:rPr>
          <w:rFonts w:ascii="Arial" w:hAnsi="Arial" w:cs="Arial"/>
        </w:rPr>
        <w:t>O</w:t>
      </w:r>
      <w:ins w:id="1045" w:author="Simon Brandl" w:date="2020-06-01T20:54:00Z">
        <w:r w:rsidR="00695A4E">
          <w:rPr>
            <w:rFonts w:ascii="Arial" w:hAnsi="Arial" w:cs="Arial"/>
          </w:rPr>
          <w:t>u</w:t>
        </w:r>
      </w:ins>
      <w:del w:id="1046" w:author="Simon Brandl" w:date="2020-05-22T16:29:00Z">
        <w:r w:rsidRPr="0005446F" w:rsidDel="006B3261">
          <w:rPr>
            <w:rFonts w:ascii="Arial" w:hAnsi="Arial" w:cs="Arial"/>
          </w:rPr>
          <w:delText>u</w:delText>
        </w:r>
      </w:del>
      <w:r w:rsidRPr="0005446F">
        <w:rPr>
          <w:rFonts w:ascii="Arial" w:hAnsi="Arial" w:cs="Arial"/>
        </w:rPr>
        <w:t>r results indicate that species-specific capacities to cope with</w:t>
      </w:r>
      <w:r w:rsidR="00BD0124" w:rsidRPr="0005446F">
        <w:rPr>
          <w:rFonts w:ascii="Arial" w:hAnsi="Arial" w:cs="Arial"/>
        </w:rPr>
        <w:t xml:space="preserve"> the</w:t>
      </w:r>
      <w:r w:rsidRPr="0005446F">
        <w:rPr>
          <w:rFonts w:ascii="Arial" w:hAnsi="Arial" w:cs="Arial"/>
        </w:rPr>
        <w:t xml:space="preserve"> energetic costs of</w:t>
      </w:r>
      <w:r w:rsidR="00BD0124" w:rsidRPr="0005446F">
        <w:rPr>
          <w:rFonts w:ascii="Arial" w:hAnsi="Arial" w:cs="Arial"/>
        </w:rPr>
        <w:t xml:space="preserve"> inhabiting extreme environments</w:t>
      </w:r>
      <w:r w:rsidRPr="0005446F">
        <w:rPr>
          <w:rFonts w:ascii="Arial" w:hAnsi="Arial" w:cs="Arial"/>
        </w:rPr>
        <w:t xml:space="preserve">, rather than the direct effects of temperature </w:t>
      </w:r>
      <w:r w:rsidRPr="0005446F">
        <w:rPr>
          <w:rFonts w:ascii="Arial" w:hAnsi="Arial" w:cs="Arial"/>
          <w:i/>
          <w:iCs/>
        </w:rPr>
        <w:t>per se</w:t>
      </w:r>
      <w:r w:rsidRPr="0005446F">
        <w:rPr>
          <w:rFonts w:ascii="Arial" w:hAnsi="Arial" w:cs="Arial"/>
        </w:rPr>
        <w:t xml:space="preserve"> or its effect on benthic community structure (cf.</w:t>
      </w:r>
      <w:r w:rsidRPr="0005446F">
        <w:rPr>
          <w:rFonts w:ascii="Arial" w:hAnsi="Arial" w:cs="Arial"/>
        </w:rPr>
        <w:fldChar w:fldCharType="begin"/>
      </w:r>
      <w:ins w:id="1047" w:author="Simon Brandl" w:date="2020-06-01T20:33:00Z">
        <w:r w:rsidR="001A739E">
          <w:rPr>
            <w:rFonts w:ascii="Arial" w:hAnsi="Arial" w:cs="Arial"/>
          </w:rPr>
          <w:instrText xml:space="preserve"> ADDIN ZOTERO_ITEM CSL_CITATION {"citationID":"R6ff25Ud","properties":{"formattedCitation":"\\super 67\\nosupersub{}","plainCitation":"67","noteIndex":0},"citationItems":[{"id":2234,"uris":["http://zotero.org/users/3131818/items/IMHMNLJL"],"uri":["http://zotero.org/users/3131818/items/IMHMNLJL"],"itemData":{"id":2234,"type":"article-journal","container-title":"Ecology of fishes on coral reefs","ISSN":"1107089182","journalAbbreviation":"Ecology of fishes on coral reefs","page":"127","title":"13 Effects of climate change on coral reef fishes","author":[{"family":"Pratchett","given":"Morgan S"},{"family":"Wilson","given":"Shaun K"},{"family":"Munday","given":"Philip L"}],"issued":{"date-parts":[["2015"]]}}}],"schema":"https://github.com/citation-style-language/schema/raw/master/csl-citation.json"} </w:instrText>
        </w:r>
      </w:ins>
      <w:del w:id="1048" w:author="Simon Brandl" w:date="2020-06-01T20:07:00Z">
        <w:r w:rsidR="00ED5488" w:rsidRPr="0005446F" w:rsidDel="002F5BC0">
          <w:rPr>
            <w:rFonts w:ascii="Arial" w:hAnsi="Arial" w:cs="Arial"/>
          </w:rPr>
          <w:delInstrText xml:space="preserve"> ADDIN ZOTERO_ITEM CSL_CITATION {"citationID":"R6ff25Ud","properties":{"formattedCitation":"\\super 65\\nosupersub{}","plainCitation":"65","noteIndex":0},"citationItems":[{"id":2234,"uris":["http://zotero.org/users/3131818/items/IMHMNLJL"],"uri":["http://zotero.org/users/3131818/items/IMHMNLJL"],"itemData":{"id":2234,"type":"article-journal","container-title":"Ecology of fishes on coral reefs","ISSN":"1107089182","journalAbbreviation":"Ecology of fishes on coral reefs","page":"127","title":"13 Effects of climate change on coral reef fishes","author":[{"family":"Pratchett","given":"Morgan S"},{"family":"Wilson","given":"Shaun K"},{"family":"Munday","given":"Philip L"}],"issued":{"date-parts":[["2015"]]}}}],"schema":"https://github.com/citation-style-language/schema/raw/master/csl-citation.json"} </w:delInstrText>
        </w:r>
      </w:del>
      <w:r w:rsidRPr="0005446F">
        <w:rPr>
          <w:rFonts w:ascii="Arial" w:hAnsi="Arial" w:cs="Arial"/>
        </w:rPr>
        <w:fldChar w:fldCharType="separate"/>
      </w:r>
      <w:ins w:id="1049" w:author="Simon Brandl" w:date="2020-06-01T20:33:00Z">
        <w:r w:rsidR="001A739E" w:rsidRPr="001A739E">
          <w:rPr>
            <w:rFonts w:ascii="Arial" w:hAnsi="Arial" w:cs="Arial"/>
            <w:vertAlign w:val="superscript"/>
            <w:rPrChange w:id="1050" w:author="Simon Brandl" w:date="2020-06-01T20:33:00Z">
              <w:rPr>
                <w:rFonts w:ascii="Times New Roman" w:hAnsi="Times New Roman" w:cs="Times New Roman"/>
                <w:vertAlign w:val="superscript"/>
              </w:rPr>
            </w:rPrChange>
          </w:rPr>
          <w:t>67</w:t>
        </w:r>
      </w:ins>
      <w:del w:id="1051" w:author="Simon Brandl" w:date="2020-06-01T20:07:00Z">
        <w:r w:rsidR="00ED5488" w:rsidRPr="001A739E" w:rsidDel="002F5BC0">
          <w:rPr>
            <w:rFonts w:ascii="Arial" w:hAnsi="Arial" w:cs="Arial"/>
            <w:vertAlign w:val="superscript"/>
            <w:rPrChange w:id="1052" w:author="Simon Brandl" w:date="2020-06-01T20:33:00Z">
              <w:rPr>
                <w:rFonts w:ascii="Arial" w:hAnsi="Arial" w:cs="Arial"/>
                <w:vertAlign w:val="superscript"/>
              </w:rPr>
            </w:rPrChange>
          </w:rPr>
          <w:delText>65</w:delText>
        </w:r>
      </w:del>
      <w:r w:rsidRPr="0005446F">
        <w:rPr>
          <w:rFonts w:ascii="Arial" w:hAnsi="Arial" w:cs="Arial"/>
        </w:rPr>
        <w:fldChar w:fldCharType="end"/>
      </w:r>
      <w:r w:rsidRPr="0005446F">
        <w:rPr>
          <w:rFonts w:ascii="Arial" w:hAnsi="Arial" w:cs="Arial"/>
        </w:rPr>
        <w:t xml:space="preserve">), underpin the </w:t>
      </w:r>
      <w:del w:id="1053" w:author="Simon Brandl" w:date="2020-06-01T14:28:00Z">
        <w:r w:rsidRPr="0005446F" w:rsidDel="003F3180">
          <w:rPr>
            <w:rFonts w:ascii="Arial" w:hAnsi="Arial" w:cs="Arial"/>
          </w:rPr>
          <w:delText xml:space="preserve">reduced </w:delText>
        </w:r>
      </w:del>
      <w:ins w:id="1054" w:author="Simon Brandl" w:date="2020-06-01T14:28:00Z">
        <w:r w:rsidR="003F3180">
          <w:rPr>
            <w:rFonts w:ascii="Arial" w:hAnsi="Arial" w:cs="Arial"/>
          </w:rPr>
          <w:t>lim</w:t>
        </w:r>
      </w:ins>
      <w:ins w:id="1055" w:author="Simon Brandl" w:date="2020-06-01T14:29:00Z">
        <w:r w:rsidR="003F3180">
          <w:rPr>
            <w:rFonts w:ascii="Arial" w:hAnsi="Arial" w:cs="Arial"/>
          </w:rPr>
          <w:t>ited</w:t>
        </w:r>
      </w:ins>
      <w:ins w:id="1056" w:author="Simon Brandl" w:date="2020-06-01T14:28:00Z">
        <w:r w:rsidR="003F3180" w:rsidRPr="0005446F">
          <w:rPr>
            <w:rFonts w:ascii="Arial" w:hAnsi="Arial" w:cs="Arial"/>
          </w:rPr>
          <w:t xml:space="preserve"> </w:t>
        </w:r>
      </w:ins>
      <w:r w:rsidRPr="0005446F">
        <w:rPr>
          <w:rFonts w:ascii="Arial" w:hAnsi="Arial" w:cs="Arial"/>
        </w:rPr>
        <w:t xml:space="preserve">diversity and abundance of cryptobenthic fishes on these extreme reefs. </w:t>
      </w:r>
      <w:r w:rsidR="0000151C" w:rsidRPr="0005446F">
        <w:rPr>
          <w:rFonts w:ascii="Arial" w:hAnsi="Arial" w:cs="Arial"/>
        </w:rPr>
        <w:t xml:space="preserve">For </w:t>
      </w:r>
      <w:proofErr w:type="spellStart"/>
      <w:r w:rsidR="00BA19D6" w:rsidRPr="0005446F">
        <w:rPr>
          <w:rFonts w:ascii="Arial" w:hAnsi="Arial" w:cs="Arial"/>
        </w:rPr>
        <w:t>cryptobenthics</w:t>
      </w:r>
      <w:proofErr w:type="spellEnd"/>
      <w:r w:rsidR="00BA19D6" w:rsidRPr="0005446F">
        <w:rPr>
          <w:rFonts w:ascii="Arial" w:hAnsi="Arial" w:cs="Arial"/>
        </w:rPr>
        <w:t xml:space="preserve">, which </w:t>
      </w:r>
      <w:r w:rsidR="001A4164" w:rsidRPr="0005446F">
        <w:rPr>
          <w:rFonts w:ascii="Arial" w:hAnsi="Arial" w:cs="Arial"/>
        </w:rPr>
        <w:t>already</w:t>
      </w:r>
      <w:r w:rsidR="00BA19D6" w:rsidRPr="0005446F">
        <w:rPr>
          <w:rFonts w:ascii="Arial" w:hAnsi="Arial" w:cs="Arial"/>
        </w:rPr>
        <w:t xml:space="preserve"> </w:t>
      </w:r>
      <w:r w:rsidR="00A74511" w:rsidRPr="0005446F">
        <w:rPr>
          <w:rFonts w:ascii="Arial" w:hAnsi="Arial" w:cs="Arial"/>
        </w:rPr>
        <w:t xml:space="preserve">exhibit </w:t>
      </w:r>
      <w:r w:rsidR="009D1FFE" w:rsidRPr="0005446F">
        <w:rPr>
          <w:rFonts w:ascii="Arial" w:hAnsi="Arial" w:cs="Arial"/>
        </w:rPr>
        <w:t>high energ</w:t>
      </w:r>
      <w:r w:rsidR="00753577" w:rsidRPr="0005446F">
        <w:rPr>
          <w:rFonts w:ascii="Arial" w:hAnsi="Arial" w:cs="Arial"/>
        </w:rPr>
        <w:t>etic</w:t>
      </w:r>
      <w:r w:rsidR="009D1FFE" w:rsidRPr="0005446F">
        <w:rPr>
          <w:rFonts w:ascii="Arial" w:hAnsi="Arial" w:cs="Arial"/>
        </w:rPr>
        <w:t xml:space="preserve"> demands per gram </w:t>
      </w:r>
      <w:r w:rsidR="00F212E9" w:rsidRPr="0005446F">
        <w:rPr>
          <w:rFonts w:ascii="Arial" w:hAnsi="Arial" w:cs="Arial"/>
        </w:rPr>
        <w:t xml:space="preserve">of </w:t>
      </w:r>
      <w:r w:rsidR="009D1FFE" w:rsidRPr="0005446F">
        <w:rPr>
          <w:rFonts w:ascii="Arial" w:hAnsi="Arial" w:cs="Arial"/>
        </w:rPr>
        <w:t>body mass</w:t>
      </w:r>
      <w:r w:rsidR="006E3BFB" w:rsidRPr="0005446F">
        <w:rPr>
          <w:rFonts w:ascii="Arial" w:hAnsi="Arial" w:cs="Arial"/>
        </w:rPr>
        <w:t xml:space="preserve"> </w:t>
      </w:r>
      <w:ins w:id="1057" w:author="Simon Brandl" w:date="2020-06-01T14:29:00Z">
        <w:r w:rsidR="003F3180">
          <w:rPr>
            <w:rFonts w:ascii="Arial" w:hAnsi="Arial" w:cs="Arial"/>
          </w:rPr>
          <w:t xml:space="preserve">for homeostasis </w:t>
        </w:r>
      </w:ins>
      <w:r w:rsidR="00935A6E" w:rsidRPr="0005446F">
        <w:rPr>
          <w:rFonts w:ascii="Arial" w:hAnsi="Arial" w:cs="Arial"/>
        </w:rPr>
        <w:t>and</w:t>
      </w:r>
      <w:r w:rsidR="006E3BFB" w:rsidRPr="0005446F">
        <w:rPr>
          <w:rFonts w:ascii="Arial" w:hAnsi="Arial" w:cs="Arial"/>
        </w:rPr>
        <w:t xml:space="preserve"> rapid growth</w:t>
      </w:r>
      <w:r w:rsidR="009D1FFE" w:rsidRPr="0005446F">
        <w:rPr>
          <w:rFonts w:ascii="Arial" w:hAnsi="Arial" w:cs="Arial"/>
        </w:rPr>
        <w:fldChar w:fldCharType="begin"/>
      </w:r>
      <w:ins w:id="1058" w:author="Simon Brandl" w:date="2020-06-01T20:07:00Z">
        <w:r w:rsidR="002F5BC0">
          <w:rPr>
            <w:rFonts w:ascii="Arial" w:hAnsi="Arial" w:cs="Arial"/>
          </w:rPr>
          <w:instrText xml:space="preserve"> ADDIN ZOTERO_ITEM CSL_CITATION {"citationID":"asjq6j0k0k","properties":{"formattedCitation":"\\super 49\\nosupersub{}","plainCitation":"49","noteIndex":0},"citationItems":[{"id":1932,"uris":["http://zotero.org/users/3131818/items/CA57NDKU"],"uri":["http://zotero.org/users/3131818/items/CA57NDKU"],"itemData":{"id":1932,"type":"article-journal","container-title":"Biological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instrText>
        </w:r>
      </w:ins>
      <w:del w:id="1059" w:author="Simon Brandl" w:date="2020-06-01T20:07:00Z">
        <w:r w:rsidR="00ED5488" w:rsidRPr="0005446F" w:rsidDel="002F5BC0">
          <w:rPr>
            <w:rFonts w:ascii="Arial" w:hAnsi="Arial" w:cs="Arial"/>
          </w:rPr>
          <w:delInstrText xml:space="preserve"> ADDIN ZOTERO_ITEM CSL_CITATION {"citationID":"asjq6j0k0k","properties":{"formattedCitation":"\\super 50\\nosupersub{}","plainCitation":"50","noteIndex":0},"citationItems":[{"id":1932,"uris":["http://zotero.org/users/3131818/items/CA57NDKU"],"uri":["http://zotero.org/users/3131818/items/CA57NDKU"],"itemData":{"id":1932,"type":"article-journal","container-title":"Biological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R"},{"family":"Tornabene","given":"Luke"}],"issued":{"date-parts":[["2018"]]}}}],"schema":"https://github.com/citation-style-language/schema/raw/master/csl-citation.json"} </w:delInstrText>
        </w:r>
      </w:del>
      <w:r w:rsidR="009D1FFE" w:rsidRPr="0005446F">
        <w:rPr>
          <w:rFonts w:ascii="Arial" w:hAnsi="Arial" w:cs="Arial"/>
        </w:rPr>
        <w:fldChar w:fldCharType="separate"/>
      </w:r>
      <w:ins w:id="1060" w:author="Simon Brandl" w:date="2020-06-01T20:07:00Z">
        <w:r w:rsidR="002F5BC0" w:rsidRPr="002F5BC0">
          <w:rPr>
            <w:rFonts w:ascii="Arial" w:hAnsi="Arial" w:cs="Arial"/>
            <w:vertAlign w:val="superscript"/>
            <w:rPrChange w:id="1061" w:author="Simon Brandl" w:date="2020-06-01T20:07:00Z">
              <w:rPr>
                <w:rFonts w:ascii="Times New Roman" w:hAnsi="Times New Roman" w:cs="Times New Roman"/>
                <w:vertAlign w:val="superscript"/>
              </w:rPr>
            </w:rPrChange>
          </w:rPr>
          <w:t>49</w:t>
        </w:r>
      </w:ins>
      <w:del w:id="1062" w:author="Simon Brandl" w:date="2020-06-01T20:07:00Z">
        <w:r w:rsidR="00ED5488" w:rsidRPr="002F5BC0" w:rsidDel="002F5BC0">
          <w:rPr>
            <w:rFonts w:ascii="Arial" w:hAnsi="Arial" w:cs="Arial"/>
            <w:vertAlign w:val="superscript"/>
            <w:rPrChange w:id="1063" w:author="Simon Brandl" w:date="2020-06-01T20:07:00Z">
              <w:rPr>
                <w:rFonts w:ascii="Arial" w:hAnsi="Arial" w:cs="Arial"/>
                <w:vertAlign w:val="superscript"/>
              </w:rPr>
            </w:rPrChange>
          </w:rPr>
          <w:delText>50</w:delText>
        </w:r>
      </w:del>
      <w:r w:rsidR="009D1FFE" w:rsidRPr="0005446F">
        <w:rPr>
          <w:rFonts w:ascii="Arial" w:hAnsi="Arial" w:cs="Arial"/>
        </w:rPr>
        <w:fldChar w:fldCharType="end"/>
      </w:r>
      <w:r w:rsidR="0000151C" w:rsidRPr="0005446F">
        <w:rPr>
          <w:rFonts w:ascii="Arial" w:hAnsi="Arial" w:cs="Arial"/>
        </w:rPr>
        <w:t xml:space="preserve">, </w:t>
      </w:r>
      <w:del w:id="1064" w:author="Simon Brandl" w:date="2020-06-01T14:29:00Z">
        <w:r w:rsidR="00A74511" w:rsidRPr="0005446F" w:rsidDel="003F3180">
          <w:rPr>
            <w:rFonts w:ascii="Arial" w:hAnsi="Arial" w:cs="Arial"/>
          </w:rPr>
          <w:delText>increased cost of growth and homeostasis</w:delText>
        </w:r>
      </w:del>
      <w:ins w:id="1065" w:author="Simon Brandl" w:date="2020-06-01T14:29:00Z">
        <w:r w:rsidR="003F3180">
          <w:rPr>
            <w:rFonts w:ascii="Arial" w:hAnsi="Arial" w:cs="Arial"/>
          </w:rPr>
          <w:t>augmented energetic costs</w:t>
        </w:r>
      </w:ins>
      <w:r w:rsidR="00A74511" w:rsidRPr="0005446F">
        <w:rPr>
          <w:rFonts w:ascii="Arial" w:hAnsi="Arial" w:cs="Arial"/>
        </w:rPr>
        <w:t xml:space="preserve"> appear </w:t>
      </w:r>
      <w:r w:rsidR="00BA19D6" w:rsidRPr="0005446F">
        <w:rPr>
          <w:rFonts w:ascii="Arial" w:hAnsi="Arial" w:cs="Arial"/>
        </w:rPr>
        <w:t xml:space="preserve">to </w:t>
      </w:r>
      <w:r w:rsidR="001A4164" w:rsidRPr="0005446F">
        <w:rPr>
          <w:rFonts w:ascii="Arial" w:hAnsi="Arial" w:cs="Arial"/>
        </w:rPr>
        <w:t>represent a</w:t>
      </w:r>
      <w:r w:rsidR="00BA19D6" w:rsidRPr="0005446F">
        <w:rPr>
          <w:rFonts w:ascii="Arial" w:hAnsi="Arial" w:cs="Arial"/>
        </w:rPr>
        <w:t xml:space="preserve"> significant </w:t>
      </w:r>
      <w:r w:rsidR="00BA19D6" w:rsidRPr="0005446F">
        <w:rPr>
          <w:rFonts w:ascii="Arial" w:hAnsi="Arial" w:cs="Arial"/>
        </w:rPr>
        <w:lastRenderedPageBreak/>
        <w:t>challenge. Along with environmentally-driven differences in prey composition and diversity (</w:t>
      </w:r>
      <w:del w:id="1066" w:author="Simon Brandl" w:date="2020-06-01T14:29:00Z">
        <w:r w:rsidR="00BA19D6" w:rsidRPr="0005446F" w:rsidDel="003F3180">
          <w:rPr>
            <w:rFonts w:ascii="Arial" w:hAnsi="Arial" w:cs="Arial"/>
          </w:rPr>
          <w:delText>as well as</w:delText>
        </w:r>
      </w:del>
      <w:ins w:id="1067" w:author="Simon Brandl" w:date="2020-06-01T14:29:00Z">
        <w:r w:rsidR="003F3180">
          <w:rPr>
            <w:rFonts w:ascii="Arial" w:hAnsi="Arial" w:cs="Arial"/>
          </w:rPr>
          <w:t>and</w:t>
        </w:r>
      </w:ins>
      <w:r w:rsidR="00BA19D6" w:rsidRPr="0005446F">
        <w:rPr>
          <w:rFonts w:ascii="Arial" w:hAnsi="Arial" w:cs="Arial"/>
        </w:rPr>
        <w:t xml:space="preserve"> </w:t>
      </w:r>
      <w:del w:id="1068" w:author="Simon Brandl" w:date="2020-06-01T14:29:00Z">
        <w:r w:rsidR="00BA19D6" w:rsidRPr="0005446F" w:rsidDel="003F3180">
          <w:rPr>
            <w:rFonts w:ascii="Arial" w:hAnsi="Arial" w:cs="Arial"/>
          </w:rPr>
          <w:delText xml:space="preserve">potential </w:delText>
        </w:r>
      </w:del>
      <w:ins w:id="1069" w:author="Simon Brandl" w:date="2020-06-01T14:29:00Z">
        <w:r w:rsidR="003F3180">
          <w:rPr>
            <w:rFonts w:ascii="Arial" w:hAnsi="Arial" w:cs="Arial"/>
          </w:rPr>
          <w:t>possib</w:t>
        </w:r>
      </w:ins>
      <w:ins w:id="1070" w:author="Simon Brandl" w:date="2020-06-01T14:30:00Z">
        <w:r w:rsidR="003F3180">
          <w:rPr>
            <w:rFonts w:ascii="Arial" w:hAnsi="Arial" w:cs="Arial"/>
          </w:rPr>
          <w:t>le</w:t>
        </w:r>
      </w:ins>
      <w:ins w:id="1071" w:author="Simon Brandl" w:date="2020-06-01T14:29:00Z">
        <w:r w:rsidR="003F3180" w:rsidRPr="0005446F">
          <w:rPr>
            <w:rFonts w:ascii="Arial" w:hAnsi="Arial" w:cs="Arial"/>
          </w:rPr>
          <w:t xml:space="preserve"> </w:t>
        </w:r>
      </w:ins>
      <w:r w:rsidR="00BA19D6" w:rsidRPr="0005446F">
        <w:rPr>
          <w:rFonts w:ascii="Arial" w:hAnsi="Arial" w:cs="Arial"/>
        </w:rPr>
        <w:t xml:space="preserve">reductions in nutritional value or energetic densities), this </w:t>
      </w:r>
      <w:ins w:id="1072" w:author="Simon Brandl" w:date="2020-06-01T14:30:00Z">
        <w:r w:rsidR="003F3180">
          <w:rPr>
            <w:rFonts w:ascii="Arial" w:hAnsi="Arial" w:cs="Arial"/>
          </w:rPr>
          <w:t>‘</w:t>
        </w:r>
      </w:ins>
      <w:del w:id="1073" w:author="Simon Brandl" w:date="2020-06-01T14:30:00Z">
        <w:r w:rsidR="00BA19D6" w:rsidRPr="0005446F" w:rsidDel="003F3180">
          <w:rPr>
            <w:rFonts w:ascii="Arial" w:hAnsi="Arial" w:cs="Arial"/>
          </w:rPr>
          <w:delText>may create an</w:delText>
        </w:r>
        <w:r w:rsidR="001A4164" w:rsidRPr="0005446F" w:rsidDel="003F3180">
          <w:rPr>
            <w:rFonts w:ascii="Arial" w:hAnsi="Arial" w:cs="Arial"/>
          </w:rPr>
          <w:delText xml:space="preserve"> </w:delText>
        </w:r>
      </w:del>
      <w:r w:rsidR="001A4164" w:rsidRPr="0005446F">
        <w:rPr>
          <w:rFonts w:ascii="Arial" w:hAnsi="Arial" w:cs="Arial"/>
        </w:rPr>
        <w:t>energetic double jeopardy</w:t>
      </w:r>
      <w:ins w:id="1074" w:author="Simon Brandl" w:date="2020-06-01T14:30:00Z">
        <w:r w:rsidR="003F3180">
          <w:rPr>
            <w:rFonts w:ascii="Arial" w:hAnsi="Arial" w:cs="Arial"/>
          </w:rPr>
          <w:t>’</w:t>
        </w:r>
      </w:ins>
      <w:r w:rsidR="00BA19D6" w:rsidRPr="0005446F">
        <w:rPr>
          <w:rFonts w:ascii="Arial" w:hAnsi="Arial" w:cs="Arial"/>
        </w:rPr>
        <w:t xml:space="preserve"> </w:t>
      </w:r>
      <w:del w:id="1075" w:author="Simon Brandl" w:date="2020-06-01T14:30:00Z">
        <w:r w:rsidR="00BA19D6" w:rsidRPr="0005446F" w:rsidDel="003F3180">
          <w:rPr>
            <w:rFonts w:ascii="Arial" w:hAnsi="Arial" w:cs="Arial"/>
          </w:rPr>
          <w:delText xml:space="preserve">that </w:delText>
        </w:r>
      </w:del>
      <w:ins w:id="1076" w:author="Simon Brandl" w:date="2020-06-01T14:30:00Z">
        <w:r w:rsidR="003F3180">
          <w:rPr>
            <w:rFonts w:ascii="Arial" w:hAnsi="Arial" w:cs="Arial"/>
          </w:rPr>
          <w:t xml:space="preserve">may </w:t>
        </w:r>
      </w:ins>
      <w:r w:rsidR="00BA19D6" w:rsidRPr="0005446F">
        <w:rPr>
          <w:rFonts w:ascii="Arial" w:hAnsi="Arial" w:cs="Arial"/>
        </w:rPr>
        <w:t>represent</w:t>
      </w:r>
      <w:del w:id="1077" w:author="Simon Brandl" w:date="2020-06-01T14:30:00Z">
        <w:r w:rsidR="00BA19D6" w:rsidRPr="0005446F" w:rsidDel="003F3180">
          <w:rPr>
            <w:rFonts w:ascii="Arial" w:hAnsi="Arial" w:cs="Arial"/>
          </w:rPr>
          <w:delText>s</w:delText>
        </w:r>
      </w:del>
      <w:r w:rsidR="00BA19D6" w:rsidRPr="0005446F">
        <w:rPr>
          <w:rFonts w:ascii="Arial" w:hAnsi="Arial" w:cs="Arial"/>
        </w:rPr>
        <w:t xml:space="preserve"> an insurmountable obstacle for many cryptobenthic species</w:t>
      </w:r>
      <w:r w:rsidR="00CC2012" w:rsidRPr="0005446F">
        <w:rPr>
          <w:rFonts w:ascii="Arial" w:hAnsi="Arial" w:cs="Arial"/>
        </w:rPr>
        <w:t>.</w:t>
      </w:r>
      <w:r w:rsidR="001A4164" w:rsidRPr="0005446F">
        <w:rPr>
          <w:rFonts w:ascii="Arial" w:hAnsi="Arial" w:cs="Arial"/>
        </w:rPr>
        <w:t xml:space="preserve"> </w:t>
      </w:r>
      <w:r w:rsidR="00CC2012" w:rsidRPr="0005446F">
        <w:rPr>
          <w:rFonts w:ascii="Arial" w:hAnsi="Arial" w:cs="Arial"/>
        </w:rPr>
        <w:t>F</w:t>
      </w:r>
      <w:r w:rsidR="0000151C" w:rsidRPr="0005446F">
        <w:rPr>
          <w:rFonts w:ascii="Arial" w:hAnsi="Arial" w:cs="Arial"/>
        </w:rPr>
        <w:t>urther decreases in body size (a universal physiological response to warmer temperatures</w:t>
      </w:r>
      <w:r w:rsidR="0000151C" w:rsidRPr="0005446F">
        <w:rPr>
          <w:rFonts w:ascii="Arial" w:hAnsi="Arial" w:cs="Arial"/>
        </w:rPr>
        <w:fldChar w:fldCharType="begin"/>
      </w:r>
      <w:ins w:id="1078" w:author="Simon Brandl" w:date="2020-06-01T20:33:00Z">
        <w:r w:rsidR="001A739E">
          <w:rPr>
            <w:rFonts w:ascii="Arial" w:hAnsi="Arial" w:cs="Arial"/>
          </w:rPr>
          <w:instrText xml:space="preserve"> ADDIN ZOTERO_ITEM CSL_CITATION {"citationID":"a2eqiphcoi7","properties":{"formattedCitation":"\\super 15,73\\nosupersub{}","plainCitation":"15,73","noteIndex":0},"citationItems":[{"id":2248,"uris":["http://zotero.org/users/3131818/items/IYMQIF8I"],"uri":["http://zotero.org/users/3131818/items/IYMQIF8I"],"itemData":{"id":2248,"type":"article-journal","container-title":"Trends in ecology &amp; evolution","ISSN":"0169-5347","issue":"6","journalAbbreviation":"Trends in ecology &amp; evolution","page":"285-291","title":"Declining body size: a third universal response to warming?","volume":"26","author":[{"family":"Gardner","given":"Janet L"},{"family":"Peters","given":"Anne"},{"family":"Kearney","given":"Michael R"},{"family":"Joseph","given":"Leo"},{"family":"Heinsohn","given":"Robert"}],"issued":{"date-parts":[["2011"]]}}},{"id":2319,"uris":["http://zotero.org/users/3131818/items/KPVX72JH"],"uri":["http://zotero.org/users/3131818/items/KPVX72JH"],"itemData":{"id":2319,"type":"article-journal","container-title":"Functional Ecology","ISSN":"0269-8463","journalAbbreviation":"Functional Ecology","title":"Warming increases the cost of growth in a model vertebrate","author":[{"family":"Barneche","given":"Diego R"},{"family":"Jahn","given":"Miki"},{"family":"Seebacher","given":"Frank"}],"issued":{"date-parts":[["2019"]]}}}],"schema":"https://github.com/citation-style-language/schema/raw/master/csl-citation.json"} </w:instrText>
        </w:r>
      </w:ins>
      <w:del w:id="1079" w:author="Simon Brandl" w:date="2020-06-01T20:07:00Z">
        <w:r w:rsidR="00ED5488" w:rsidRPr="0005446F" w:rsidDel="002F5BC0">
          <w:rPr>
            <w:rFonts w:ascii="Arial" w:hAnsi="Arial" w:cs="Arial"/>
          </w:rPr>
          <w:delInstrText xml:space="preserve"> ADDIN ZOTERO_ITEM CSL_CITATION {"citationID":"a2eqiphcoi7","properties":{"formattedCitation":"\\super 18,22\\nosupersub{}","plainCitation":"18,22","noteIndex":0},"citationItems":[{"id":2248,"uris":["http://zotero.org/users/3131818/items/IYMQIF8I"],"uri":["http://zotero.org/users/3131818/items/IYMQIF8I"],"itemData":{"id":2248,"type":"article-journal","container-title":"Trends in ecology &amp; evolution","ISSN":"0169-5347","issue":"6","journalAbbreviation":"Trends in ecology &amp; evolution","page":"285-291","title":"Declining body size: a third universal response to warming?","volume":"26","author":[{"family":"Gardner","given":"Janet L"},{"family":"Peters","given":"Anne"},{"family":"Kearney","given":"Michael R"},{"family":"Joseph","given":"Leo"},{"family":"Heinsohn","given":"Robert"}],"issued":{"date-parts":[["2011"]]}}},{"id":2319,"uris":["http://zotero.org/users/3131818/items/KPVX72JH"],"uri":["http://zotero.org/users/3131818/items/KPVX72JH"],"itemData":{"id":2319,"type":"article-journal","container-title":"Functional Ecology","ISSN":"0269-8463","journalAbbreviation":"Functional Ecology","title":"Warming increases the cost of growth in a model vertebrate","author":[{"family":"Barneche","given":"Diego R"},{"family":"Jahn","given":"Miki"},{"family":"Seebacher","given":"Frank"}]}}],"schema":"https://github.com/citation-style-language/schema/raw/master/csl-citation.json"} </w:delInstrText>
        </w:r>
      </w:del>
      <w:r w:rsidR="0000151C" w:rsidRPr="0005446F">
        <w:rPr>
          <w:rFonts w:ascii="Arial" w:hAnsi="Arial" w:cs="Arial"/>
        </w:rPr>
        <w:fldChar w:fldCharType="separate"/>
      </w:r>
      <w:ins w:id="1080" w:author="Simon Brandl" w:date="2020-06-01T20:33:00Z">
        <w:r w:rsidR="001A739E" w:rsidRPr="001A739E">
          <w:rPr>
            <w:rFonts w:ascii="Arial" w:hAnsi="Arial" w:cs="Arial"/>
            <w:vertAlign w:val="superscript"/>
            <w:rPrChange w:id="1081" w:author="Simon Brandl" w:date="2020-06-01T20:33:00Z">
              <w:rPr>
                <w:rFonts w:ascii="Times New Roman" w:hAnsi="Times New Roman" w:cs="Times New Roman"/>
                <w:vertAlign w:val="superscript"/>
              </w:rPr>
            </w:rPrChange>
          </w:rPr>
          <w:t>15,73</w:t>
        </w:r>
      </w:ins>
      <w:del w:id="1082" w:author="Simon Brandl" w:date="2020-06-01T20:07:00Z">
        <w:r w:rsidR="00ED5488" w:rsidRPr="001A739E" w:rsidDel="002F5BC0">
          <w:rPr>
            <w:rFonts w:ascii="Arial" w:hAnsi="Arial" w:cs="Arial"/>
            <w:vertAlign w:val="superscript"/>
            <w:rPrChange w:id="1083" w:author="Simon Brandl" w:date="2020-06-01T20:33:00Z">
              <w:rPr>
                <w:rFonts w:ascii="Arial" w:hAnsi="Arial" w:cs="Arial"/>
                <w:vertAlign w:val="superscript"/>
              </w:rPr>
            </w:rPrChange>
          </w:rPr>
          <w:delText>18,22</w:delText>
        </w:r>
      </w:del>
      <w:r w:rsidR="0000151C" w:rsidRPr="0005446F">
        <w:rPr>
          <w:rFonts w:ascii="Arial" w:hAnsi="Arial" w:cs="Arial"/>
        </w:rPr>
        <w:fldChar w:fldCharType="end"/>
      </w:r>
      <w:r w:rsidR="0000151C" w:rsidRPr="0005446F">
        <w:rPr>
          <w:rFonts w:ascii="Arial" w:hAnsi="Arial" w:cs="Arial"/>
        </w:rPr>
        <w:t xml:space="preserve">) </w:t>
      </w:r>
      <w:r w:rsidR="00CC2012" w:rsidRPr="0005446F">
        <w:rPr>
          <w:rFonts w:ascii="Arial" w:hAnsi="Arial" w:cs="Arial"/>
        </w:rPr>
        <w:t>might simply not be possible</w:t>
      </w:r>
      <w:r w:rsidR="0000151C" w:rsidRPr="0005446F">
        <w:rPr>
          <w:rFonts w:ascii="Arial" w:hAnsi="Arial" w:cs="Arial"/>
        </w:rPr>
        <w:t xml:space="preserve"> for </w:t>
      </w:r>
      <w:r w:rsidR="001A4164" w:rsidRPr="0005446F">
        <w:rPr>
          <w:rFonts w:ascii="Arial" w:hAnsi="Arial" w:cs="Arial"/>
        </w:rPr>
        <w:t xml:space="preserve">many </w:t>
      </w:r>
      <w:r w:rsidR="0000151C" w:rsidRPr="0005446F">
        <w:rPr>
          <w:rFonts w:ascii="Arial" w:hAnsi="Arial" w:cs="Arial"/>
        </w:rPr>
        <w:t>cryptobenthic</w:t>
      </w:r>
      <w:r w:rsidR="00CC2012" w:rsidRPr="0005446F">
        <w:rPr>
          <w:rFonts w:ascii="Arial" w:hAnsi="Arial" w:cs="Arial"/>
        </w:rPr>
        <w:t xml:space="preserve"> reef fishes</w:t>
      </w:r>
      <w:r w:rsidR="00DD4649" w:rsidRPr="0005446F">
        <w:rPr>
          <w:rFonts w:ascii="Arial" w:hAnsi="Arial" w:cs="Arial"/>
        </w:rPr>
        <w:t xml:space="preserve"> </w:t>
      </w:r>
      <w:r w:rsidR="00CC2012" w:rsidRPr="0005446F">
        <w:rPr>
          <w:rFonts w:ascii="Arial" w:hAnsi="Arial" w:cs="Arial"/>
        </w:rPr>
        <w:t xml:space="preserve">that </w:t>
      </w:r>
      <w:r w:rsidR="00DD4649" w:rsidRPr="0005446F">
        <w:rPr>
          <w:rFonts w:ascii="Arial" w:hAnsi="Arial" w:cs="Arial"/>
        </w:rPr>
        <w:t>are</w:t>
      </w:r>
      <w:r w:rsidR="00D84B27" w:rsidRPr="0005446F">
        <w:rPr>
          <w:rFonts w:ascii="Arial" w:hAnsi="Arial" w:cs="Arial"/>
        </w:rPr>
        <w:t xml:space="preserve"> already at </w:t>
      </w:r>
      <w:r w:rsidR="00CC2012" w:rsidRPr="0005446F">
        <w:rPr>
          <w:rFonts w:ascii="Arial" w:hAnsi="Arial" w:cs="Arial"/>
        </w:rPr>
        <w:t xml:space="preserve">or near </w:t>
      </w:r>
      <w:r w:rsidR="00D84B27" w:rsidRPr="0005446F">
        <w:rPr>
          <w:rFonts w:ascii="Arial" w:hAnsi="Arial" w:cs="Arial"/>
        </w:rPr>
        <w:t xml:space="preserve">the </w:t>
      </w:r>
      <w:r w:rsidR="00DD4649" w:rsidRPr="0005446F">
        <w:rPr>
          <w:rFonts w:ascii="Arial" w:hAnsi="Arial" w:cs="Arial"/>
        </w:rPr>
        <w:t>physical</w:t>
      </w:r>
      <w:r w:rsidR="00D84B27" w:rsidRPr="0005446F">
        <w:rPr>
          <w:rFonts w:ascii="Arial" w:hAnsi="Arial" w:cs="Arial"/>
        </w:rPr>
        <w:t xml:space="preserve"> minim</w:t>
      </w:r>
      <w:r w:rsidR="00DD4649" w:rsidRPr="0005446F">
        <w:rPr>
          <w:rFonts w:ascii="Arial" w:hAnsi="Arial" w:cs="Arial"/>
        </w:rPr>
        <w:t>um body size</w:t>
      </w:r>
      <w:r w:rsidR="00D84B27" w:rsidRPr="0005446F">
        <w:rPr>
          <w:rFonts w:ascii="Arial" w:hAnsi="Arial" w:cs="Arial"/>
        </w:rPr>
        <w:t xml:space="preserve"> for vertebrates</w:t>
      </w:r>
      <w:r w:rsidR="00BA19D6" w:rsidRPr="0005446F">
        <w:rPr>
          <w:rFonts w:ascii="Arial" w:hAnsi="Arial" w:cs="Arial"/>
        </w:rPr>
        <w:fldChar w:fldCharType="begin"/>
      </w:r>
      <w:ins w:id="1084" w:author="Simon Brandl" w:date="2020-06-01T20:33:00Z">
        <w:r w:rsidR="001A739E">
          <w:rPr>
            <w:rFonts w:ascii="Arial" w:hAnsi="Arial" w:cs="Arial"/>
          </w:rPr>
          <w:instrText xml:space="preserve"> ADDIN ZOTERO_ITEM CSL_CITATION {"citationID":"agebsb2nka","properties":{"formattedCitation":"\\super 49,54,85\\nosupersub{}","plainCitation":"49,54,85","noteIndex":0},"citationItems":[{"id":939,"uris":["http://zotero.org/users/3131818/items/FZQNI7LX"],"uri":["http://zotero.org/users/3131818/items/FZQNI7LX"],"itemData":{"id":939,"type":"article-journal","container-title":"Oceanogr Mar Biol Annu Rev","journalAbbreviation":"Oceanogr Mar Biol Annu Rev","page":"373-411","title":"The ecological implications of small body size among coral-reef fishes","volume":"36","author":[{"family":"Munday","given":"Philip L."},{"family":"Jones","given":"Geoffrey P."}],"issued":{"date-parts":[["1998"]]}}},{"id":1932,"uris":["http://zotero.org/users/3131818/items/CA57NDKU"],"uri":["http://zotero.org/users/3131818/items/CA57NDKU"],"itemData":{"id":1932,"type":"article-journal","container-title":"Biological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R"},{"family":"Tornabene","given":"Luke"}],"issued":{"date-parts":[["2018"]]}}},{"id":645,"uris":["http://zotero.org/users/3131818/items/JXV3RGP4"],"uri":["http://zotero.org/users/3131818/items/JXV3RGP4"],"itemData":{"id":645,"type":"paper-conference","event":"Zoological Society of London Symposium","publisher":"Oxford University Press","title":"Miniature vertebrates. The implications of small body size","volume":"69","author":[{"family":"Miller","given":"Peter James"}],"issued":{"date-parts":[["1996"]]}}}],"schema":"https://github.com/citation-style-language/schema/raw/master/csl-citation.json"} </w:instrText>
        </w:r>
      </w:ins>
      <w:del w:id="1085" w:author="Simon Brandl" w:date="2020-06-01T20:07:00Z">
        <w:r w:rsidR="00ED5488" w:rsidRPr="0005446F" w:rsidDel="002F5BC0">
          <w:rPr>
            <w:rFonts w:ascii="Arial" w:hAnsi="Arial" w:cs="Arial"/>
          </w:rPr>
          <w:delInstrText xml:space="preserve"> ADDIN ZOTERO_ITEM CSL_CITATION {"citationID":"agebsb2nka","properties":{"formattedCitation":"\\super 50,55,82\\nosupersub{}","plainCitation":"50,55,82","noteIndex":0},"citationItems":[{"id":939,"uris":["http://zotero.org/users/3131818/items/FZQNI7LX"],"uri":["http://zotero.org/users/3131818/items/FZQNI7LX"],"itemData":{"id":939,"type":"article-journal","container-title":"Oceanogr Mar Biol Annu Rev","journalAbbreviation":"Oceanogr Mar Biol Annu Rev","page":"373-411","title":"The ecological implications of small body size among coral-reef fishes","volume":"36","author":[{"family":"Munday","given":"Philip L."},{"family":"Jones","given":"Geoffrey P."}],"issued":{"date-parts":[["1998"]]}}},{"id":1932,"uris":["http://zotero.org/users/3131818/items/CA57NDKU"],"uri":["http://zotero.org/users/3131818/items/CA57NDKU"],"itemData":{"id":1932,"type":"article-journal","container-title":"Biological Reviews","ISSN":"1464-7931","issue":"4","journalAbbreviation":"Biological Reviews","page":"1846-1873","title":"The hidden half: ecology and evolution of cryptobenthic fishes on coral reefs","volume":"93","author":[{"family":"Brandl","given":"Simon J"},{"family":"Goatley","given":"Christopher HR"},{"family":"Bellwood","given":"David R"},{"family":"Tornabene","given":"Luke"}],"issued":{"date-parts":[["2018"]]}}},{"id":645,"uris":["http://zotero.org/users/3131818/items/JXV3RGP4"],"uri":["http://zotero.org/users/3131818/items/JXV3RGP4"],"itemData":{"id":645,"type":"paper-conference","event":"Zoological Society of London Symposium","publisher":"Oxford University Press","title":"Miniature vertebrates. The implications of small body size","volume":"69","author":[{"family":"Miller","given":"Peter James"}],"issued":{"date-parts":[["1996"]]}}}],"schema":"https://github.com/citation-style-language/schema/raw/master/csl-citation.json"} </w:delInstrText>
        </w:r>
      </w:del>
      <w:r w:rsidR="00BA19D6" w:rsidRPr="0005446F">
        <w:rPr>
          <w:rFonts w:ascii="Arial" w:hAnsi="Arial" w:cs="Arial"/>
        </w:rPr>
        <w:fldChar w:fldCharType="separate"/>
      </w:r>
      <w:ins w:id="1086" w:author="Simon Brandl" w:date="2020-06-01T20:33:00Z">
        <w:r w:rsidR="001A739E" w:rsidRPr="001A739E">
          <w:rPr>
            <w:rFonts w:ascii="Arial" w:hAnsi="Arial" w:cs="Arial"/>
            <w:vertAlign w:val="superscript"/>
            <w:rPrChange w:id="1087" w:author="Simon Brandl" w:date="2020-06-01T20:33:00Z">
              <w:rPr>
                <w:rFonts w:ascii="Times New Roman" w:hAnsi="Times New Roman" w:cs="Times New Roman"/>
                <w:vertAlign w:val="superscript"/>
              </w:rPr>
            </w:rPrChange>
          </w:rPr>
          <w:t>49,54,85</w:t>
        </w:r>
      </w:ins>
      <w:del w:id="1088" w:author="Simon Brandl" w:date="2020-06-01T20:07:00Z">
        <w:r w:rsidR="00ED5488" w:rsidRPr="001A739E" w:rsidDel="002F5BC0">
          <w:rPr>
            <w:rFonts w:ascii="Arial" w:hAnsi="Arial" w:cs="Arial"/>
            <w:vertAlign w:val="superscript"/>
            <w:rPrChange w:id="1089" w:author="Simon Brandl" w:date="2020-06-01T20:33:00Z">
              <w:rPr>
                <w:rFonts w:ascii="Arial" w:hAnsi="Arial" w:cs="Arial"/>
                <w:vertAlign w:val="superscript"/>
              </w:rPr>
            </w:rPrChange>
          </w:rPr>
          <w:delText>50,55,82</w:delText>
        </w:r>
      </w:del>
      <w:r w:rsidR="00BA19D6" w:rsidRPr="0005446F">
        <w:rPr>
          <w:rFonts w:ascii="Arial" w:hAnsi="Arial" w:cs="Arial"/>
        </w:rPr>
        <w:fldChar w:fldCharType="end"/>
      </w:r>
      <w:r w:rsidR="00BA19D6" w:rsidRPr="0005446F">
        <w:rPr>
          <w:rFonts w:ascii="Arial" w:hAnsi="Arial" w:cs="Arial"/>
        </w:rPr>
        <w:t>.</w:t>
      </w:r>
      <w:r w:rsidR="0000151C" w:rsidRPr="0005446F">
        <w:rPr>
          <w:rFonts w:ascii="Arial" w:hAnsi="Arial" w:cs="Arial"/>
        </w:rPr>
        <w:t xml:space="preserve"> </w:t>
      </w:r>
      <w:r w:rsidR="001A4164" w:rsidRPr="0005446F">
        <w:rPr>
          <w:rFonts w:ascii="Arial" w:hAnsi="Arial" w:cs="Arial"/>
        </w:rPr>
        <w:t>Therefore, o</w:t>
      </w:r>
      <w:r w:rsidR="009A268A" w:rsidRPr="0005446F">
        <w:rPr>
          <w:rFonts w:ascii="Arial" w:hAnsi="Arial" w:cs="Arial"/>
        </w:rPr>
        <w:t>ur findings</w:t>
      </w:r>
      <w:ins w:id="1090" w:author="Simon Brandl" w:date="2020-05-22T16:31:00Z">
        <w:r w:rsidR="006B3261" w:rsidRPr="006B3261">
          <w:rPr>
            <w:rFonts w:ascii="Arial" w:hAnsi="Arial" w:cs="Arial"/>
          </w:rPr>
          <w:t xml:space="preserve"> </w:t>
        </w:r>
        <w:r w:rsidR="006B3261" w:rsidRPr="0005446F">
          <w:rPr>
            <w:rFonts w:ascii="Arial" w:hAnsi="Arial" w:cs="Arial"/>
          </w:rPr>
          <w:t xml:space="preserve">from </w:t>
        </w:r>
        <w:r w:rsidR="006B3261">
          <w:rPr>
            <w:rFonts w:ascii="Arial" w:hAnsi="Arial" w:cs="Arial"/>
          </w:rPr>
          <w:t>small-bodied</w:t>
        </w:r>
        <w:r w:rsidR="006B3261" w:rsidRPr="0005446F">
          <w:rPr>
            <w:rFonts w:ascii="Arial" w:hAnsi="Arial" w:cs="Arial"/>
          </w:rPr>
          <w:t xml:space="preserve"> tropical ectotherms in a natural setting</w:t>
        </w:r>
      </w:ins>
      <w:r w:rsidR="009A268A" w:rsidRPr="0005446F">
        <w:rPr>
          <w:rFonts w:ascii="Arial" w:hAnsi="Arial" w:cs="Arial"/>
        </w:rPr>
        <w:t xml:space="preserve"> </w:t>
      </w:r>
      <w:r w:rsidR="00CD6843">
        <w:rPr>
          <w:rFonts w:ascii="Arial" w:hAnsi="Arial" w:cs="Arial"/>
        </w:rPr>
        <w:t xml:space="preserve">suggest </w:t>
      </w:r>
      <w:ins w:id="1091" w:author="Simon Brandl" w:date="2020-05-22T16:30:00Z">
        <w:r w:rsidR="006B3261">
          <w:rPr>
            <w:rFonts w:ascii="Arial" w:hAnsi="Arial" w:cs="Arial"/>
          </w:rPr>
          <w:t xml:space="preserve">that more extreme environmental conditions, as predicted </w:t>
        </w:r>
      </w:ins>
      <w:ins w:id="1092" w:author="Simon Brandl" w:date="2020-06-01T14:30:00Z">
        <w:r w:rsidR="003F3180">
          <w:rPr>
            <w:rFonts w:ascii="Arial" w:hAnsi="Arial" w:cs="Arial"/>
          </w:rPr>
          <w:t>due to</w:t>
        </w:r>
      </w:ins>
      <w:ins w:id="1093" w:author="Simon Brandl" w:date="2020-05-22T16:30:00Z">
        <w:r w:rsidR="006B3261">
          <w:rPr>
            <w:rFonts w:ascii="Arial" w:hAnsi="Arial" w:cs="Arial"/>
          </w:rPr>
          <w:t xml:space="preserve"> climate change, may have </w:t>
        </w:r>
      </w:ins>
      <w:r w:rsidR="00CD6843">
        <w:rPr>
          <w:rFonts w:ascii="Arial" w:hAnsi="Arial" w:cs="Arial"/>
        </w:rPr>
        <w:t xml:space="preserve">severe </w:t>
      </w:r>
      <w:r w:rsidR="00231659" w:rsidRPr="0005446F">
        <w:rPr>
          <w:rFonts w:ascii="Arial" w:hAnsi="Arial" w:cs="Arial"/>
        </w:rPr>
        <w:t>consequences o</w:t>
      </w:r>
      <w:ins w:id="1094" w:author="Simon Brandl" w:date="2020-05-22T16:31:00Z">
        <w:r w:rsidR="006B3261">
          <w:rPr>
            <w:rFonts w:ascii="Arial" w:hAnsi="Arial" w:cs="Arial"/>
          </w:rPr>
          <w:t>n</w:t>
        </w:r>
      </w:ins>
      <w:del w:id="1095" w:author="Simon Brandl" w:date="2020-05-22T16:31:00Z">
        <w:r w:rsidR="00231659" w:rsidRPr="0005446F" w:rsidDel="006B3261">
          <w:rPr>
            <w:rFonts w:ascii="Arial" w:hAnsi="Arial" w:cs="Arial"/>
          </w:rPr>
          <w:delText>f</w:delText>
        </w:r>
      </w:del>
      <w:r w:rsidR="001A4164" w:rsidRPr="0005446F">
        <w:rPr>
          <w:rFonts w:ascii="Arial" w:hAnsi="Arial" w:cs="Arial"/>
        </w:rPr>
        <w:t xml:space="preserve"> </w:t>
      </w:r>
      <w:del w:id="1096" w:author="Simon Brandl" w:date="2020-05-22T16:30:00Z">
        <w:r w:rsidR="009A268A" w:rsidRPr="0005446F" w:rsidDel="006B3261">
          <w:rPr>
            <w:rFonts w:ascii="Arial" w:hAnsi="Arial" w:cs="Arial"/>
          </w:rPr>
          <w:delText xml:space="preserve">climate change on </w:delText>
        </w:r>
      </w:del>
      <w:r w:rsidR="009A268A" w:rsidRPr="0005446F">
        <w:rPr>
          <w:rFonts w:ascii="Arial" w:hAnsi="Arial" w:cs="Arial"/>
        </w:rPr>
        <w:t>organismal performance</w:t>
      </w:r>
      <w:r w:rsidR="004B2447" w:rsidRPr="0005446F">
        <w:rPr>
          <w:rFonts w:ascii="Arial" w:hAnsi="Arial" w:cs="Arial"/>
        </w:rPr>
        <w:fldChar w:fldCharType="begin"/>
      </w:r>
      <w:ins w:id="1097" w:author="Simon Brandl" w:date="2020-06-01T20:33:00Z">
        <w:r w:rsidR="001A739E">
          <w:rPr>
            <w:rFonts w:ascii="Arial" w:hAnsi="Arial" w:cs="Arial"/>
          </w:rPr>
          <w:instrText xml:space="preserve"> ADDIN ZOTERO_ITEM CSL_CITATION {"citationID":"am65um3p4n","properties":{"formattedCitation":"\\super 86,87\\nosupersub{}","plainCitation":"86,87","noteIndex":0},"citationItems":[{"id":2318,"uris":["http://zotero.org/users/3131818/items/GQFTVLFC"],"uri":["http://zotero.org/users/3131818/items/GQFTVLFC"],"itemData":{"id":2318,"type":"article-journal","container-title":"Nature communications","ISSN":"2041-1723","journalAbbreviation":"Nature communications","page":"11447","title":"Physiological constraints to climate warming in fish follow principles of plastic floors and concrete ceilings","volume":"7","author":[{"family":"Sandblom","given":"Erik"},{"family":"Clark","given":"Timothy D"},{"family":"Gräns","given":"Albin"},{"family":"Ekström","given":"Andreas"},{"family":"Brijs","given":"Jeroen"},{"family":"Sundström","given":"L Fredrik"},{"family":"Odelström","given":"Anne"},{"family":"Adill","given":"Anders"},{"family":"Aho","given":"Teija"},{"family":"Jutfelt","given":"Fredrik"}],"issued":{"date-parts":[["2016"]]}}},{"id":2132,"uris":["http://zotero.org/users/3131818/items/6TNAU6MI"],"uri":["http://zotero.org/users/3131818/items/6TNAU6MI"],"itemData":{"id":2132,"type":"article-journal","container-title":"Philosophical Transactions of the Royal Society B","ISSN":"0962-8436","issue":"1768","journalAbbreviation":"Philosophical Transactions of the Royal Society B","page":"20180180","title":"Ecological and evolutionary consequences of metabolic rate plasticity in response to environmental change","volume":"374","author":[{"family":"Norin","given":"Tommy"},{"family":"Metcalfe","given":"Neil B"}],"issued":{"date-parts":[["2019"]]}}}],"schema":"https://github.com/citation-style-language/schema/raw/master/csl-citation.json"} </w:instrText>
        </w:r>
      </w:ins>
      <w:del w:id="1098" w:author="Simon Brandl" w:date="2020-06-01T20:07:00Z">
        <w:r w:rsidR="00ED5488" w:rsidRPr="0005446F" w:rsidDel="002F5BC0">
          <w:rPr>
            <w:rFonts w:ascii="Arial" w:hAnsi="Arial" w:cs="Arial"/>
          </w:rPr>
          <w:delInstrText xml:space="preserve"> ADDIN ZOTERO_ITEM CSL_CITATION {"citationID":"am65um3p4n","properties":{"formattedCitation":"\\super 83,84\\nosupersub{}","plainCitation":"83,84","noteIndex":0},"citationItems":[{"id":2318,"uris":["http://zotero.org/users/3131818/items/GQFTVLFC"],"uri":["http://zotero.org/users/3131818/items/GQFTVLFC"],"itemData":{"id":2318,"type":"article-journal","container-title":"Nature communications","ISSN":"2041-1723","journalAbbreviation":"Nature communications","page":"11447","title":"Physiological constraints to climate warming in fish follow principles of plastic floors and concrete ceilings","volume":"7","author":[{"family":"Sandblom","given":"Erik"},{"family":"Clark","given":"Timothy D"},{"family":"Gräns","given":"Albin"},{"family":"Ekström","given":"Andreas"},{"family":"Brijs","given":"Jeroen"},{"family":"Sundström","given":"L Fredrik"},{"family":"Odelström","given":"Anne"},{"family":"Adill","given":"Anders"},{"family":"Aho","given":"Teija"},{"family":"Jutfelt","given":"Fredrik"}],"issued":{"date-parts":[["2016"]]}}},{"id":2132,"uris":["http://zotero.org/users/3131818/items/6TNAU6MI"],"uri":["http://zotero.org/users/3131818/items/6TNAU6MI"],"itemData":{"id":2132,"type":"article-journal","container-title":"Philosophical Transactions of the Royal Society B","ISSN":"0962-8436","issue":"1768","journalAbbreviation":"Philosophical Transactions of the Royal Society B","page":"20180180","title":"Ecological and evolutionary consequences of metabolic rate plasticity in response to environmental change","volume":"374","author":[{"family":"Norin","given":"Tommy"},{"family":"Metcalfe","given":"Neil B"}],"issued":{"date-parts":[["2019"]]}}}],"schema":"https://github.com/citation-style-language/schema/raw/master/csl-citation.json"} </w:delInstrText>
        </w:r>
      </w:del>
      <w:r w:rsidR="004B2447" w:rsidRPr="0005446F">
        <w:rPr>
          <w:rFonts w:ascii="Arial" w:hAnsi="Arial" w:cs="Arial"/>
        </w:rPr>
        <w:fldChar w:fldCharType="separate"/>
      </w:r>
      <w:ins w:id="1099" w:author="Simon Brandl" w:date="2020-06-01T20:33:00Z">
        <w:r w:rsidR="001A739E" w:rsidRPr="001A739E">
          <w:rPr>
            <w:rFonts w:ascii="Arial" w:hAnsi="Arial" w:cs="Arial"/>
            <w:vertAlign w:val="superscript"/>
            <w:rPrChange w:id="1100" w:author="Simon Brandl" w:date="2020-06-01T20:33:00Z">
              <w:rPr>
                <w:rFonts w:ascii="Times New Roman" w:hAnsi="Times New Roman" w:cs="Times New Roman"/>
                <w:vertAlign w:val="superscript"/>
              </w:rPr>
            </w:rPrChange>
          </w:rPr>
          <w:t>86,87</w:t>
        </w:r>
      </w:ins>
      <w:del w:id="1101" w:author="Simon Brandl" w:date="2020-06-01T20:07:00Z">
        <w:r w:rsidR="00ED5488" w:rsidRPr="001A739E" w:rsidDel="002F5BC0">
          <w:rPr>
            <w:rFonts w:ascii="Arial" w:hAnsi="Arial" w:cs="Arial"/>
            <w:vertAlign w:val="superscript"/>
            <w:rPrChange w:id="1102" w:author="Simon Brandl" w:date="2020-06-01T20:33:00Z">
              <w:rPr>
                <w:rFonts w:ascii="Arial" w:hAnsi="Arial" w:cs="Arial"/>
                <w:vertAlign w:val="superscript"/>
              </w:rPr>
            </w:rPrChange>
          </w:rPr>
          <w:delText>83,84</w:delText>
        </w:r>
      </w:del>
      <w:r w:rsidR="004B2447" w:rsidRPr="0005446F">
        <w:rPr>
          <w:rFonts w:ascii="Arial" w:hAnsi="Arial" w:cs="Arial"/>
        </w:rPr>
        <w:fldChar w:fldCharType="end"/>
      </w:r>
      <w:r w:rsidRPr="0005446F">
        <w:rPr>
          <w:rFonts w:ascii="Arial" w:hAnsi="Arial" w:cs="Arial"/>
        </w:rPr>
        <w:t xml:space="preserve">, </w:t>
      </w:r>
      <w:del w:id="1103" w:author="Simon Brandl" w:date="2020-05-22T16:31:00Z">
        <w:r w:rsidRPr="0005446F" w:rsidDel="006B3261">
          <w:rPr>
            <w:rFonts w:ascii="Arial" w:hAnsi="Arial" w:cs="Arial"/>
          </w:rPr>
          <w:delText>including</w:delText>
        </w:r>
        <w:r w:rsidR="009A268A" w:rsidRPr="0005446F" w:rsidDel="006B3261">
          <w:rPr>
            <w:rFonts w:ascii="Arial" w:hAnsi="Arial" w:cs="Arial"/>
          </w:rPr>
          <w:delText xml:space="preserve"> their ramifications for</w:delText>
        </w:r>
      </w:del>
      <w:ins w:id="1104" w:author="Simon Brandl" w:date="2020-05-22T16:31:00Z">
        <w:r w:rsidR="006B3261">
          <w:rPr>
            <w:rFonts w:ascii="Arial" w:hAnsi="Arial" w:cs="Arial"/>
          </w:rPr>
          <w:t>with cascading effects on</w:t>
        </w:r>
      </w:ins>
      <w:r w:rsidR="009A268A" w:rsidRPr="0005446F">
        <w:rPr>
          <w:rFonts w:ascii="Arial" w:hAnsi="Arial" w:cs="Arial"/>
        </w:rPr>
        <w:t xml:space="preserve"> </w:t>
      </w:r>
      <w:r w:rsidR="00B97EB5" w:rsidRPr="0005446F">
        <w:rPr>
          <w:rFonts w:ascii="Arial" w:hAnsi="Arial" w:cs="Arial"/>
        </w:rPr>
        <w:t xml:space="preserve">species persistence and </w:t>
      </w:r>
      <w:r w:rsidR="009A268A" w:rsidRPr="0005446F">
        <w:rPr>
          <w:rFonts w:ascii="Arial" w:hAnsi="Arial" w:cs="Arial"/>
        </w:rPr>
        <w:t>community assembly</w:t>
      </w:r>
      <w:r w:rsidR="009A268A" w:rsidRPr="0005446F">
        <w:rPr>
          <w:rFonts w:ascii="Arial" w:hAnsi="Arial" w:cs="Arial"/>
        </w:rPr>
        <w:fldChar w:fldCharType="begin"/>
      </w:r>
      <w:ins w:id="1105" w:author="Simon Brandl" w:date="2020-06-01T20:33:00Z">
        <w:r w:rsidR="001A739E">
          <w:rPr>
            <w:rFonts w:ascii="Arial" w:hAnsi="Arial" w:cs="Arial"/>
          </w:rPr>
          <w:instrText xml:space="preserve"> ADDIN ZOTERO_ITEM CSL_CITATION {"citationID":"wqi5YS3D","properties":{"formattedCitation":"\\super 88\\nosupersub{}","plainCitation":"88","noteIndex":0},"citationItems":[{"id":2262,"uris":["http://zotero.org/users/3131818/items/42DXQGG7"],"uri":["http://zotero.org/users/3131818/items/42DXQGG7"],"itemData":{"id":2262,"type":"article-journal","abstract":"Ecology Letters (2011) 14: 1191?1200 Abstract Both tropical and temperate species are responding to global warming through range shifts, but our understanding of the consequences of these shifts for whole communities is limited. Here, we use current elevational range data for six taxonomic groups spanning 90° in latitude to examine the potential impacts of climate-driven range shifts on community change, or ?disassembly?, across latitude. Elevational ranges are smaller at low latitudes for most groups and, as a consequence, tropical communities appear to be more sensitive to temperature increases compared with temperate communities. Under site-specific temperature projections, we generally found greater community disassembly in tropical compared with temperate communities, although this varied by dispersal assumptions. Mountain height can impact the amount of community disassembly, with greater change occurring on smaller mountains. Finally, projected community disassembly was higher for ectotherms than endotherms, although the variation among ectotherms was greater than the variation separating endotherms and ectotherms.","container-title":"Ecology Letters","DOI":"10.1111/j.1461-0248.2011.01689.x","ISSN":"1461-023X","issue":"12","journalAbbreviation":"Ecology Letters","page":"1191-1200","title":"Climate change and community disassembly: impacts of warming on tropical and temperate montane community structure","volume":"14","author":[{"family":"Sheldon","given":"Kimberly S."},{"family":"Yang","given":"Sylvia"},{"family":"Tewksbury","given":"Joshua J."}],"issued":{"date-parts":[["2011",12,1]]}}}],"schema":"https://github.com/citation-style-language/schema/raw/master/csl-citation.json"} </w:instrText>
        </w:r>
      </w:ins>
      <w:del w:id="1106" w:author="Simon Brandl" w:date="2020-06-01T20:07:00Z">
        <w:r w:rsidR="00ED5488" w:rsidRPr="0005446F" w:rsidDel="002F5BC0">
          <w:rPr>
            <w:rFonts w:ascii="Arial" w:hAnsi="Arial" w:cs="Arial"/>
          </w:rPr>
          <w:delInstrText xml:space="preserve"> ADDIN ZOTERO_ITEM CSL_CITATION {"citationID":"wqi5YS3D","properties":{"formattedCitation":"\\super 85\\nosupersub{}","plainCitation":"85","noteIndex":0},"citationItems":[{"id":2262,"uris":["http://zotero.org/users/3131818/items/42DXQGG7"],"uri":["http://zotero.org/users/3131818/items/42DXQGG7"],"itemData":{"id":2262,"type":"article-journal","abstract":"Ecology Letters (2011) 14: 1191?1200 Abstract Both tropical and temperate species are responding to global warming through range shifts, but our understanding of the consequences of these shifts for whole communities is limited. Here, we use current elevational range data for six taxonomic groups spanning 90° in latitude to examine the potential impacts of climate-driven range shifts on community change, or ?disassembly?, across latitude. Elevational ranges are smaller at low latitudes for most groups and, as a consequence, tropical communities appear to be more sensitive to temperature increases compared with temperate communities. Under site-specific temperature projections, we generally found greater community disassembly in tropical compared with temperate communities, although this varied by dispersal assumptions. Mountain height can impact the amount of community disassembly, with greater change occurring on smaller mountains. Finally, projected community disassembly was higher for ectotherms than endotherms, although the variation among ectotherms was greater than the variation separating endotherms and ectotherms.","container-title":"Ecology Letters","DOI":"10.1111/j.1461-0248.2011.01689.x","ISSN":"1461-023X","issue":"12","journalAbbreviation":"Ecology Letters","page":"1191-1200","title":"Climate change and community disassembly: impacts of warming on tropical and temperate montane community structure","volume":"14","author":[{"family":"Sheldon","given":"Kimberly S."},{"family":"Yang","given":"Sylvia"},{"family":"Tewksbury","given":"Joshua J."}],"issued":{"date-parts":[["2011",12,1]]}}}],"schema":"https://github.com/citation-style-language/schema/raw/master/csl-citation.json"} </w:delInstrText>
        </w:r>
      </w:del>
      <w:r w:rsidR="009A268A" w:rsidRPr="0005446F">
        <w:rPr>
          <w:rFonts w:ascii="Arial" w:hAnsi="Arial" w:cs="Arial"/>
        </w:rPr>
        <w:fldChar w:fldCharType="separate"/>
      </w:r>
      <w:ins w:id="1107" w:author="Simon Brandl" w:date="2020-06-01T20:33:00Z">
        <w:r w:rsidR="001A739E" w:rsidRPr="001A739E">
          <w:rPr>
            <w:rFonts w:ascii="Arial" w:hAnsi="Arial" w:cs="Arial"/>
            <w:vertAlign w:val="superscript"/>
            <w:rPrChange w:id="1108" w:author="Simon Brandl" w:date="2020-06-01T20:33:00Z">
              <w:rPr>
                <w:rFonts w:ascii="Times New Roman" w:hAnsi="Times New Roman" w:cs="Times New Roman"/>
                <w:vertAlign w:val="superscript"/>
              </w:rPr>
            </w:rPrChange>
          </w:rPr>
          <w:t>88</w:t>
        </w:r>
      </w:ins>
      <w:del w:id="1109" w:author="Simon Brandl" w:date="2020-06-01T20:07:00Z">
        <w:r w:rsidR="00ED5488" w:rsidRPr="001A739E" w:rsidDel="002F5BC0">
          <w:rPr>
            <w:rFonts w:ascii="Arial" w:hAnsi="Arial" w:cs="Arial"/>
            <w:vertAlign w:val="superscript"/>
            <w:rPrChange w:id="1110" w:author="Simon Brandl" w:date="2020-06-01T20:33:00Z">
              <w:rPr>
                <w:rFonts w:ascii="Arial" w:hAnsi="Arial" w:cs="Arial"/>
                <w:vertAlign w:val="superscript"/>
              </w:rPr>
            </w:rPrChange>
          </w:rPr>
          <w:delText>85</w:delText>
        </w:r>
      </w:del>
      <w:r w:rsidR="009A268A" w:rsidRPr="0005446F">
        <w:rPr>
          <w:rFonts w:ascii="Arial" w:hAnsi="Arial" w:cs="Arial"/>
        </w:rPr>
        <w:fldChar w:fldCharType="end"/>
      </w:r>
      <w:del w:id="1111" w:author="Simon Brandl" w:date="2020-05-22T16:31:00Z">
        <w:r w:rsidRPr="0005446F" w:rsidDel="006B3261">
          <w:rPr>
            <w:rFonts w:ascii="Arial" w:hAnsi="Arial" w:cs="Arial"/>
          </w:rPr>
          <w:delText>, from highly-vulnerable, tropical ectotherms in a natural setting</w:delText>
        </w:r>
      </w:del>
      <w:r w:rsidR="009A268A" w:rsidRPr="0005446F">
        <w:rPr>
          <w:rFonts w:ascii="Arial" w:hAnsi="Arial" w:cs="Arial"/>
        </w:rPr>
        <w:t>.</w:t>
      </w:r>
    </w:p>
    <w:p w14:paraId="2986B06A" w14:textId="5B48C0C2" w:rsidR="00C73A98" w:rsidRPr="0005446F" w:rsidRDefault="00C73A98" w:rsidP="00C73A98">
      <w:pPr>
        <w:spacing w:line="480" w:lineRule="auto"/>
        <w:rPr>
          <w:rFonts w:ascii="Arial" w:hAnsi="Arial" w:cs="Arial"/>
        </w:rPr>
      </w:pPr>
    </w:p>
    <w:p w14:paraId="1117BD1A" w14:textId="3C67609F" w:rsidR="00C73A98" w:rsidRPr="0005446F" w:rsidRDefault="00C73A98" w:rsidP="00ED5488">
      <w:pPr>
        <w:spacing w:line="480" w:lineRule="auto"/>
        <w:rPr>
          <w:rFonts w:ascii="Arial" w:hAnsi="Arial" w:cs="Arial"/>
          <w:i/>
          <w:iCs/>
        </w:rPr>
      </w:pPr>
      <w:r w:rsidRPr="0005446F">
        <w:rPr>
          <w:rFonts w:ascii="Arial" w:hAnsi="Arial" w:cs="Arial"/>
          <w:i/>
          <w:iCs/>
        </w:rPr>
        <w:t>Ecosystem-scale consequences</w:t>
      </w:r>
    </w:p>
    <w:p w14:paraId="67A5F883" w14:textId="2D8750AB" w:rsidR="00AD50E3" w:rsidRPr="0005446F" w:rsidRDefault="00D74A90">
      <w:pPr>
        <w:spacing w:line="480" w:lineRule="auto"/>
        <w:rPr>
          <w:rFonts w:ascii="Arial" w:hAnsi="Arial" w:cs="Arial"/>
        </w:rPr>
      </w:pPr>
      <w:r w:rsidRPr="0005446F">
        <w:rPr>
          <w:rFonts w:ascii="Arial" w:hAnsi="Arial" w:cs="Arial"/>
        </w:rPr>
        <w:t xml:space="preserve">The </w:t>
      </w:r>
      <w:r w:rsidR="00CF09F3">
        <w:rPr>
          <w:rFonts w:ascii="Arial" w:hAnsi="Arial" w:cs="Arial"/>
        </w:rPr>
        <w:t>organismal responses that</w:t>
      </w:r>
      <w:r w:rsidRPr="0005446F">
        <w:rPr>
          <w:rFonts w:ascii="Arial" w:hAnsi="Arial" w:cs="Arial"/>
        </w:rPr>
        <w:t xml:space="preserve"> </w:t>
      </w:r>
      <w:del w:id="1112" w:author="Simon Brandl" w:date="2020-06-01T14:31:00Z">
        <w:r w:rsidRPr="0005446F" w:rsidDel="003F3180">
          <w:rPr>
            <w:rFonts w:ascii="Arial" w:hAnsi="Arial" w:cs="Arial"/>
          </w:rPr>
          <w:delText xml:space="preserve">appear to </w:delText>
        </w:r>
      </w:del>
      <w:r w:rsidRPr="0005446F">
        <w:rPr>
          <w:rFonts w:ascii="Arial" w:hAnsi="Arial" w:cs="Arial"/>
        </w:rPr>
        <w:t>govern community assembly in the southeastern Arabian Gulf</w:t>
      </w:r>
      <w:r w:rsidR="00892727" w:rsidRPr="0005446F">
        <w:rPr>
          <w:rFonts w:ascii="Arial" w:hAnsi="Arial" w:cs="Arial"/>
        </w:rPr>
        <w:t xml:space="preserve"> </w:t>
      </w:r>
      <w:r w:rsidRPr="0005446F">
        <w:rPr>
          <w:rFonts w:ascii="Arial" w:hAnsi="Arial" w:cs="Arial"/>
        </w:rPr>
        <w:t xml:space="preserve">create </w:t>
      </w:r>
      <w:r w:rsidR="00892727" w:rsidRPr="0005446F">
        <w:rPr>
          <w:rFonts w:ascii="Arial" w:hAnsi="Arial" w:cs="Arial"/>
        </w:rPr>
        <w:t xml:space="preserve">a sobering perspective on coral reef ecosystem functioning in a </w:t>
      </w:r>
      <w:ins w:id="1113" w:author="Simon Brandl" w:date="2020-06-01T20:55:00Z">
        <w:r w:rsidR="00695A4E">
          <w:rPr>
            <w:rFonts w:ascii="Arial" w:hAnsi="Arial" w:cs="Arial"/>
          </w:rPr>
          <w:t xml:space="preserve">more </w:t>
        </w:r>
      </w:ins>
      <w:del w:id="1114" w:author="Simon Brandl" w:date="2020-06-01T20:55:00Z">
        <w:r w:rsidR="00892727" w:rsidRPr="0005446F" w:rsidDel="00695A4E">
          <w:rPr>
            <w:rFonts w:ascii="Arial" w:hAnsi="Arial" w:cs="Arial"/>
          </w:rPr>
          <w:delText>warming</w:delText>
        </w:r>
        <w:r w:rsidR="00CF09F3" w:rsidDel="00695A4E">
          <w:rPr>
            <w:rFonts w:ascii="Arial" w:hAnsi="Arial" w:cs="Arial"/>
          </w:rPr>
          <w:delText xml:space="preserve">, </w:delText>
        </w:r>
      </w:del>
      <w:del w:id="1115" w:author="Simon Brandl" w:date="2020-06-01T14:31:00Z">
        <w:r w:rsidR="00CF09F3" w:rsidDel="003F3180">
          <w:rPr>
            <w:rFonts w:ascii="Arial" w:hAnsi="Arial" w:cs="Arial"/>
          </w:rPr>
          <w:delText xml:space="preserve">more </w:delText>
        </w:r>
      </w:del>
      <w:del w:id="1116" w:author="Simon Brandl" w:date="2020-05-22T16:34:00Z">
        <w:r w:rsidR="00CF09F3" w:rsidDel="006B3261">
          <w:rPr>
            <w:rFonts w:ascii="Arial" w:hAnsi="Arial" w:cs="Arial"/>
          </w:rPr>
          <w:delText xml:space="preserve">thermally </w:delText>
        </w:r>
      </w:del>
      <w:r w:rsidR="00CF09F3">
        <w:rPr>
          <w:rFonts w:ascii="Arial" w:hAnsi="Arial" w:cs="Arial"/>
        </w:rPr>
        <w:t>extreme</w:t>
      </w:r>
      <w:ins w:id="1117" w:author="Simon Brandl" w:date="2020-06-01T20:55:00Z">
        <w:r w:rsidR="00695A4E">
          <w:rPr>
            <w:rFonts w:ascii="Arial" w:hAnsi="Arial" w:cs="Arial"/>
          </w:rPr>
          <w:t>, rapidly warming</w:t>
        </w:r>
      </w:ins>
      <w:r w:rsidR="00892727" w:rsidRPr="0005446F">
        <w:rPr>
          <w:rFonts w:ascii="Arial" w:hAnsi="Arial" w:cs="Arial"/>
        </w:rPr>
        <w:t xml:space="preserve"> ocean. Coral reefs are </w:t>
      </w:r>
      <w:del w:id="1118" w:author="Simon Brandl" w:date="2020-06-01T14:31:00Z">
        <w:r w:rsidR="00892727" w:rsidRPr="0005446F" w:rsidDel="003F3180">
          <w:rPr>
            <w:rFonts w:ascii="Arial" w:hAnsi="Arial" w:cs="Arial"/>
          </w:rPr>
          <w:delText xml:space="preserve">some of the most </w:delText>
        </w:r>
      </w:del>
      <w:ins w:id="1119" w:author="Simon Brandl" w:date="2020-06-01T14:31:00Z">
        <w:r w:rsidR="003F3180">
          <w:rPr>
            <w:rFonts w:ascii="Arial" w:hAnsi="Arial" w:cs="Arial"/>
          </w:rPr>
          <w:t xml:space="preserve">highly </w:t>
        </w:r>
      </w:ins>
      <w:r w:rsidR="00892727" w:rsidRPr="0005446F">
        <w:rPr>
          <w:rFonts w:ascii="Arial" w:hAnsi="Arial" w:cs="Arial"/>
        </w:rPr>
        <w:t>productive marine ecosystems</w:t>
      </w:r>
      <w:r w:rsidR="00892727" w:rsidRPr="0005446F">
        <w:rPr>
          <w:rFonts w:ascii="Arial" w:hAnsi="Arial" w:cs="Arial"/>
        </w:rPr>
        <w:fldChar w:fldCharType="begin"/>
      </w:r>
      <w:ins w:id="1120" w:author="Simon Brandl" w:date="2020-06-01T20:33:00Z">
        <w:r w:rsidR="001A739E">
          <w:rPr>
            <w:rFonts w:ascii="Arial" w:hAnsi="Arial" w:cs="Arial"/>
          </w:rPr>
          <w:instrText xml:space="preserve"> ADDIN ZOTERO_ITEM CSL_CITATION {"citationID":"BYjZLrnL","properties":{"formattedCitation":"\\super 89\\nosupersub{}","plainCitation":"89","noteIndex":0},"citationItems":[{"id":752,"uris":["http://zotero.org/users/3131818/items/IJZFT4UH"],"uri":["http://zotero.org/users/3131818/items/IJZFT4UH"],"itemData":{"id":752,"type":"article-journal","container-title":"Coral reefs","ISSN":"0722-4028","issue":"2","journalAbbreviation":"Coral reefs","page":"55-64","title":"Role of coral reefs in global ocean production","volume":"10","author":[{"family":"Crossland","given":"CJ"},{"family":"Hatcher","given":"BG"},{"family":"Smith","given":"SV"}],"issued":{"date-parts":[["1991"]]}}}],"schema":"https://github.com/citation-style-language/schema/raw/master/csl-citation.json"} </w:instrText>
        </w:r>
      </w:ins>
      <w:del w:id="1121" w:author="Simon Brandl" w:date="2020-06-01T20:07:00Z">
        <w:r w:rsidR="00ED5488" w:rsidRPr="0005446F" w:rsidDel="002F5BC0">
          <w:rPr>
            <w:rFonts w:ascii="Arial" w:hAnsi="Arial" w:cs="Arial"/>
          </w:rPr>
          <w:delInstrText xml:space="preserve"> ADDIN ZOTERO_ITEM CSL_CITATION {"citationID":"BYjZLrnL","properties":{"formattedCitation":"\\super 86\\nosupersub{}","plainCitation":"86","noteIndex":0},"citationItems":[{"id":752,"uris":["http://zotero.org/users/3131818/items/IJZFT4UH"],"uri":["http://zotero.org/users/3131818/items/IJZFT4UH"],"itemData":{"id":752,"type":"article-journal","container-title":"Coral reefs","ISSN":"0722-4028","issue":"2","journalAbbreviation":"Coral reefs","page":"55-64","title":"Role of coral reefs in global ocean production","volume":"10","author":[{"family":"Crossland","given":"CJ"},{"family":"Hatcher","given":"BG"},{"family":"Smith","given":"SV"}],"issued":{"date-parts":[["1991"]]}}}],"schema":"https://github.com/citation-style-language/schema/raw/master/csl-citation.json"} </w:delInstrText>
        </w:r>
      </w:del>
      <w:r w:rsidR="00892727" w:rsidRPr="0005446F">
        <w:rPr>
          <w:rFonts w:ascii="Arial" w:hAnsi="Arial" w:cs="Arial"/>
        </w:rPr>
        <w:fldChar w:fldCharType="separate"/>
      </w:r>
      <w:ins w:id="1122" w:author="Simon Brandl" w:date="2020-06-01T20:33:00Z">
        <w:r w:rsidR="001A739E" w:rsidRPr="001A739E">
          <w:rPr>
            <w:rFonts w:ascii="Arial" w:hAnsi="Arial" w:cs="Arial"/>
            <w:vertAlign w:val="superscript"/>
            <w:rPrChange w:id="1123" w:author="Simon Brandl" w:date="2020-06-01T20:33:00Z">
              <w:rPr>
                <w:rFonts w:ascii="Times New Roman" w:hAnsi="Times New Roman" w:cs="Times New Roman"/>
                <w:vertAlign w:val="superscript"/>
              </w:rPr>
            </w:rPrChange>
          </w:rPr>
          <w:t>89</w:t>
        </w:r>
      </w:ins>
      <w:del w:id="1124" w:author="Simon Brandl" w:date="2020-06-01T20:07:00Z">
        <w:r w:rsidR="00ED5488" w:rsidRPr="001A739E" w:rsidDel="002F5BC0">
          <w:rPr>
            <w:rFonts w:ascii="Arial" w:hAnsi="Arial" w:cs="Arial"/>
            <w:vertAlign w:val="superscript"/>
            <w:rPrChange w:id="1125" w:author="Simon Brandl" w:date="2020-06-01T20:33:00Z">
              <w:rPr>
                <w:rFonts w:ascii="Arial" w:hAnsi="Arial" w:cs="Arial"/>
                <w:vertAlign w:val="superscript"/>
              </w:rPr>
            </w:rPrChange>
          </w:rPr>
          <w:delText>86</w:delText>
        </w:r>
      </w:del>
      <w:r w:rsidR="00892727" w:rsidRPr="0005446F">
        <w:rPr>
          <w:rFonts w:ascii="Arial" w:hAnsi="Arial" w:cs="Arial"/>
        </w:rPr>
        <w:fldChar w:fldCharType="end"/>
      </w:r>
      <w:r w:rsidR="00892727" w:rsidRPr="0005446F">
        <w:rPr>
          <w:rFonts w:ascii="Arial" w:hAnsi="Arial" w:cs="Arial"/>
        </w:rPr>
        <w:t xml:space="preserve"> that are sustained through a variety of energetic pathways</w:t>
      </w:r>
      <w:r w:rsidR="00892727" w:rsidRPr="0005446F">
        <w:rPr>
          <w:rFonts w:ascii="Arial" w:hAnsi="Arial" w:cs="Arial"/>
        </w:rPr>
        <w:fldChar w:fldCharType="begin"/>
      </w:r>
      <w:ins w:id="1126" w:author="Simon Brandl" w:date="2020-06-01T20:33:00Z">
        <w:r w:rsidR="001A739E">
          <w:rPr>
            <w:rFonts w:ascii="Arial" w:hAnsi="Arial" w:cs="Arial"/>
          </w:rPr>
          <w:instrText xml:space="preserve"> ADDIN ZOTERO_ITEM CSL_CITATION {"citationID":"zZ1gxjib","properties":{"formattedCitation":"\\super 90\\uc0\\u8211{}93\\nosupersub{}","plainCitation":"90–93","noteIndex":0},"citationItems":[{"id":1909,"uris":["http://zotero.org/users/3131818/items/RIZL2QAT"],"uri":["http://zotero.org/users/3131818/items/RIZL2QAT"],"itemData":{"id":1909,"type":"article-journal","container-title":"Nature communications","ISSN":"2041-1723","journalAbbreviation":"Nature communications","page":"10581","title":"Near-island biological hotspots in barren ocean basins","volume":"7","author":[{"family":"Gove","given":"Jamison M"},{"family":"McManus","given":"Margaret A"},{"family":"Neuheimer","given":"Anna B"},{"family":"Polovina","given":"Jeffrey J"},{"family":"Drazen","given":"Jeffrey C"},{"family":"Smith","given":"Craig R"},{"family":"Merrifield","given":"Mark A"},{"family":"Friedlander","given":"Alan M"},{"family":"Ehses","given":"Julia S"},{"family":"Young","given":"Charles W"}],"issued":{"date-parts":[["2016"]]}}},{"id":841,"uris":["http://zotero.org/users/3131818/items/38WQV7M9"],"uri":["http://zotero.org/users/3131818/items/38WQV7M9"],"itemData":{"id":841,"type":"article-journal","container-title":"Science","ISSN":"0036-8075","issue":"6154","journalAbbreviation":"Science","page":"108-110","title":"Surviving in a marine desert: the sponge loop retains resources within coral reefs","volume":"342","author":[{"family":"De Goeij","given":"Jasper M"},{"family":"Van Oevelen","given":"Dick"},{"family":"Vermeij","given":"Mark JA"},{"family":"Osinga","given":"Ronald"},{"family":"Middelburg","given":"Jack J"},{"family":"Goeij","given":"Anton FPM","non-dropping-particle":"de"},{"family":"Admiraal","given":"Wim"}],"issued":{"date-parts":[["2013"]]}}},{"id":803,"uris":["http://zotero.org/users/3131818/items/ICU6JX2M"],"uri":["http://zotero.org/users/3131818/items/ICU6JX2M"],"itemData":{"id":803,"type":"article-journal","container-title":"Nature","ISSN":"0028-0836","issue":"6978","journalAbbreviation":"Nature","page":"66-70","title":"Coral mucus functions as an energy carrier and particle trap in the reef ecosystem","volume":"428","author":[{"family":"Wild","given":"Christian"},{"family":"Huettel","given":"Markus"},{"family":"Klueter","given":"Anke"},{"family":"Kremb","given":"Stephan G"},{"family":"Rasheed","given":"Mohammed YM"},{"family":"Jørgensen","given":"Bo B"}],"issued":{"date-parts":[["2004"]]}}},{"id":1256,"uris":["http://zotero.org/users/3131818/items/64QV49HQ"],"uri":["http://zotero.org/users/3131818/items/64QV49HQ"],"itemData":{"id":1256,"type":"article-journal","container-title":"Bulletin of Marine Science","ISSN":"0007-4977","issue":"3","journalAbbreviation":"Bulletin of Marine Science","page":"459-479","title":"Zooplankton, planktivorous fish, and water currents on a windward reef face: Great Barrier Reef, Australia","volume":"42","author":[{"family":"Hamner","given":"WM"},{"family":"Jones","given":"MS"},{"family":"Carleton","given":"JH"},{"family":"Hauri","given":"IR"},{"family":"Williams","given":"D McB"}],"issued":{"date-parts":[["1988"]]}}}],"schema":"https://github.com/citation-style-language/schema/raw/master/csl-citation.json"} </w:instrText>
        </w:r>
      </w:ins>
      <w:del w:id="1127" w:author="Simon Brandl" w:date="2020-06-01T20:07:00Z">
        <w:r w:rsidR="00ED5488" w:rsidRPr="0005446F" w:rsidDel="002F5BC0">
          <w:rPr>
            <w:rFonts w:ascii="Arial" w:hAnsi="Arial" w:cs="Arial"/>
          </w:rPr>
          <w:delInstrText xml:space="preserve"> ADDIN ZOTERO_ITEM CSL_CITATION {"citationID":"zZ1gxjib","properties":{"formattedCitation":"\\super 87\\uc0\\u8211{}90\\nosupersub{}","plainCitation":"87–90","noteIndex":0},"citationItems":[{"id":1909,"uris":["http://zotero.org/users/3131818/items/RIZL2QAT"],"uri":["http://zotero.org/users/3131818/items/RIZL2QAT"],"itemData":{"id":1909,"type":"article-journal","container-title":"Nature communications","ISSN":"2041-1723","journalAbbreviation":"Nature communications","page":"10581","title":"Near-island biological hotspots in barren ocean basins","volume":"7","author":[{"family":"Gove","given":"Jamison M"},{"family":"McManus","given":"Margaret A"},{"family":"Neuheimer","given":"Anna B"},{"family":"Polovina","given":"Jeffrey J"},{"family":"Drazen","given":"Jeffrey C"},{"family":"Smith","given":"Craig R"},{"family":"Merrifield","given":"Mark A"},{"family":"Friedlander","given":"Alan M"},{"family":"Ehses","given":"Julia S"},{"family":"Young","given":"Charles W"}],"issued":{"date-parts":[["2016"]]}}},{"id":841,"uris":["http://zotero.org/users/3131818/items/38WQV7M9"],"uri":["http://zotero.org/users/3131818/items/38WQV7M9"],"itemData":{"id":841,"type":"article-journal","container-title":"Science","ISSN":"0036-8075","issue":"6154","journalAbbreviation":"Science","page":"108-110","title":"Surviving in a marine desert: the sponge loop retains resources within coral reefs","volume":"342","author":[{"family":"De Goeij","given":"Jasper M"},{"family":"Van Oevelen","given":"Dick"},{"family":"Vermeij","given":"Mark JA"},{"family":"Osinga","given":"Ronald"},{"family":"Middelburg","given":"Jack J"},{"family":"Goeij","given":"Anton FPM","non-dropping-particle":"de"},{"family":"Admiraal","given":"Wim"}],"issued":{"date-parts":[["2013"]]}}},{"id":803,"uris":["http://zotero.org/users/3131818/items/ICU6JX2M"],"uri":["http://zotero.org/users/3131818/items/ICU6JX2M"],"itemData":{"id":803,"type":"article-journal","container-title":"Nature","ISSN":"0028-0836","issue":"6978","journalAbbreviation":"Nature","page":"66-70","title":"Coral mucus functions as an energy carrier and particle trap in the reef ecosystem","volume":"428","author":[{"family":"Wild","given":"Christian"},{"family":"Huettel","given":"Markus"},{"family":"Klueter","given":"Anke"},{"family":"Kremb","given":"Stephan G"},{"family":"Rasheed","given":"Mohammed YM"},{"family":"Jørgensen","given":"Bo B"}],"issued":{"date-parts":[["2004"]]}}},{"id":1256,"uris":["http://zotero.org/users/3131818/items/64QV49HQ"],"uri":["http://zotero.org/users/3131818/items/64QV49HQ"],"itemData":{"id":1256,"type":"article-journal","container-title":"Bulletin of Marine Science","ISSN":"0007-4977","issue":"3","journalAbbreviation":"Bulletin of Marine Science","page":"459-479","title":"Zooplankton, planktivorous fish, and water currents on a windward reef face: Great Barrier Reef, Australia","volume":"42","author":[{"family":"Hamner","given":"WM"},{"family":"Jones","given":"MS"},{"family":"Carleton","given":"JH"},{"family":"Hauri","given":"IR"},{"family":"Williams","given":"D McB"}],"issued":{"date-parts":[["1988"]]}}}],"schema":"https://github.com/citation-style-language/schema/raw/master/csl-citation.json"} </w:delInstrText>
        </w:r>
      </w:del>
      <w:r w:rsidR="00892727" w:rsidRPr="0005446F">
        <w:rPr>
          <w:rFonts w:ascii="Arial" w:hAnsi="Arial" w:cs="Arial"/>
        </w:rPr>
        <w:fldChar w:fldCharType="separate"/>
      </w:r>
      <w:ins w:id="1128" w:author="Simon Brandl" w:date="2020-06-01T20:33:00Z">
        <w:r w:rsidR="001A739E" w:rsidRPr="001A739E">
          <w:rPr>
            <w:rFonts w:ascii="Arial" w:hAnsi="Arial" w:cs="Arial"/>
            <w:vertAlign w:val="superscript"/>
            <w:rPrChange w:id="1129" w:author="Simon Brandl" w:date="2020-06-01T20:33:00Z">
              <w:rPr>
                <w:rFonts w:ascii="Times New Roman" w:hAnsi="Times New Roman" w:cs="Times New Roman"/>
                <w:vertAlign w:val="superscript"/>
              </w:rPr>
            </w:rPrChange>
          </w:rPr>
          <w:t>90–93</w:t>
        </w:r>
      </w:ins>
      <w:del w:id="1130" w:author="Simon Brandl" w:date="2020-06-01T20:07:00Z">
        <w:r w:rsidR="00ED5488" w:rsidRPr="001A739E" w:rsidDel="002F5BC0">
          <w:rPr>
            <w:rFonts w:ascii="Arial" w:hAnsi="Arial" w:cs="Arial"/>
            <w:vertAlign w:val="superscript"/>
            <w:rPrChange w:id="1131" w:author="Simon Brandl" w:date="2020-06-01T20:33:00Z">
              <w:rPr>
                <w:rFonts w:ascii="Arial" w:hAnsi="Arial" w:cs="Arial"/>
                <w:vertAlign w:val="superscript"/>
              </w:rPr>
            </w:rPrChange>
          </w:rPr>
          <w:delText>87–90</w:delText>
        </w:r>
      </w:del>
      <w:r w:rsidR="00892727" w:rsidRPr="0005446F">
        <w:rPr>
          <w:rFonts w:ascii="Arial" w:hAnsi="Arial" w:cs="Arial"/>
        </w:rPr>
        <w:fldChar w:fldCharType="end"/>
      </w:r>
      <w:r w:rsidR="00A52E90" w:rsidRPr="0005446F">
        <w:rPr>
          <w:rFonts w:ascii="Arial" w:hAnsi="Arial" w:cs="Arial"/>
        </w:rPr>
        <w:t xml:space="preserve">. </w:t>
      </w:r>
      <w:r w:rsidR="00BD7BEE" w:rsidRPr="0005446F">
        <w:rPr>
          <w:rFonts w:ascii="Arial" w:hAnsi="Arial" w:cs="Arial"/>
        </w:rPr>
        <w:t>Among these pathways</w:t>
      </w:r>
      <w:r w:rsidR="00A52E90" w:rsidRPr="0005446F">
        <w:rPr>
          <w:rFonts w:ascii="Arial" w:hAnsi="Arial" w:cs="Arial"/>
        </w:rPr>
        <w:t xml:space="preserve">, </w:t>
      </w:r>
      <w:r w:rsidR="00892727" w:rsidRPr="0005446F">
        <w:rPr>
          <w:rFonts w:ascii="Arial" w:hAnsi="Arial" w:cs="Arial"/>
        </w:rPr>
        <w:t>benthic productivity</w:t>
      </w:r>
      <w:r w:rsidR="00265848" w:rsidRPr="0005446F">
        <w:rPr>
          <w:rFonts w:ascii="Arial" w:hAnsi="Arial" w:cs="Arial"/>
        </w:rPr>
        <w:fldChar w:fldCharType="begin"/>
      </w:r>
      <w:ins w:id="1132" w:author="Simon Brandl" w:date="2020-06-01T20:33:00Z">
        <w:r w:rsidR="001A739E">
          <w:rPr>
            <w:rFonts w:ascii="Arial" w:hAnsi="Arial" w:cs="Arial"/>
          </w:rPr>
          <w:instrText xml:space="preserve"> ADDIN ZOTERO_ITEM CSL_CITATION {"citationID":"D0LZcKxl","properties":{"formattedCitation":"\\super 94\\nosupersub{}","plainCitation":"94","noteIndex":0},"citationItems":[{"id":751,"uris":["http://zotero.org/users/3131818/items/KQI2JKIJ"],"uri":["http://zotero.org/users/3131818/items/KQI2JKIJ"],"itemData":{"id":751,"type":"article-journal","container-title":"Trends in Ecology &amp; Evolution","ISSN":"0169-5347","issue":"5","journalAbbreviation":"Trends in Ecology &amp; Evolution","page":"106-111","title":"Coral reef primary productivity: a beggar's banquet","volume":"3","author":[{"family":"Hatcher","given":"Bruce Gordon"}],"issued":{"date-parts":[["1988"]]}}}],"schema":"https://github.com/citation-style-language/schema/raw/master/csl-citation.json"} </w:instrText>
        </w:r>
      </w:ins>
      <w:del w:id="1133" w:author="Simon Brandl" w:date="2020-06-01T20:07:00Z">
        <w:r w:rsidR="00ED5488" w:rsidRPr="0005446F" w:rsidDel="002F5BC0">
          <w:rPr>
            <w:rFonts w:ascii="Arial" w:hAnsi="Arial" w:cs="Arial"/>
          </w:rPr>
          <w:delInstrText xml:space="preserve"> ADDIN ZOTERO_ITEM CSL_CITATION {"citationID":"D0LZcKxl","properties":{"formattedCitation":"\\super 91\\nosupersub{}","plainCitation":"91","noteIndex":0},"citationItems":[{"id":751,"uris":["http://zotero.org/users/3131818/items/KQI2JKIJ"],"uri":["http://zotero.org/users/3131818/items/KQI2JKIJ"],"itemData":{"id":751,"type":"article-journal","container-title":"Trends in Ecology &amp; Evolution","ISSN":"0169-5347","issue":"5","journalAbbreviation":"Trends in Ecology &amp; Evolution","page":"106-111","title":"Coral reef primary productivity: a beggar's banquet","volume":"3","author":[{"family":"Hatcher","given":"Bruce Gordon"}],"issued":{"date-parts":[["1988"]]}}}],"schema":"https://github.com/citation-style-language/schema/raw/master/csl-citation.json"} </w:delInstrText>
        </w:r>
      </w:del>
      <w:r w:rsidR="00265848" w:rsidRPr="0005446F">
        <w:rPr>
          <w:rFonts w:ascii="Arial" w:hAnsi="Arial" w:cs="Arial"/>
        </w:rPr>
        <w:fldChar w:fldCharType="separate"/>
      </w:r>
      <w:ins w:id="1134" w:author="Simon Brandl" w:date="2020-06-01T20:33:00Z">
        <w:r w:rsidR="001A739E" w:rsidRPr="001A739E">
          <w:rPr>
            <w:rFonts w:ascii="Arial" w:hAnsi="Arial" w:cs="Arial"/>
            <w:vertAlign w:val="superscript"/>
            <w:rPrChange w:id="1135" w:author="Simon Brandl" w:date="2020-06-01T20:33:00Z">
              <w:rPr>
                <w:rFonts w:ascii="Times New Roman" w:hAnsi="Times New Roman" w:cs="Times New Roman"/>
                <w:vertAlign w:val="superscript"/>
              </w:rPr>
            </w:rPrChange>
          </w:rPr>
          <w:t>94</w:t>
        </w:r>
      </w:ins>
      <w:del w:id="1136" w:author="Simon Brandl" w:date="2020-06-01T20:07:00Z">
        <w:r w:rsidR="00ED5488" w:rsidRPr="001A739E" w:rsidDel="002F5BC0">
          <w:rPr>
            <w:rFonts w:ascii="Arial" w:hAnsi="Arial" w:cs="Arial"/>
            <w:vertAlign w:val="superscript"/>
            <w:rPrChange w:id="1137" w:author="Simon Brandl" w:date="2020-06-01T20:33:00Z">
              <w:rPr>
                <w:rFonts w:ascii="Arial" w:hAnsi="Arial" w:cs="Arial"/>
                <w:vertAlign w:val="superscript"/>
              </w:rPr>
            </w:rPrChange>
          </w:rPr>
          <w:delText>91</w:delText>
        </w:r>
      </w:del>
      <w:r w:rsidR="00265848" w:rsidRPr="0005446F">
        <w:rPr>
          <w:rFonts w:ascii="Arial" w:hAnsi="Arial" w:cs="Arial"/>
        </w:rPr>
        <w:fldChar w:fldCharType="end"/>
      </w:r>
      <w:r w:rsidR="00892727" w:rsidRPr="0005446F">
        <w:rPr>
          <w:rFonts w:ascii="Arial" w:hAnsi="Arial" w:cs="Arial"/>
        </w:rPr>
        <w:t xml:space="preserve"> and its assimilation and transfer through cryptobenthic reef fishes represents an important </w:t>
      </w:r>
      <w:r w:rsidR="007C12D5" w:rsidRPr="0005446F">
        <w:rPr>
          <w:rFonts w:ascii="Arial" w:hAnsi="Arial" w:cs="Arial"/>
        </w:rPr>
        <w:t xml:space="preserve">bottom-up </w:t>
      </w:r>
      <w:r w:rsidR="00892727" w:rsidRPr="0005446F">
        <w:rPr>
          <w:rFonts w:ascii="Arial" w:hAnsi="Arial" w:cs="Arial"/>
        </w:rPr>
        <w:t>flux of energy and nutrients to higher trophic levels</w:t>
      </w:r>
      <w:r w:rsidR="00892727" w:rsidRPr="0005446F">
        <w:rPr>
          <w:rFonts w:ascii="Arial" w:hAnsi="Arial" w:cs="Arial"/>
        </w:rPr>
        <w:fldChar w:fldCharType="begin"/>
      </w:r>
      <w:ins w:id="1138" w:author="Simon Brandl" w:date="2020-06-01T20:07:00Z">
        <w:r w:rsidR="002F5BC0">
          <w:rPr>
            <w:rFonts w:ascii="Arial" w:hAnsi="Arial" w:cs="Arial"/>
          </w:rPr>
          <w:instrText xml:space="preserve"> ADDIN ZOTERO_ITEM CSL_CITATION {"citationID":"cItBHrwG","properties":{"formattedCitation":"\\super 53\\nosupersub{}","plainCitation":"53","noteIndex":0},"citationItems":[{"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instrText>
        </w:r>
      </w:ins>
      <w:del w:id="1139" w:author="Simon Brandl" w:date="2020-06-01T20:07:00Z">
        <w:r w:rsidR="00ED5488" w:rsidRPr="0005446F" w:rsidDel="002F5BC0">
          <w:rPr>
            <w:rFonts w:ascii="Arial" w:hAnsi="Arial" w:cs="Arial"/>
          </w:rPr>
          <w:delInstrText xml:space="preserve"> ADDIN ZOTERO_ITEM CSL_CITATION {"citationID":"cItBHrwG","properties":{"formattedCitation":"\\super 54\\nosupersub{}","plainCitation":"54","noteIndex":0},"citationItems":[{"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delInstrText>
        </w:r>
      </w:del>
      <w:r w:rsidR="00892727" w:rsidRPr="0005446F">
        <w:rPr>
          <w:rFonts w:ascii="Arial" w:hAnsi="Arial" w:cs="Arial"/>
        </w:rPr>
        <w:fldChar w:fldCharType="separate"/>
      </w:r>
      <w:ins w:id="1140" w:author="Simon Brandl" w:date="2020-06-01T20:07:00Z">
        <w:r w:rsidR="002F5BC0" w:rsidRPr="002F5BC0">
          <w:rPr>
            <w:rFonts w:ascii="Arial" w:hAnsi="Arial" w:cs="Arial"/>
            <w:vertAlign w:val="superscript"/>
            <w:rPrChange w:id="1141" w:author="Simon Brandl" w:date="2020-06-01T20:07:00Z">
              <w:rPr>
                <w:rFonts w:ascii="Times New Roman" w:hAnsi="Times New Roman" w:cs="Times New Roman"/>
                <w:vertAlign w:val="superscript"/>
              </w:rPr>
            </w:rPrChange>
          </w:rPr>
          <w:t>53</w:t>
        </w:r>
      </w:ins>
      <w:del w:id="1142" w:author="Simon Brandl" w:date="2020-06-01T20:07:00Z">
        <w:r w:rsidR="00ED5488" w:rsidRPr="002F5BC0" w:rsidDel="002F5BC0">
          <w:rPr>
            <w:rFonts w:ascii="Arial" w:hAnsi="Arial" w:cs="Arial"/>
            <w:vertAlign w:val="superscript"/>
            <w:rPrChange w:id="1143" w:author="Simon Brandl" w:date="2020-06-01T20:07:00Z">
              <w:rPr>
                <w:rFonts w:ascii="Arial" w:hAnsi="Arial" w:cs="Arial"/>
                <w:vertAlign w:val="superscript"/>
              </w:rPr>
            </w:rPrChange>
          </w:rPr>
          <w:delText>54</w:delText>
        </w:r>
      </w:del>
      <w:r w:rsidR="00892727" w:rsidRPr="0005446F">
        <w:rPr>
          <w:rFonts w:ascii="Arial" w:hAnsi="Arial" w:cs="Arial"/>
        </w:rPr>
        <w:fldChar w:fldCharType="end"/>
      </w:r>
      <w:r w:rsidR="00892727" w:rsidRPr="0005446F">
        <w:rPr>
          <w:rFonts w:ascii="Arial" w:hAnsi="Arial" w:cs="Arial"/>
        </w:rPr>
        <w:t xml:space="preserve">. </w:t>
      </w:r>
      <w:r w:rsidR="00F1428A" w:rsidRPr="0005446F">
        <w:rPr>
          <w:rFonts w:ascii="Arial" w:hAnsi="Arial" w:cs="Arial"/>
        </w:rPr>
        <w:t xml:space="preserve">The differences in biomass production, transfer, and turnover between cryptobenthic fish communities in the Arabian Gulf and Gulf of Oman suggest that </w:t>
      </w:r>
      <w:r w:rsidR="00A5433E" w:rsidRPr="0005446F">
        <w:rPr>
          <w:rFonts w:ascii="Arial" w:hAnsi="Arial" w:cs="Arial"/>
        </w:rPr>
        <w:t xml:space="preserve">the role of </w:t>
      </w:r>
      <w:proofErr w:type="spellStart"/>
      <w:r w:rsidR="00A5433E" w:rsidRPr="0005446F">
        <w:rPr>
          <w:rFonts w:ascii="Arial" w:hAnsi="Arial" w:cs="Arial"/>
        </w:rPr>
        <w:t>cryptobenthics</w:t>
      </w:r>
      <w:proofErr w:type="spellEnd"/>
      <w:r w:rsidR="00A5433E" w:rsidRPr="0005446F">
        <w:rPr>
          <w:rFonts w:ascii="Arial" w:hAnsi="Arial" w:cs="Arial"/>
        </w:rPr>
        <w:t xml:space="preserve"> as vectors of energy and nutrients to larger consumers </w:t>
      </w:r>
      <w:r w:rsidR="00F1428A" w:rsidRPr="0005446F">
        <w:rPr>
          <w:rFonts w:ascii="Arial" w:hAnsi="Arial" w:cs="Arial"/>
        </w:rPr>
        <w:t xml:space="preserve">may be </w:t>
      </w:r>
      <w:r w:rsidR="00B97EB5" w:rsidRPr="0005446F">
        <w:rPr>
          <w:rFonts w:ascii="Arial" w:hAnsi="Arial" w:cs="Arial"/>
        </w:rPr>
        <w:t xml:space="preserve">stymied </w:t>
      </w:r>
      <w:ins w:id="1144" w:author="Simon Brandl" w:date="2020-06-01T14:31:00Z">
        <w:r w:rsidR="003F3180">
          <w:rPr>
            <w:rFonts w:ascii="Arial" w:hAnsi="Arial" w:cs="Arial"/>
          </w:rPr>
          <w:t xml:space="preserve">in </w:t>
        </w:r>
      </w:ins>
      <w:del w:id="1145" w:author="Simon Brandl" w:date="2020-05-22T16:35:00Z">
        <w:r w:rsidR="00B97EB5" w:rsidRPr="0005446F" w:rsidDel="006B3261">
          <w:rPr>
            <w:rFonts w:ascii="Arial" w:hAnsi="Arial" w:cs="Arial"/>
          </w:rPr>
          <w:delText xml:space="preserve">in </w:delText>
        </w:r>
        <w:r w:rsidR="00C34A68" w:rsidRPr="0005446F" w:rsidDel="006B3261">
          <w:rPr>
            <w:rFonts w:ascii="Arial" w:hAnsi="Arial" w:cs="Arial"/>
          </w:rPr>
          <w:delText xml:space="preserve">hot </w:delText>
        </w:r>
        <w:r w:rsidR="00B97EB5" w:rsidRPr="0005446F" w:rsidDel="006B3261">
          <w:rPr>
            <w:rFonts w:ascii="Arial" w:hAnsi="Arial" w:cs="Arial"/>
          </w:rPr>
          <w:delText>waters</w:delText>
        </w:r>
      </w:del>
      <w:ins w:id="1146" w:author="Simon Brandl" w:date="2020-05-22T16:35:00Z">
        <w:r w:rsidR="006B3261">
          <w:rPr>
            <w:rFonts w:ascii="Arial" w:hAnsi="Arial" w:cs="Arial"/>
          </w:rPr>
          <w:t>extreme environments</w:t>
        </w:r>
      </w:ins>
      <w:r w:rsidR="003F7D2F" w:rsidRPr="0005446F">
        <w:rPr>
          <w:rFonts w:ascii="Arial" w:hAnsi="Arial" w:cs="Arial"/>
        </w:rPr>
        <w:t xml:space="preserve">. </w:t>
      </w:r>
      <w:r w:rsidR="00390566" w:rsidRPr="0005446F">
        <w:rPr>
          <w:rFonts w:ascii="Arial" w:hAnsi="Arial" w:cs="Arial"/>
        </w:rPr>
        <w:t>In fact</w:t>
      </w:r>
      <w:r w:rsidR="00A5433E" w:rsidRPr="0005446F">
        <w:rPr>
          <w:rFonts w:ascii="Arial" w:hAnsi="Arial" w:cs="Arial"/>
        </w:rPr>
        <w:t xml:space="preserve">, yearly </w:t>
      </w:r>
      <w:r w:rsidR="00390566" w:rsidRPr="0005446F">
        <w:rPr>
          <w:rFonts w:ascii="Arial" w:hAnsi="Arial" w:cs="Arial"/>
        </w:rPr>
        <w:t xml:space="preserve">productivity </w:t>
      </w:r>
      <w:r w:rsidR="00A5433E" w:rsidRPr="0005446F">
        <w:rPr>
          <w:rFonts w:ascii="Arial" w:hAnsi="Arial" w:cs="Arial"/>
        </w:rPr>
        <w:t>estimates</w:t>
      </w:r>
      <w:r w:rsidRPr="0005446F">
        <w:rPr>
          <w:rFonts w:ascii="Arial" w:hAnsi="Arial" w:cs="Arial"/>
        </w:rPr>
        <w:t xml:space="preserve"> for cryptobenthic fish</w:t>
      </w:r>
      <w:r w:rsidR="00661565" w:rsidRPr="0005446F">
        <w:rPr>
          <w:rFonts w:ascii="Arial" w:hAnsi="Arial" w:cs="Arial"/>
        </w:rPr>
        <w:t>es</w:t>
      </w:r>
      <w:r w:rsidR="00A5433E" w:rsidRPr="0005446F">
        <w:rPr>
          <w:rFonts w:ascii="Arial" w:hAnsi="Arial" w:cs="Arial"/>
        </w:rPr>
        <w:t xml:space="preserve"> in the Arabian Gulf may be even lower than our model suggests </w:t>
      </w:r>
      <w:r w:rsidR="00A5433E" w:rsidRPr="0005446F">
        <w:rPr>
          <w:rFonts w:ascii="Arial" w:hAnsi="Arial" w:cs="Arial"/>
        </w:rPr>
        <w:lastRenderedPageBreak/>
        <w:t>due to</w:t>
      </w:r>
      <w:r w:rsidR="00A5433E" w:rsidRPr="0005446F" w:rsidDel="00A5433E">
        <w:rPr>
          <w:rFonts w:ascii="Arial" w:hAnsi="Arial" w:cs="Arial"/>
        </w:rPr>
        <w:t xml:space="preserve"> </w:t>
      </w:r>
      <w:r w:rsidR="00BD7BEE" w:rsidRPr="0005446F">
        <w:rPr>
          <w:rFonts w:ascii="Arial" w:hAnsi="Arial" w:cs="Arial"/>
        </w:rPr>
        <w:t>the decreased individual</w:t>
      </w:r>
      <w:r w:rsidR="00B97EB5" w:rsidRPr="0005446F">
        <w:rPr>
          <w:rFonts w:ascii="Arial" w:hAnsi="Arial" w:cs="Arial"/>
        </w:rPr>
        <w:t>-</w:t>
      </w:r>
      <w:r w:rsidR="00BD7BEE" w:rsidRPr="0005446F">
        <w:rPr>
          <w:rFonts w:ascii="Arial" w:hAnsi="Arial" w:cs="Arial"/>
        </w:rPr>
        <w:t xml:space="preserve">level production of </w:t>
      </w:r>
      <w:r w:rsidRPr="0005446F">
        <w:rPr>
          <w:rFonts w:ascii="Arial" w:hAnsi="Arial" w:cs="Arial"/>
        </w:rPr>
        <w:t xml:space="preserve">body mass </w:t>
      </w:r>
      <w:r w:rsidR="00BD7BEE" w:rsidRPr="0005446F">
        <w:rPr>
          <w:rFonts w:ascii="Arial" w:hAnsi="Arial" w:cs="Arial"/>
        </w:rPr>
        <w:t xml:space="preserve">per unit body size </w:t>
      </w:r>
      <w:r w:rsidR="004B2447" w:rsidRPr="0005446F">
        <w:rPr>
          <w:rFonts w:ascii="Arial" w:hAnsi="Arial" w:cs="Arial"/>
        </w:rPr>
        <w:t>and</w:t>
      </w:r>
      <w:r w:rsidR="00BD7BEE" w:rsidRPr="0005446F">
        <w:rPr>
          <w:rFonts w:ascii="Arial" w:hAnsi="Arial" w:cs="Arial"/>
        </w:rPr>
        <w:t xml:space="preserve"> the influence of seasonality </w:t>
      </w:r>
      <w:r w:rsidR="000D2807" w:rsidRPr="0005446F">
        <w:rPr>
          <w:rFonts w:ascii="Arial" w:hAnsi="Arial" w:cs="Arial"/>
        </w:rPr>
        <w:t xml:space="preserve">effects </w:t>
      </w:r>
      <w:r w:rsidR="00BD7BEE" w:rsidRPr="0005446F">
        <w:rPr>
          <w:rFonts w:ascii="Arial" w:hAnsi="Arial" w:cs="Arial"/>
        </w:rPr>
        <w:t xml:space="preserve">on </w:t>
      </w:r>
      <w:r w:rsidRPr="0005446F">
        <w:rPr>
          <w:rFonts w:ascii="Arial" w:hAnsi="Arial" w:cs="Arial"/>
        </w:rPr>
        <w:t>growth</w:t>
      </w:r>
      <w:del w:id="1147" w:author="Simon Brandl" w:date="2020-06-01T14:32:00Z">
        <w:r w:rsidR="00BD7BEE" w:rsidRPr="0005446F" w:rsidDel="003F3180">
          <w:rPr>
            <w:rFonts w:ascii="Arial" w:hAnsi="Arial" w:cs="Arial"/>
          </w:rPr>
          <w:delText>.</w:delText>
        </w:r>
        <w:r w:rsidR="006C15E3" w:rsidRPr="0005446F" w:rsidDel="003F3180">
          <w:rPr>
            <w:rFonts w:ascii="Arial" w:hAnsi="Arial" w:cs="Arial"/>
          </w:rPr>
          <w:delText xml:space="preserve"> </w:delText>
        </w:r>
        <w:r w:rsidRPr="0005446F" w:rsidDel="003F3180">
          <w:rPr>
            <w:rFonts w:ascii="Arial" w:hAnsi="Arial" w:cs="Arial"/>
          </w:rPr>
          <w:delText>Both winter and summer</w:delText>
        </w:r>
        <w:r w:rsidR="000D2807" w:rsidRPr="0005446F" w:rsidDel="003F3180">
          <w:rPr>
            <w:rFonts w:ascii="Arial" w:hAnsi="Arial" w:cs="Arial"/>
          </w:rPr>
          <w:delText xml:space="preserve"> temperatures in the </w:delText>
        </w:r>
        <w:r w:rsidRPr="0005446F" w:rsidDel="003F3180">
          <w:rPr>
            <w:rFonts w:ascii="Arial" w:hAnsi="Arial" w:cs="Arial"/>
          </w:rPr>
          <w:delText xml:space="preserve">southeastern </w:delText>
        </w:r>
        <w:r w:rsidR="000D2807" w:rsidRPr="0005446F" w:rsidDel="003F3180">
          <w:rPr>
            <w:rFonts w:ascii="Arial" w:hAnsi="Arial" w:cs="Arial"/>
          </w:rPr>
          <w:delText xml:space="preserve">Arabian Gulf </w:delText>
        </w:r>
        <w:r w:rsidR="00661565" w:rsidRPr="0005446F" w:rsidDel="003F3180">
          <w:rPr>
            <w:rFonts w:ascii="Arial" w:hAnsi="Arial" w:cs="Arial"/>
          </w:rPr>
          <w:delText xml:space="preserve">are </w:delText>
        </w:r>
        <w:r w:rsidRPr="0005446F" w:rsidDel="003F3180">
          <w:rPr>
            <w:rFonts w:ascii="Arial" w:hAnsi="Arial" w:cs="Arial"/>
          </w:rPr>
          <w:delText>unfavorable for growth</w:delText>
        </w:r>
        <w:r w:rsidR="00661565" w:rsidRPr="0005446F" w:rsidDel="003F3180">
          <w:rPr>
            <w:rFonts w:ascii="Arial" w:hAnsi="Arial" w:cs="Arial"/>
          </w:rPr>
          <w:delText xml:space="preserve"> and</w:delText>
        </w:r>
        <w:r w:rsidR="000D2807" w:rsidRPr="0005446F" w:rsidDel="003F3180">
          <w:rPr>
            <w:rFonts w:ascii="Arial" w:hAnsi="Arial" w:cs="Arial"/>
          </w:rPr>
          <w:delText xml:space="preserve"> effect</w:delText>
        </w:r>
        <w:r w:rsidR="00661565" w:rsidRPr="0005446F" w:rsidDel="003F3180">
          <w:rPr>
            <w:rFonts w:ascii="Arial" w:hAnsi="Arial" w:cs="Arial"/>
          </w:rPr>
          <w:delText>ively</w:delText>
        </w:r>
        <w:r w:rsidR="000D2807" w:rsidRPr="0005446F" w:rsidDel="003F3180">
          <w:rPr>
            <w:rFonts w:ascii="Arial" w:hAnsi="Arial" w:cs="Arial"/>
          </w:rPr>
          <w:delText xml:space="preserve"> interrupt the grow</w:delText>
        </w:r>
        <w:r w:rsidRPr="0005446F" w:rsidDel="003F3180">
          <w:rPr>
            <w:rFonts w:ascii="Arial" w:hAnsi="Arial" w:cs="Arial"/>
          </w:rPr>
          <w:delText>ing</w:delText>
        </w:r>
        <w:r w:rsidR="000D2807" w:rsidRPr="0005446F" w:rsidDel="003F3180">
          <w:rPr>
            <w:rFonts w:ascii="Arial" w:hAnsi="Arial" w:cs="Arial"/>
          </w:rPr>
          <w:delText xml:space="preserve"> season of </w:delText>
        </w:r>
        <w:r w:rsidRPr="0005446F" w:rsidDel="003F3180">
          <w:rPr>
            <w:rFonts w:ascii="Arial" w:hAnsi="Arial" w:cs="Arial"/>
          </w:rPr>
          <w:delText>cryptobenthic fishes (which are predominantly annual species)</w:delText>
        </w:r>
        <w:r w:rsidR="00661565" w:rsidRPr="0005446F" w:rsidDel="003F3180">
          <w:rPr>
            <w:rFonts w:ascii="Arial" w:hAnsi="Arial" w:cs="Arial"/>
          </w:rPr>
          <w:delText>,</w:delText>
        </w:r>
        <w:r w:rsidR="000D2807" w:rsidRPr="0005446F" w:rsidDel="003F3180">
          <w:rPr>
            <w:rFonts w:ascii="Arial" w:hAnsi="Arial" w:cs="Arial"/>
          </w:rPr>
          <w:delText xml:space="preserve"> much as they do with fishes from other seasonal ecosystems</w:delText>
        </w:r>
      </w:del>
      <w:r w:rsidRPr="0005446F">
        <w:rPr>
          <w:rFonts w:ascii="Arial" w:hAnsi="Arial" w:cs="Arial"/>
        </w:rPr>
        <w:fldChar w:fldCharType="begin"/>
      </w:r>
      <w:ins w:id="1148" w:author="Simon Brandl" w:date="2020-06-01T20:33:00Z">
        <w:r w:rsidR="001A739E">
          <w:rPr>
            <w:rFonts w:ascii="Arial" w:hAnsi="Arial" w:cs="Arial"/>
          </w:rPr>
          <w:instrText xml:space="preserve"> ADDIN ZOTERO_ITEM CSL_CITATION {"citationID":"a211c3n68n5","properties":{"formattedCitation":"\\super 95\\nosupersub{}","plainCitation":"95","noteIndex":0},"citationItems":[{"id":2365,"uris":["http://zotero.org/users/3131818/items/GCMW3YTI"],"uri":["http://zotero.org/users/3131818/items/GCMW3YTI"],"itemData":{"id":2365,"type":"article-journal","container-title":"Journal of Animal Ecology","ISSN":"0021-8790","issue":"1","journalAbbreviation":"Journal of Animal Ecology","page":"1-11","title":"Seasonal growth patterns of wild juvenile fish: partitioning variation among explanatory variables, based on individual growth trajectories of Atlantic salmon (Salmo salar) parr","volume":"74","author":[{"family":"Bacon","given":"PJ"},{"family":"Gurney","given":"WSC"},{"family":"Jones","given":"W"},{"family":"McLaren","given":"IS"},{"family":"Youngson","given":"AF"}],"issued":{"date-parts":[["2005"]]}}}],"schema":"https://github.com/citation-style-language/schema/raw/master/csl-citation.json"} </w:instrText>
        </w:r>
      </w:ins>
      <w:del w:id="1149" w:author="Simon Brandl" w:date="2020-06-01T20:07:00Z">
        <w:r w:rsidR="00ED5488" w:rsidRPr="0005446F" w:rsidDel="002F5BC0">
          <w:rPr>
            <w:rFonts w:ascii="Arial" w:hAnsi="Arial" w:cs="Arial"/>
          </w:rPr>
          <w:delInstrText xml:space="preserve"> ADDIN ZOTERO_ITEM CSL_CITATION {"citationID":"a211c3n68n5","properties":{"formattedCitation":"\\super 92\\nosupersub{}","plainCitation":"92","noteIndex":0},"citationItems":[{"id":2365,"uris":["http://zotero.org/users/3131818/items/GCMW3YTI"],"uri":["http://zotero.org/users/3131818/items/GCMW3YTI"],"itemData":{"id":2365,"type":"article-journal","container-title":"Journal of Animal Ecology","ISSN":"0021-8790","issue":"1","journalAbbreviation":"Journal of Animal Ecology","page":"1-11","title":"Seasonal growth patterns of wild juvenile fish: partitioning variation among explanatory variables, based on individual growth trajectories of Atlantic salmon (Salmo salar) parr","volume":"74","author":[{"family":"Bacon","given":"PJ"},{"family":"Gurney","given":"WSC"},{"family":"Jones","given":"W"},{"family":"McLaren","given":"IS"},{"family":"Youngson","given":"AF"}],"issued":{"date-parts":[["2005"]]}}}],"schema":"https://github.com/citation-style-language/schema/raw/master/csl-citation.json"} </w:delInstrText>
        </w:r>
      </w:del>
      <w:r w:rsidRPr="0005446F">
        <w:rPr>
          <w:rFonts w:ascii="Arial" w:hAnsi="Arial" w:cs="Arial"/>
        </w:rPr>
        <w:fldChar w:fldCharType="separate"/>
      </w:r>
      <w:ins w:id="1150" w:author="Simon Brandl" w:date="2020-06-01T20:33:00Z">
        <w:r w:rsidR="001A739E" w:rsidRPr="001A739E">
          <w:rPr>
            <w:rFonts w:ascii="Arial" w:hAnsi="Arial" w:cs="Arial"/>
            <w:vertAlign w:val="superscript"/>
            <w:rPrChange w:id="1151" w:author="Simon Brandl" w:date="2020-06-01T20:33:00Z">
              <w:rPr>
                <w:rFonts w:ascii="Times New Roman" w:hAnsi="Times New Roman" w:cs="Times New Roman"/>
                <w:vertAlign w:val="superscript"/>
              </w:rPr>
            </w:rPrChange>
          </w:rPr>
          <w:t>95</w:t>
        </w:r>
      </w:ins>
      <w:del w:id="1152" w:author="Simon Brandl" w:date="2020-06-01T20:07:00Z">
        <w:r w:rsidR="00ED5488" w:rsidRPr="001A739E" w:rsidDel="002F5BC0">
          <w:rPr>
            <w:rFonts w:ascii="Arial" w:hAnsi="Arial" w:cs="Arial"/>
            <w:vertAlign w:val="superscript"/>
            <w:rPrChange w:id="1153" w:author="Simon Brandl" w:date="2020-06-01T20:33:00Z">
              <w:rPr>
                <w:rFonts w:ascii="Arial" w:hAnsi="Arial" w:cs="Arial"/>
                <w:vertAlign w:val="superscript"/>
              </w:rPr>
            </w:rPrChange>
          </w:rPr>
          <w:delText>92</w:delText>
        </w:r>
      </w:del>
      <w:r w:rsidRPr="0005446F">
        <w:rPr>
          <w:rFonts w:ascii="Arial" w:hAnsi="Arial" w:cs="Arial"/>
        </w:rPr>
        <w:fldChar w:fldCharType="end"/>
      </w:r>
      <w:r w:rsidR="000D2807" w:rsidRPr="0005446F">
        <w:rPr>
          <w:rFonts w:ascii="Arial" w:hAnsi="Arial" w:cs="Arial"/>
        </w:rPr>
        <w:t xml:space="preserve">. </w:t>
      </w:r>
      <w:r w:rsidRPr="0005446F">
        <w:rPr>
          <w:rFonts w:ascii="Arial" w:hAnsi="Arial" w:cs="Arial"/>
        </w:rPr>
        <w:t>Y</w:t>
      </w:r>
      <w:r w:rsidR="006C15E3" w:rsidRPr="0005446F">
        <w:rPr>
          <w:rFonts w:ascii="Arial" w:hAnsi="Arial" w:cs="Arial"/>
        </w:rPr>
        <w:t xml:space="preserve">et, </w:t>
      </w:r>
      <w:r w:rsidRPr="0005446F">
        <w:rPr>
          <w:rFonts w:ascii="Arial" w:hAnsi="Arial" w:cs="Arial"/>
        </w:rPr>
        <w:t xml:space="preserve">neither environmental limits on the growing season, nor </w:t>
      </w:r>
      <w:r w:rsidR="00500793" w:rsidRPr="0005446F">
        <w:rPr>
          <w:rFonts w:ascii="Arial" w:hAnsi="Arial" w:cs="Arial"/>
        </w:rPr>
        <w:t xml:space="preserve">decreased individual mass per unit body size </w:t>
      </w:r>
      <w:r w:rsidR="009F536B" w:rsidRPr="0005446F">
        <w:rPr>
          <w:rFonts w:ascii="Arial" w:hAnsi="Arial" w:cs="Arial"/>
        </w:rPr>
        <w:t>were considered</w:t>
      </w:r>
      <w:r w:rsidR="006C15E3" w:rsidRPr="0005446F">
        <w:rPr>
          <w:rFonts w:ascii="Arial" w:hAnsi="Arial" w:cs="Arial"/>
        </w:rPr>
        <w:t xml:space="preserve"> in the model</w:t>
      </w:r>
      <w:del w:id="1154" w:author="Simon Brandl" w:date="2020-06-01T20:56:00Z">
        <w:r w:rsidR="006C15E3" w:rsidRPr="0005446F" w:rsidDel="00695A4E">
          <w:rPr>
            <w:rFonts w:ascii="Arial" w:hAnsi="Arial" w:cs="Arial"/>
          </w:rPr>
          <w:delText>, which held temperature constant at the mean annual temperature</w:delText>
        </w:r>
        <w:r w:rsidRPr="0005446F" w:rsidDel="00695A4E">
          <w:rPr>
            <w:rFonts w:ascii="Arial" w:hAnsi="Arial" w:cs="Arial"/>
          </w:rPr>
          <w:delText xml:space="preserve"> to allow constant growth throughout the year</w:delText>
        </w:r>
        <w:r w:rsidR="006C15E3" w:rsidRPr="0005446F" w:rsidDel="00695A4E">
          <w:rPr>
            <w:rFonts w:ascii="Arial" w:hAnsi="Arial" w:cs="Arial"/>
          </w:rPr>
          <w:delText xml:space="preserve"> and</w:delText>
        </w:r>
        <w:r w:rsidR="00500793" w:rsidRPr="0005446F" w:rsidDel="00695A4E">
          <w:rPr>
            <w:rFonts w:ascii="Arial" w:hAnsi="Arial" w:cs="Arial"/>
          </w:rPr>
          <w:delText xml:space="preserve"> used constant length-weight coefficients for both locations</w:delText>
        </w:r>
      </w:del>
      <w:r w:rsidR="006C15E3" w:rsidRPr="0005446F">
        <w:rPr>
          <w:rFonts w:ascii="Arial" w:hAnsi="Arial" w:cs="Arial"/>
        </w:rPr>
        <w:t>.</w:t>
      </w:r>
      <w:r w:rsidR="009F536B" w:rsidRPr="0005446F">
        <w:rPr>
          <w:rFonts w:ascii="Arial" w:hAnsi="Arial" w:cs="Arial"/>
        </w:rPr>
        <w:t xml:space="preserve"> Inclusion of these factors would </w:t>
      </w:r>
      <w:del w:id="1155" w:author="Simon Brandl" w:date="2020-06-01T14:32:00Z">
        <w:r w:rsidR="00C73A98" w:rsidRPr="0005446F" w:rsidDel="003F3180">
          <w:rPr>
            <w:rFonts w:ascii="Arial" w:hAnsi="Arial" w:cs="Arial"/>
          </w:rPr>
          <w:delText>almost certainly</w:delText>
        </w:r>
      </w:del>
      <w:ins w:id="1156" w:author="Simon Brandl" w:date="2020-06-01T14:32:00Z">
        <w:r w:rsidR="003F3180">
          <w:rPr>
            <w:rFonts w:ascii="Arial" w:hAnsi="Arial" w:cs="Arial"/>
          </w:rPr>
          <w:t>likely</w:t>
        </w:r>
      </w:ins>
      <w:r w:rsidR="00C73A98" w:rsidRPr="0005446F">
        <w:rPr>
          <w:rFonts w:ascii="Arial" w:hAnsi="Arial" w:cs="Arial"/>
        </w:rPr>
        <w:t xml:space="preserve"> further </w:t>
      </w:r>
      <w:r w:rsidR="009F536B" w:rsidRPr="0005446F">
        <w:rPr>
          <w:rFonts w:ascii="Arial" w:hAnsi="Arial" w:cs="Arial"/>
        </w:rPr>
        <w:t xml:space="preserve">reduce productivity estimates for the Arabian Gulf reefs. </w:t>
      </w:r>
      <w:r w:rsidR="00BD7BEE" w:rsidRPr="0005446F">
        <w:rPr>
          <w:rFonts w:ascii="Arial" w:hAnsi="Arial" w:cs="Arial"/>
        </w:rPr>
        <w:t xml:space="preserve"> </w:t>
      </w:r>
    </w:p>
    <w:p w14:paraId="713F7462" w14:textId="7A296C5F" w:rsidR="00D70625" w:rsidRPr="0005446F" w:rsidRDefault="00930912">
      <w:pPr>
        <w:spacing w:line="480" w:lineRule="auto"/>
        <w:ind w:firstLine="720"/>
        <w:rPr>
          <w:rFonts w:ascii="Arial" w:hAnsi="Arial" w:cs="Arial"/>
          <w:bCs/>
        </w:rPr>
      </w:pPr>
      <w:r w:rsidRPr="0005446F">
        <w:rPr>
          <w:rFonts w:ascii="Arial" w:hAnsi="Arial" w:cs="Arial"/>
        </w:rPr>
        <w:t xml:space="preserve">The </w:t>
      </w:r>
      <w:r w:rsidR="00265848" w:rsidRPr="0005446F">
        <w:rPr>
          <w:rFonts w:ascii="Arial" w:hAnsi="Arial" w:cs="Arial"/>
        </w:rPr>
        <w:t>Gulf of Oman</w:t>
      </w:r>
      <w:r w:rsidR="00661565" w:rsidRPr="0005446F">
        <w:rPr>
          <w:rFonts w:ascii="Arial" w:hAnsi="Arial" w:cs="Arial"/>
        </w:rPr>
        <w:t xml:space="preserve"> reefs included</w:t>
      </w:r>
      <w:r w:rsidR="00265848" w:rsidRPr="0005446F">
        <w:rPr>
          <w:rFonts w:ascii="Arial" w:hAnsi="Arial" w:cs="Arial"/>
        </w:rPr>
        <w:t xml:space="preserve"> </w:t>
      </w:r>
      <w:r w:rsidRPr="0005446F">
        <w:rPr>
          <w:rFonts w:ascii="Arial" w:hAnsi="Arial" w:cs="Arial"/>
        </w:rPr>
        <w:t xml:space="preserve">in this study </w:t>
      </w:r>
      <w:r w:rsidR="00265848" w:rsidRPr="0005446F">
        <w:rPr>
          <w:rFonts w:ascii="Arial" w:hAnsi="Arial" w:cs="Arial"/>
        </w:rPr>
        <w:t>may be particularly productive environments due to seasonal upwelling</w:t>
      </w:r>
      <w:r w:rsidR="00D52FD3" w:rsidRPr="0005446F">
        <w:rPr>
          <w:rFonts w:ascii="Arial" w:hAnsi="Arial" w:cs="Arial"/>
        </w:rPr>
        <w:fldChar w:fldCharType="begin"/>
      </w:r>
      <w:ins w:id="1157" w:author="Simon Brandl" w:date="2020-06-01T20:33:00Z">
        <w:r w:rsidR="001A739E">
          <w:rPr>
            <w:rFonts w:ascii="Arial" w:hAnsi="Arial" w:cs="Arial"/>
          </w:rPr>
          <w:instrText xml:space="preserve"> ADDIN ZOTERO_ITEM CSL_CITATION {"citationID":"L25kVOfg","properties":{"formattedCitation":"\\super 96\\nosupersub{}","plainCitation":"96","noteIndex":0},"citationItems":[{"id":2267,"uris":["http://zotero.org/users/3131818/items/LUIDP3Q8"],"uri":["http://zotero.org/users/3131818/items/LUIDP3Q8"],"itemData":{"id":2267,"type":"article-journal","container-title":"Atoll Research Bulletin","ISSN":"0077-5630","journalAbbreviation":"Atoll Research Bulletin","title":"Coral species diversity and environmental factors in the Arabian Gulf and the Gulf of Oman: a comparison to the Indo-Pacific region","author":[{"family":"Coles","given":"Stephen Lee"}],"issued":{"date-parts":[["2003"]]}}}],"schema":"https://github.com/citation-style-language/schema/raw/master/csl-citation.json"} </w:instrText>
        </w:r>
      </w:ins>
      <w:del w:id="1158" w:author="Simon Brandl" w:date="2020-06-01T20:07:00Z">
        <w:r w:rsidR="00ED5488" w:rsidRPr="0005446F" w:rsidDel="002F5BC0">
          <w:rPr>
            <w:rFonts w:ascii="Arial" w:hAnsi="Arial" w:cs="Arial"/>
          </w:rPr>
          <w:delInstrText xml:space="preserve"> ADDIN ZOTERO_ITEM CSL_CITATION {"citationID":"L25kVOfg","properties":{"formattedCitation":"\\super 93\\nosupersub{}","plainCitation":"93","noteIndex":0},"citationItems":[{"id":2267,"uris":["http://zotero.org/users/3131818/items/LUIDP3Q8"],"uri":["http://zotero.org/users/3131818/items/LUIDP3Q8"],"itemData":{"id":2267,"type":"article-journal","container-title":"Atoll Research Bulletin","ISSN":"0077-5630","journalAbbreviation":"Atoll Research Bulletin","title":"Coral species diversity and environmental factors in the Arabian Gulf and the Gulf of Oman: a comparison to the Indo-Pacific region","author":[{"family":"Coles","given":"Stephen Lee"}],"issued":{"date-parts":[["2003"]]}}}],"schema":"https://github.com/citation-style-language/schema/raw/master/csl-citation.json"} </w:delInstrText>
        </w:r>
      </w:del>
      <w:r w:rsidR="00D52FD3" w:rsidRPr="0005446F">
        <w:rPr>
          <w:rFonts w:ascii="Arial" w:hAnsi="Arial" w:cs="Arial"/>
        </w:rPr>
        <w:fldChar w:fldCharType="separate"/>
      </w:r>
      <w:ins w:id="1159" w:author="Simon Brandl" w:date="2020-06-01T20:33:00Z">
        <w:r w:rsidR="001A739E" w:rsidRPr="001A739E">
          <w:rPr>
            <w:rFonts w:ascii="Arial" w:hAnsi="Arial" w:cs="Arial"/>
            <w:vertAlign w:val="superscript"/>
            <w:rPrChange w:id="1160" w:author="Simon Brandl" w:date="2020-06-01T20:33:00Z">
              <w:rPr>
                <w:rFonts w:ascii="Times New Roman" w:hAnsi="Times New Roman" w:cs="Times New Roman"/>
                <w:vertAlign w:val="superscript"/>
              </w:rPr>
            </w:rPrChange>
          </w:rPr>
          <w:t>96</w:t>
        </w:r>
      </w:ins>
      <w:del w:id="1161" w:author="Simon Brandl" w:date="2020-06-01T20:07:00Z">
        <w:r w:rsidR="00ED5488" w:rsidRPr="001A739E" w:rsidDel="002F5BC0">
          <w:rPr>
            <w:rFonts w:ascii="Arial" w:hAnsi="Arial" w:cs="Arial"/>
            <w:vertAlign w:val="superscript"/>
            <w:rPrChange w:id="1162" w:author="Simon Brandl" w:date="2020-06-01T20:33:00Z">
              <w:rPr>
                <w:rFonts w:ascii="Arial" w:hAnsi="Arial" w:cs="Arial"/>
                <w:vertAlign w:val="superscript"/>
              </w:rPr>
            </w:rPrChange>
          </w:rPr>
          <w:delText>93</w:delText>
        </w:r>
      </w:del>
      <w:r w:rsidR="00D52FD3" w:rsidRPr="0005446F">
        <w:rPr>
          <w:rFonts w:ascii="Arial" w:hAnsi="Arial" w:cs="Arial"/>
        </w:rPr>
        <w:fldChar w:fldCharType="end"/>
      </w:r>
      <w:r w:rsidR="00860BA6" w:rsidRPr="0005446F">
        <w:rPr>
          <w:rFonts w:ascii="Arial" w:hAnsi="Arial" w:cs="Arial"/>
        </w:rPr>
        <w:t>,</w:t>
      </w:r>
      <w:r w:rsidR="00265848" w:rsidRPr="0005446F">
        <w:rPr>
          <w:rFonts w:ascii="Arial" w:hAnsi="Arial" w:cs="Arial"/>
        </w:rPr>
        <w:t xml:space="preserve"> </w:t>
      </w:r>
      <w:r w:rsidR="00D52FD3" w:rsidRPr="0005446F">
        <w:rPr>
          <w:rFonts w:ascii="Arial" w:hAnsi="Arial" w:cs="Arial"/>
        </w:rPr>
        <w:t>and indeed, our estimates of cryptobenthic productivity exceed</w:t>
      </w:r>
      <w:r w:rsidRPr="0005446F">
        <w:rPr>
          <w:rFonts w:ascii="Arial" w:hAnsi="Arial" w:cs="Arial"/>
        </w:rPr>
        <w:t>ed</w:t>
      </w:r>
      <w:r w:rsidR="00D52FD3" w:rsidRPr="0005446F">
        <w:rPr>
          <w:rFonts w:ascii="Arial" w:hAnsi="Arial" w:cs="Arial"/>
        </w:rPr>
        <w:t xml:space="preserve"> estimates for a degraded but species-rich reef on the Australian Great Barrier Reef </w:t>
      </w:r>
      <w:r w:rsidR="003949A0" w:rsidRPr="0005446F">
        <w:rPr>
          <w:rFonts w:ascii="Arial" w:hAnsi="Arial" w:cs="Arial"/>
        </w:rPr>
        <w:t xml:space="preserve">(GBR) </w:t>
      </w:r>
      <w:r w:rsidR="00D52FD3" w:rsidRPr="0005446F">
        <w:rPr>
          <w:rFonts w:ascii="Arial" w:hAnsi="Arial" w:cs="Arial"/>
        </w:rPr>
        <w:t>(</w:t>
      </w:r>
      <w:r w:rsidR="00D52FD3" w:rsidRPr="0005446F">
        <w:rPr>
          <w:rFonts w:ascii="Arial" w:hAnsi="Arial" w:cs="Arial"/>
          <w:bCs/>
        </w:rPr>
        <w:t xml:space="preserve">2.31 vs. 0.64 </w:t>
      </w:r>
      <w:r w:rsidR="00D74A90" w:rsidRPr="0005446F">
        <w:rPr>
          <w:rFonts w:ascii="Arial" w:hAnsi="Arial" w:cs="Arial"/>
          <w:bCs/>
        </w:rPr>
        <w:t>k</w:t>
      </w:r>
      <w:r w:rsidR="00D52FD3" w:rsidRPr="0005446F">
        <w:rPr>
          <w:rFonts w:ascii="Arial" w:hAnsi="Arial" w:cs="Arial"/>
          <w:bCs/>
        </w:rPr>
        <w:t>g ha</w:t>
      </w:r>
      <w:r w:rsidR="00D52FD3" w:rsidRPr="0005446F">
        <w:rPr>
          <w:rFonts w:ascii="Arial" w:hAnsi="Arial" w:cs="Arial"/>
          <w:bCs/>
          <w:vertAlign w:val="superscript"/>
        </w:rPr>
        <w:t>-1</w:t>
      </w:r>
      <w:r w:rsidR="00D52FD3" w:rsidRPr="0005446F">
        <w:rPr>
          <w:rFonts w:ascii="Arial" w:hAnsi="Arial" w:cs="Arial"/>
          <w:bCs/>
        </w:rPr>
        <w:t>d</w:t>
      </w:r>
      <w:r w:rsidR="00D52FD3" w:rsidRPr="0005446F">
        <w:rPr>
          <w:rFonts w:ascii="Arial" w:hAnsi="Arial" w:cs="Arial"/>
          <w:bCs/>
          <w:vertAlign w:val="superscript"/>
        </w:rPr>
        <w:t>-1</w:t>
      </w:r>
      <w:r w:rsidR="00D52FD3" w:rsidRPr="0005446F">
        <w:rPr>
          <w:rFonts w:ascii="Arial" w:hAnsi="Arial" w:cs="Arial"/>
          <w:bCs/>
        </w:rPr>
        <w:t>)</w:t>
      </w:r>
      <w:r w:rsidR="00D52FD3" w:rsidRPr="0005446F">
        <w:rPr>
          <w:rFonts w:ascii="Arial" w:hAnsi="Arial" w:cs="Arial"/>
          <w:bCs/>
        </w:rPr>
        <w:fldChar w:fldCharType="begin"/>
      </w:r>
      <w:ins w:id="1163" w:author="Simon Brandl" w:date="2020-06-01T20:33:00Z">
        <w:r w:rsidR="001A739E">
          <w:rPr>
            <w:rFonts w:ascii="Arial" w:hAnsi="Arial" w:cs="Arial"/>
            <w:bCs/>
          </w:rPr>
          <w:instrText xml:space="preserve"> ADDIN ZOTERO_ITEM CSL_CITATION {"citationID":"LT2cmIkO","properties":{"formattedCitation":"\\super 97\\nosupersub{}","plainCitation":"97","noteIndex":0},"citationItems":[{"id":1944,"uris":["http://zotero.org/users/3131818/items/IPCGVTTF"],"uri":["http://zotero.org/users/3131818/items/IPCGVTTF"],"itemData":{"id":1944,"type":"article-journal","container-title":"Current Biology","ISSN":"0960-9822","issue":"9","journalAbbreviation":"Current Biology","page":"1521-1527","title":"Pelagic Subsidies Underpin Fish Productivity on a Degraded Coral Reef","volume":"29","author":[{"family":"Morais","given":"Renato A"},{"family":"Bellwood","given":"David R"}],"issued":{"date-parts":[["2019"]]}}}],"schema":"https://github.com/citation-style-language/schema/raw/master/csl-citation.json"} </w:instrText>
        </w:r>
      </w:ins>
      <w:del w:id="1164" w:author="Simon Brandl" w:date="2020-06-01T20:07:00Z">
        <w:r w:rsidR="00ED5488" w:rsidRPr="0005446F" w:rsidDel="002F5BC0">
          <w:rPr>
            <w:rFonts w:ascii="Arial" w:hAnsi="Arial" w:cs="Arial"/>
            <w:bCs/>
          </w:rPr>
          <w:delInstrText xml:space="preserve"> ADDIN ZOTERO_ITEM CSL_CITATION {"citationID":"LT2cmIkO","properties":{"formattedCitation":"\\super 94\\nosupersub{}","plainCitation":"94","noteIndex":0},"citationItems":[{"id":1944,"uris":["http://zotero.org/users/3131818/items/IPCGVTTF"],"uri":["http://zotero.org/users/3131818/items/IPCGVTTF"],"itemData":{"id":1944,"type":"article-journal","container-title":"Current Biology","ISSN":"0960-9822","issue":"9","journalAbbreviation":"Current Biology","page":"1521-1527","title":"Pelagic Subsidies Underpin Fish Productivity on a Degraded Coral Reef","volume":"29","author":[{"family":"Morais","given":"Renato A"},{"family":"Bellwood","given":"David R"}],"issued":{"date-parts":[["2019"]]}}}],"schema":"https://github.com/citation-style-language/schema/raw/master/csl-citation.json"} </w:delInstrText>
        </w:r>
      </w:del>
      <w:r w:rsidR="00D52FD3" w:rsidRPr="0005446F">
        <w:rPr>
          <w:rFonts w:ascii="Arial" w:hAnsi="Arial" w:cs="Arial"/>
          <w:bCs/>
        </w:rPr>
        <w:fldChar w:fldCharType="separate"/>
      </w:r>
      <w:ins w:id="1165" w:author="Simon Brandl" w:date="2020-06-01T20:33:00Z">
        <w:r w:rsidR="001A739E" w:rsidRPr="001A739E">
          <w:rPr>
            <w:rFonts w:ascii="Arial" w:hAnsi="Arial" w:cs="Arial"/>
            <w:vertAlign w:val="superscript"/>
            <w:rPrChange w:id="1166" w:author="Simon Brandl" w:date="2020-06-01T20:33:00Z">
              <w:rPr>
                <w:rFonts w:ascii="Times New Roman" w:hAnsi="Times New Roman" w:cs="Times New Roman"/>
                <w:vertAlign w:val="superscript"/>
              </w:rPr>
            </w:rPrChange>
          </w:rPr>
          <w:t>97</w:t>
        </w:r>
      </w:ins>
      <w:del w:id="1167" w:author="Simon Brandl" w:date="2020-06-01T20:07:00Z">
        <w:r w:rsidR="00ED5488" w:rsidRPr="001A739E" w:rsidDel="002F5BC0">
          <w:rPr>
            <w:rFonts w:ascii="Arial" w:hAnsi="Arial" w:cs="Arial"/>
            <w:vertAlign w:val="superscript"/>
            <w:rPrChange w:id="1168" w:author="Simon Brandl" w:date="2020-06-01T20:33:00Z">
              <w:rPr>
                <w:rFonts w:ascii="Arial" w:hAnsi="Arial" w:cs="Arial"/>
                <w:vertAlign w:val="superscript"/>
              </w:rPr>
            </w:rPrChange>
          </w:rPr>
          <w:delText>94</w:delText>
        </w:r>
      </w:del>
      <w:r w:rsidR="00D52FD3" w:rsidRPr="0005446F">
        <w:rPr>
          <w:rFonts w:ascii="Arial" w:hAnsi="Arial" w:cs="Arial"/>
          <w:bCs/>
        </w:rPr>
        <w:fldChar w:fldCharType="end"/>
      </w:r>
      <w:r w:rsidR="00D52FD3" w:rsidRPr="0005446F">
        <w:rPr>
          <w:rFonts w:ascii="Arial" w:hAnsi="Arial" w:cs="Arial"/>
          <w:bCs/>
        </w:rPr>
        <w:t>. In contrast, even the optimistic estimate of 0.38 g ha</w:t>
      </w:r>
      <w:r w:rsidR="00D52FD3" w:rsidRPr="0005446F">
        <w:rPr>
          <w:rFonts w:ascii="Arial" w:hAnsi="Arial" w:cs="Arial"/>
          <w:bCs/>
          <w:vertAlign w:val="superscript"/>
        </w:rPr>
        <w:t>-1</w:t>
      </w:r>
      <w:r w:rsidR="00D52FD3" w:rsidRPr="0005446F">
        <w:rPr>
          <w:rFonts w:ascii="Arial" w:hAnsi="Arial" w:cs="Arial"/>
          <w:bCs/>
        </w:rPr>
        <w:t>d</w:t>
      </w:r>
      <w:r w:rsidR="00D52FD3" w:rsidRPr="0005446F">
        <w:rPr>
          <w:rFonts w:ascii="Arial" w:hAnsi="Arial" w:cs="Arial"/>
          <w:bCs/>
          <w:vertAlign w:val="superscript"/>
        </w:rPr>
        <w:t>-1</w:t>
      </w:r>
      <w:r w:rsidR="00D52FD3" w:rsidRPr="0005446F">
        <w:rPr>
          <w:rFonts w:ascii="Arial" w:hAnsi="Arial" w:cs="Arial"/>
          <w:bCs/>
        </w:rPr>
        <w:t xml:space="preserve"> for the Arabian Gulf compare</w:t>
      </w:r>
      <w:r w:rsidRPr="0005446F">
        <w:rPr>
          <w:rFonts w:ascii="Arial" w:hAnsi="Arial" w:cs="Arial"/>
          <w:bCs/>
        </w:rPr>
        <w:t>d</w:t>
      </w:r>
      <w:r w:rsidR="00D52FD3" w:rsidRPr="0005446F">
        <w:rPr>
          <w:rFonts w:ascii="Arial" w:hAnsi="Arial" w:cs="Arial"/>
          <w:bCs/>
        </w:rPr>
        <w:t xml:space="preserve"> </w:t>
      </w:r>
      <w:r w:rsidR="00E7559B" w:rsidRPr="0005446F">
        <w:rPr>
          <w:rFonts w:ascii="Arial" w:hAnsi="Arial" w:cs="Arial"/>
          <w:bCs/>
        </w:rPr>
        <w:t xml:space="preserve">poorly </w:t>
      </w:r>
      <w:r w:rsidR="00BA7B9D" w:rsidRPr="0005446F">
        <w:rPr>
          <w:rFonts w:ascii="Arial" w:hAnsi="Arial" w:cs="Arial"/>
          <w:bCs/>
        </w:rPr>
        <w:t>with</w:t>
      </w:r>
      <w:r w:rsidR="00D52FD3" w:rsidRPr="0005446F">
        <w:rPr>
          <w:rFonts w:ascii="Arial" w:hAnsi="Arial" w:cs="Arial"/>
          <w:bCs/>
        </w:rPr>
        <w:t xml:space="preserve"> </w:t>
      </w:r>
      <w:r w:rsidR="003949A0" w:rsidRPr="0005446F">
        <w:rPr>
          <w:rFonts w:ascii="Arial" w:hAnsi="Arial" w:cs="Arial"/>
          <w:bCs/>
        </w:rPr>
        <w:t xml:space="preserve">the same </w:t>
      </w:r>
      <w:r w:rsidR="009F536B" w:rsidRPr="0005446F">
        <w:rPr>
          <w:rFonts w:ascii="Arial" w:hAnsi="Arial" w:cs="Arial"/>
          <w:bCs/>
        </w:rPr>
        <w:t xml:space="preserve">degraded </w:t>
      </w:r>
      <w:r w:rsidR="003949A0" w:rsidRPr="0005446F">
        <w:rPr>
          <w:rFonts w:ascii="Arial" w:hAnsi="Arial" w:cs="Arial"/>
          <w:bCs/>
        </w:rPr>
        <w:t xml:space="preserve">GBR-reef. Notably, the </w:t>
      </w:r>
      <w:r w:rsidRPr="0005446F">
        <w:rPr>
          <w:rFonts w:ascii="Arial" w:hAnsi="Arial" w:cs="Arial"/>
          <w:bCs/>
        </w:rPr>
        <w:t xml:space="preserve">study site on the </w:t>
      </w:r>
      <w:r w:rsidR="003949A0" w:rsidRPr="0005446F">
        <w:rPr>
          <w:rFonts w:ascii="Arial" w:hAnsi="Arial" w:cs="Arial"/>
          <w:bCs/>
        </w:rPr>
        <w:t>GBR had</w:t>
      </w:r>
      <w:r w:rsidR="00D52FD3" w:rsidRPr="0005446F">
        <w:rPr>
          <w:rFonts w:ascii="Arial" w:hAnsi="Arial" w:cs="Arial"/>
          <w:bCs/>
        </w:rPr>
        <w:t xml:space="preserve"> undergone a sequence of severe disturbances</w:t>
      </w:r>
      <w:r w:rsidR="00D52FD3" w:rsidRPr="0005446F">
        <w:rPr>
          <w:rFonts w:ascii="Arial" w:hAnsi="Arial" w:cs="Arial"/>
          <w:bCs/>
        </w:rPr>
        <w:fldChar w:fldCharType="begin"/>
      </w:r>
      <w:ins w:id="1169" w:author="Simon Brandl" w:date="2020-06-01T20:33:00Z">
        <w:r w:rsidR="001A739E">
          <w:rPr>
            <w:rFonts w:ascii="Arial" w:hAnsi="Arial" w:cs="Arial"/>
            <w:bCs/>
          </w:rPr>
          <w:instrText xml:space="preserve"> ADDIN ZOTERO_ITEM CSL_CITATION {"citationID":"sBLzWRKJ","properties":{"formattedCitation":"\\super 97\\nosupersub{}","plainCitation":"97","noteIndex":0},"citationItems":[{"id":1944,"uris":["http://zotero.org/users/3131818/items/IPCGVTTF"],"uri":["http://zotero.org/users/3131818/items/IPCGVTTF"],"itemData":{"id":1944,"type":"article-journal","container-title":"Current Biology","ISSN":"0960-9822","issue":"9","journalAbbreviation":"Current Biology","page":"1521-1527","title":"Pelagic Subsidies Underpin Fish Productivity on a Degraded Coral Reef","volume":"29","author":[{"family":"Morais","given":"Renato A"},{"family":"Bellwood","given":"David R"}],"issued":{"date-parts":[["2019"]]}}}],"schema":"https://github.com/citation-style-language/schema/raw/master/csl-citation.json"} </w:instrText>
        </w:r>
      </w:ins>
      <w:del w:id="1170" w:author="Simon Brandl" w:date="2020-06-01T20:07:00Z">
        <w:r w:rsidR="00ED5488" w:rsidRPr="0005446F" w:rsidDel="002F5BC0">
          <w:rPr>
            <w:rFonts w:ascii="Arial" w:hAnsi="Arial" w:cs="Arial"/>
            <w:bCs/>
          </w:rPr>
          <w:delInstrText xml:space="preserve"> ADDIN ZOTERO_ITEM CSL_CITATION {"citationID":"sBLzWRKJ","properties":{"formattedCitation":"\\super 94\\nosupersub{}","plainCitation":"94","noteIndex":0},"citationItems":[{"id":1944,"uris":["http://zotero.org/users/3131818/items/IPCGVTTF"],"uri":["http://zotero.org/users/3131818/items/IPCGVTTF"],"itemData":{"id":1944,"type":"article-journal","container-title":"Current Biology","ISSN":"0960-9822","issue":"9","journalAbbreviation":"Current Biology","page":"1521-1527","title":"Pelagic Subsidies Underpin Fish Productivity on a Degraded Coral Reef","volume":"29","author":[{"family":"Morais","given":"Renato A"},{"family":"Bellwood","given":"David R"}],"issued":{"date-parts":[["2019"]]}}}],"schema":"https://github.com/citation-style-language/schema/raw/master/csl-citation.json"} </w:delInstrText>
        </w:r>
      </w:del>
      <w:r w:rsidR="00D52FD3" w:rsidRPr="0005446F">
        <w:rPr>
          <w:rFonts w:ascii="Arial" w:hAnsi="Arial" w:cs="Arial"/>
          <w:bCs/>
        </w:rPr>
        <w:fldChar w:fldCharType="separate"/>
      </w:r>
      <w:ins w:id="1171" w:author="Simon Brandl" w:date="2020-06-01T20:33:00Z">
        <w:r w:rsidR="001A739E" w:rsidRPr="001A739E">
          <w:rPr>
            <w:rFonts w:ascii="Arial" w:hAnsi="Arial" w:cs="Arial"/>
            <w:vertAlign w:val="superscript"/>
            <w:rPrChange w:id="1172" w:author="Simon Brandl" w:date="2020-06-01T20:33:00Z">
              <w:rPr>
                <w:rFonts w:ascii="Times New Roman" w:hAnsi="Times New Roman" w:cs="Times New Roman"/>
                <w:vertAlign w:val="superscript"/>
              </w:rPr>
            </w:rPrChange>
          </w:rPr>
          <w:t>97</w:t>
        </w:r>
      </w:ins>
      <w:del w:id="1173" w:author="Simon Brandl" w:date="2020-06-01T20:07:00Z">
        <w:r w:rsidR="00ED5488" w:rsidRPr="001A739E" w:rsidDel="002F5BC0">
          <w:rPr>
            <w:rFonts w:ascii="Arial" w:hAnsi="Arial" w:cs="Arial"/>
            <w:vertAlign w:val="superscript"/>
            <w:rPrChange w:id="1174" w:author="Simon Brandl" w:date="2020-06-01T20:33:00Z">
              <w:rPr>
                <w:rFonts w:ascii="Arial" w:hAnsi="Arial" w:cs="Arial"/>
                <w:vertAlign w:val="superscript"/>
              </w:rPr>
            </w:rPrChange>
          </w:rPr>
          <w:delText>94</w:delText>
        </w:r>
      </w:del>
      <w:r w:rsidR="00D52FD3" w:rsidRPr="0005446F">
        <w:rPr>
          <w:rFonts w:ascii="Arial" w:hAnsi="Arial" w:cs="Arial"/>
          <w:bCs/>
        </w:rPr>
        <w:fldChar w:fldCharType="end"/>
      </w:r>
      <w:r w:rsidR="00D52FD3" w:rsidRPr="0005446F">
        <w:rPr>
          <w:rFonts w:ascii="Arial" w:hAnsi="Arial" w:cs="Arial"/>
          <w:bCs/>
        </w:rPr>
        <w:t xml:space="preserve">, </w:t>
      </w:r>
      <w:del w:id="1175" w:author="Simon Brandl" w:date="2020-05-22T16:42:00Z">
        <w:r w:rsidR="00D52FD3" w:rsidRPr="0005446F" w:rsidDel="00F61169">
          <w:rPr>
            <w:rFonts w:ascii="Arial" w:hAnsi="Arial" w:cs="Arial"/>
            <w:bCs/>
          </w:rPr>
          <w:delText>which greatly reduce</w:delText>
        </w:r>
        <w:r w:rsidR="003949A0" w:rsidRPr="0005446F" w:rsidDel="00F61169">
          <w:rPr>
            <w:rFonts w:ascii="Arial" w:hAnsi="Arial" w:cs="Arial"/>
            <w:bCs/>
          </w:rPr>
          <w:delText>d</w:delText>
        </w:r>
        <w:r w:rsidR="00D52FD3" w:rsidRPr="0005446F" w:rsidDel="00F61169">
          <w:rPr>
            <w:rFonts w:ascii="Arial" w:hAnsi="Arial" w:cs="Arial"/>
            <w:bCs/>
          </w:rPr>
          <w:delText xml:space="preserve"> space </w:delText>
        </w:r>
        <w:r w:rsidR="00E7559B" w:rsidRPr="0005446F" w:rsidDel="00F61169">
          <w:rPr>
            <w:rFonts w:ascii="Arial" w:hAnsi="Arial" w:cs="Arial"/>
            <w:bCs/>
          </w:rPr>
          <w:delText xml:space="preserve">and shelter </w:delText>
        </w:r>
        <w:r w:rsidR="00D52FD3" w:rsidRPr="0005446F" w:rsidDel="00F61169">
          <w:rPr>
            <w:rFonts w:ascii="Arial" w:hAnsi="Arial" w:cs="Arial"/>
            <w:bCs/>
          </w:rPr>
          <w:delText>availability for small</w:delText>
        </w:r>
        <w:r w:rsidRPr="0005446F" w:rsidDel="00F61169">
          <w:rPr>
            <w:rFonts w:ascii="Arial" w:hAnsi="Arial" w:cs="Arial"/>
            <w:bCs/>
          </w:rPr>
          <w:delText>-</w:delText>
        </w:r>
        <w:r w:rsidR="00D52FD3" w:rsidRPr="0005446F" w:rsidDel="00F61169">
          <w:rPr>
            <w:rFonts w:ascii="Arial" w:hAnsi="Arial" w:cs="Arial"/>
            <w:bCs/>
          </w:rPr>
          <w:delText>bodied fishes</w:delText>
        </w:r>
        <w:r w:rsidR="003949A0" w:rsidRPr="0005446F" w:rsidDel="00F61169">
          <w:rPr>
            <w:rFonts w:ascii="Arial" w:hAnsi="Arial" w:cs="Arial"/>
            <w:bCs/>
          </w:rPr>
          <w:delText>; yet</w:delText>
        </w:r>
      </w:del>
      <w:ins w:id="1176" w:author="Simon Brandl" w:date="2020-06-01T14:33:00Z">
        <w:r w:rsidR="003F3180">
          <w:rPr>
            <w:rFonts w:ascii="Arial" w:hAnsi="Arial" w:cs="Arial"/>
            <w:bCs/>
          </w:rPr>
          <w:t>yet it</w:t>
        </w:r>
      </w:ins>
      <w:del w:id="1177" w:author="Simon Brandl" w:date="2020-05-22T16:42:00Z">
        <w:r w:rsidR="003949A0" w:rsidRPr="0005446F" w:rsidDel="00F61169">
          <w:rPr>
            <w:rFonts w:ascii="Arial" w:hAnsi="Arial" w:cs="Arial"/>
            <w:bCs/>
          </w:rPr>
          <w:delText>, it</w:delText>
        </w:r>
      </w:del>
      <w:r w:rsidR="003949A0" w:rsidRPr="0005446F">
        <w:rPr>
          <w:rFonts w:ascii="Arial" w:hAnsi="Arial" w:cs="Arial"/>
          <w:bCs/>
        </w:rPr>
        <w:t xml:space="preserve"> retained</w:t>
      </w:r>
      <w:r w:rsidR="00AD50E3" w:rsidRPr="0005446F">
        <w:rPr>
          <w:rFonts w:ascii="Arial" w:hAnsi="Arial" w:cs="Arial"/>
          <w:bCs/>
        </w:rPr>
        <w:t xml:space="preserve"> a diverse assemblage of cryptobenthic </w:t>
      </w:r>
      <w:r w:rsidR="003949A0" w:rsidRPr="0005446F">
        <w:rPr>
          <w:rFonts w:ascii="Arial" w:hAnsi="Arial" w:cs="Arial"/>
          <w:bCs/>
        </w:rPr>
        <w:t xml:space="preserve">fish species </w:t>
      </w:r>
      <w:r w:rsidR="00661565" w:rsidRPr="0005446F">
        <w:rPr>
          <w:rFonts w:ascii="Arial" w:hAnsi="Arial" w:cs="Arial"/>
          <w:bCs/>
        </w:rPr>
        <w:t xml:space="preserve">that were </w:t>
      </w:r>
      <w:r w:rsidR="00DF08E7" w:rsidRPr="0005446F">
        <w:rPr>
          <w:rFonts w:ascii="Arial" w:hAnsi="Arial" w:cs="Arial"/>
          <w:bCs/>
        </w:rPr>
        <w:t>likely</w:t>
      </w:r>
      <w:r w:rsidRPr="0005446F">
        <w:rPr>
          <w:rFonts w:ascii="Arial" w:hAnsi="Arial" w:cs="Arial"/>
          <w:bCs/>
        </w:rPr>
        <w:t xml:space="preserve"> </w:t>
      </w:r>
      <w:r w:rsidR="003949A0" w:rsidRPr="0005446F">
        <w:rPr>
          <w:rFonts w:ascii="Arial" w:hAnsi="Arial" w:cs="Arial"/>
          <w:bCs/>
        </w:rPr>
        <w:t>able</w:t>
      </w:r>
      <w:r w:rsidRPr="0005446F">
        <w:rPr>
          <w:rFonts w:ascii="Arial" w:hAnsi="Arial" w:cs="Arial"/>
          <w:bCs/>
        </w:rPr>
        <w:t xml:space="preserve"> </w:t>
      </w:r>
      <w:r w:rsidR="003949A0" w:rsidRPr="0005446F">
        <w:rPr>
          <w:rFonts w:ascii="Arial" w:hAnsi="Arial" w:cs="Arial"/>
          <w:bCs/>
        </w:rPr>
        <w:t>to</w:t>
      </w:r>
      <w:r w:rsidR="00AD50E3" w:rsidRPr="0005446F">
        <w:rPr>
          <w:rFonts w:ascii="Arial" w:hAnsi="Arial" w:cs="Arial"/>
          <w:bCs/>
        </w:rPr>
        <w:t xml:space="preserve"> satisfy </w:t>
      </w:r>
      <w:r w:rsidR="003949A0" w:rsidRPr="0005446F">
        <w:rPr>
          <w:rFonts w:ascii="Arial" w:hAnsi="Arial" w:cs="Arial"/>
          <w:bCs/>
        </w:rPr>
        <w:t>their</w:t>
      </w:r>
      <w:r w:rsidR="00AD50E3" w:rsidRPr="0005446F">
        <w:rPr>
          <w:rFonts w:ascii="Arial" w:hAnsi="Arial" w:cs="Arial"/>
          <w:bCs/>
        </w:rPr>
        <w:t xml:space="preserve"> energetic demands due to benign temperature profiles</w:t>
      </w:r>
      <w:r w:rsidR="00D52FD3" w:rsidRPr="0005446F">
        <w:rPr>
          <w:rFonts w:ascii="Arial" w:hAnsi="Arial" w:cs="Arial"/>
          <w:bCs/>
        </w:rPr>
        <w:fldChar w:fldCharType="begin"/>
      </w:r>
      <w:ins w:id="1178" w:author="Simon Brandl" w:date="2020-06-01T20:07:00Z">
        <w:r w:rsidR="002F5BC0">
          <w:rPr>
            <w:rFonts w:ascii="Arial" w:hAnsi="Arial" w:cs="Arial"/>
            <w:bCs/>
          </w:rPr>
          <w:instrText xml:space="preserve"> ADDIN ZOTERO_ITEM CSL_CITATION {"citationID":"vnWLrTYK","properties":{"formattedCitation":"\\super 26\\nosupersub{}","plainCitation":"26","noteIndex":0},"citationItems":[{"id":2268,"uris":["http://zotero.org/users/3131818/items/GKHU6UKM"],"uri":["http://zotero.org/users/3131818/items/GKHU6UKM"],"itemData":{"id":2268,"type":"article-journal","container-title":"Global change biology","ISSN":"1365-2486","journalAbbreviation":"Global change biology","title":"Climate</w:instrText>
        </w:r>
        <w:r w:rsidR="002F5BC0">
          <w:rPr>
            <w:rFonts w:ascii="Cambria Math" w:hAnsi="Cambria Math" w:cs="Cambria Math"/>
            <w:bCs/>
          </w:rPr>
          <w:instrText>‐</w:instrText>
        </w:r>
        <w:r w:rsidR="002F5BC0">
          <w:rPr>
            <w:rFonts w:ascii="Arial" w:hAnsi="Arial" w:cs="Arial"/>
            <w:bCs/>
          </w:rPr>
          <w:instrText>driven shift in coral morphological structure predicts decline of juvenile reef fishes","author":[{"family":"Fontoura","given":"Luisa"},{"family":"Zawada","given":"Kyle JA"},{"family":"D’agata","given":"Stephanie"},{"family":"Baird","given":"Andrew H"},{"family":"Álvarez</w:instrText>
        </w:r>
        <w:r w:rsidR="002F5BC0">
          <w:rPr>
            <w:rFonts w:ascii="Cambria Math" w:hAnsi="Cambria Math" w:cs="Cambria Math"/>
            <w:bCs/>
          </w:rPr>
          <w:instrText>‐</w:instrText>
        </w:r>
        <w:r w:rsidR="002F5BC0">
          <w:rPr>
            <w:rFonts w:ascii="Arial" w:hAnsi="Arial" w:cs="Arial"/>
            <w:bCs/>
          </w:rPr>
          <w:instrText xml:space="preserve">Noriega","given":"Mariana"},{"family":"Woods","given":"Rachael M"},{"family":"Luiz","given":"Osmar J"},{"family":"Dornelas","given":"Maria"},{"family":"Madin","given":"Joshua S"},{"family":"Maina","given":"Joseph M"}],"issued":{"date-parts":[["2019"]]}}}],"schema":"https://github.com/citation-style-language/schema/raw/master/csl-citation.json"} </w:instrText>
        </w:r>
      </w:ins>
      <w:del w:id="1179" w:author="Simon Brandl" w:date="2020-06-01T20:07:00Z">
        <w:r w:rsidR="00ED5488" w:rsidRPr="0005446F" w:rsidDel="002F5BC0">
          <w:rPr>
            <w:rFonts w:ascii="Arial" w:hAnsi="Arial" w:cs="Arial"/>
            <w:bCs/>
          </w:rPr>
          <w:delInstrText xml:space="preserve"> ADDIN ZOTERO_ITEM CSL_CITATION {"citationID":"vnWLrTYK","properties":{"formattedCitation":"\\super 30\\nosupersub{}","plainCitation":"30","noteIndex":0},"citationItems":[{"id":2268,"uris":["http://zotero.org/users/3131818/items/GKHU6UKM"],"uri":["http://zotero.org/users/3131818/items/GKHU6UKM"],"itemData":{"id":2268,"type":"article-journal","container-title":"Global change biology","ISSN":"1365-2486","journalAbbreviation":"Global change biology","title":"Climate</w:delInstrText>
        </w:r>
        <w:r w:rsidR="00ED5488" w:rsidRPr="0005446F" w:rsidDel="002F5BC0">
          <w:rPr>
            <w:rFonts w:ascii="Cambria Math" w:hAnsi="Cambria Math" w:cs="Cambria Math"/>
            <w:bCs/>
          </w:rPr>
          <w:delInstrText>‐</w:delInstrText>
        </w:r>
        <w:r w:rsidR="00ED5488" w:rsidRPr="0005446F" w:rsidDel="002F5BC0">
          <w:rPr>
            <w:rFonts w:ascii="Arial" w:hAnsi="Arial" w:cs="Arial"/>
            <w:bCs/>
          </w:rPr>
          <w:delInstrText>driven shift in coral morphological structure predicts decline of juvenile reef fishes","author":[{"family":"Fontoura","given":"Luisa"},{"family":"Zawada","given":"Kyle JA"},{"family":"D’agata","given":"Stephanie"},{"family":"Baird","given":"Andrew H"},{"family":"Álvarez</w:delInstrText>
        </w:r>
        <w:r w:rsidR="00ED5488" w:rsidRPr="0005446F" w:rsidDel="002F5BC0">
          <w:rPr>
            <w:rFonts w:ascii="Cambria Math" w:hAnsi="Cambria Math" w:cs="Cambria Math"/>
            <w:bCs/>
          </w:rPr>
          <w:delInstrText>‐</w:delInstrText>
        </w:r>
        <w:r w:rsidR="00ED5488" w:rsidRPr="0005446F" w:rsidDel="002F5BC0">
          <w:rPr>
            <w:rFonts w:ascii="Arial" w:hAnsi="Arial" w:cs="Arial"/>
            <w:bCs/>
          </w:rPr>
          <w:delInstrText xml:space="preserve">Noriega","given":"Mariana"},{"family":"Woods","given":"Rachael M"},{"family":"Luiz","given":"Osmar J"},{"family":"Dornelas","given":"Maria"},{"family":"Madin","given":"Joshua S"},{"family":"Maina","given":"Joseph M"}],"issued":{"date-parts":[["2019"]]}}}],"schema":"https://github.com/citation-style-language/schema/raw/master/csl-citation.json"} </w:delInstrText>
        </w:r>
      </w:del>
      <w:r w:rsidR="00D52FD3" w:rsidRPr="0005446F">
        <w:rPr>
          <w:rFonts w:ascii="Arial" w:hAnsi="Arial" w:cs="Arial"/>
          <w:bCs/>
        </w:rPr>
        <w:fldChar w:fldCharType="separate"/>
      </w:r>
      <w:ins w:id="1180" w:author="Simon Brandl" w:date="2020-06-01T20:07:00Z">
        <w:r w:rsidR="002F5BC0" w:rsidRPr="002F5BC0">
          <w:rPr>
            <w:rFonts w:ascii="Arial" w:hAnsi="Arial" w:cs="Arial"/>
            <w:vertAlign w:val="superscript"/>
            <w:rPrChange w:id="1181" w:author="Simon Brandl" w:date="2020-06-01T20:07:00Z">
              <w:rPr>
                <w:rFonts w:ascii="Times New Roman" w:hAnsi="Times New Roman" w:cs="Times New Roman"/>
                <w:vertAlign w:val="superscript"/>
              </w:rPr>
            </w:rPrChange>
          </w:rPr>
          <w:t>26</w:t>
        </w:r>
      </w:ins>
      <w:del w:id="1182" w:author="Simon Brandl" w:date="2020-06-01T20:07:00Z">
        <w:r w:rsidR="00ED5488" w:rsidRPr="002F5BC0" w:rsidDel="002F5BC0">
          <w:rPr>
            <w:rFonts w:ascii="Arial" w:hAnsi="Arial" w:cs="Arial"/>
            <w:vertAlign w:val="superscript"/>
            <w:rPrChange w:id="1183" w:author="Simon Brandl" w:date="2020-06-01T20:07:00Z">
              <w:rPr>
                <w:rFonts w:ascii="Arial" w:hAnsi="Arial" w:cs="Arial"/>
                <w:vertAlign w:val="superscript"/>
              </w:rPr>
            </w:rPrChange>
          </w:rPr>
          <w:delText>30</w:delText>
        </w:r>
      </w:del>
      <w:r w:rsidR="00D52FD3" w:rsidRPr="0005446F">
        <w:rPr>
          <w:rFonts w:ascii="Arial" w:hAnsi="Arial" w:cs="Arial"/>
          <w:bCs/>
        </w:rPr>
        <w:fldChar w:fldCharType="end"/>
      </w:r>
      <w:r w:rsidR="00D52FD3" w:rsidRPr="0005446F">
        <w:rPr>
          <w:rFonts w:ascii="Arial" w:hAnsi="Arial" w:cs="Arial"/>
          <w:bCs/>
        </w:rPr>
        <w:t>.</w:t>
      </w:r>
      <w:r w:rsidR="00860BA6" w:rsidRPr="0005446F">
        <w:rPr>
          <w:rFonts w:ascii="Arial" w:hAnsi="Arial" w:cs="Arial"/>
          <w:bCs/>
        </w:rPr>
        <w:t xml:space="preserve"> </w:t>
      </w:r>
      <w:r w:rsidRPr="0005446F">
        <w:rPr>
          <w:rFonts w:ascii="Arial" w:hAnsi="Arial" w:cs="Arial"/>
          <w:bCs/>
        </w:rPr>
        <w:t>At the time of our survey, r</w:t>
      </w:r>
      <w:r w:rsidR="00860BA6" w:rsidRPr="0005446F">
        <w:rPr>
          <w:rFonts w:ascii="Arial" w:hAnsi="Arial" w:cs="Arial"/>
          <w:bCs/>
        </w:rPr>
        <w:t>eefs in the Arabian Gulf had undergone extensive bleaching in previous</w:t>
      </w:r>
      <w:r w:rsidRPr="0005446F">
        <w:rPr>
          <w:rFonts w:ascii="Arial" w:hAnsi="Arial" w:cs="Arial"/>
          <w:bCs/>
        </w:rPr>
        <w:t xml:space="preserve"> years</w:t>
      </w:r>
      <w:r w:rsidR="00860BA6" w:rsidRPr="0005446F">
        <w:rPr>
          <w:rFonts w:ascii="Arial" w:hAnsi="Arial" w:cs="Arial"/>
          <w:bCs/>
        </w:rPr>
        <w:fldChar w:fldCharType="begin"/>
      </w:r>
      <w:ins w:id="1184" w:author="Simon Brandl" w:date="2020-06-01T20:33:00Z">
        <w:r w:rsidR="001A739E">
          <w:rPr>
            <w:rFonts w:ascii="Arial" w:hAnsi="Arial" w:cs="Arial"/>
            <w:bCs/>
          </w:rPr>
          <w:instrText xml:space="preserve"> ADDIN ZOTERO_ITEM CSL_CITATION {"citationID":"andherd2t7","properties":{"formattedCitation":"\\super 98\\uc0\\u8211{}101\\nosupersub{}","plainCitation":"98–101","noteIndex":0},"citationItems":[{"id":2269,"uris":["http://zotero.org/users/3131818/items/UL5E23H7"],"uri":["http://zotero.org/users/3131818/items/UL5E23H7"],"itemData":{"id":2269,"type":"article-journal","container-title":"Marine biology","ISSN":"0025-3162","issue":"1","journalAbbreviation":"Marine biology","page":"29-40","title":"Effects of the 1996 and 1998 positive sea-surface temperature anomalies on corals, coral diseases and fish in the Arabian Gulf (Dubai, UAE)","volume":"140","author":[{"family":"Riegl","given":"Bernhard"}],"issued":{"date-parts":[["2002"]]}}},{"id":2272,"uris":["http://zotero.org/users/3131818/items/Z9FIJFB9"],"uri":["http://zotero.org/users/3131818/items/Z9FIJFB9"],"itemData":{"id":2272,"type":"article-journal","container-title":"Global change biology","ISSN":"1354-1013","issue":"11","journalAbbreviation":"Global change biology","page":"3995-4005","title":"Coral population dynamics across consecutive mass mortality events","volume":"21","author":[{"family":"Riegl","given":"Bernhard"},{"family":"Purkis","given":"Sam"}],"issued":{"date-parts":[["2015"]]}}},{"id":2270,"uris":["http://zotero.org/users/3131818/items/WJD7EDFD"],"uri":["http://zotero.org/users/3131818/items/WJD7EDFD"],"itemData":{"id":2270,"type":"article-journal","container-title":"Marine environmental research","ISSN":"0141-1136","issue":"4","journalAbbreviation":"Marine environmental research","page":"225-229","title":"Long-term impacts of coral bleaching events on the world’s warmest reefs","volume":"72","author":[{"family":"Burt","given":"John"},{"family":"Al-Harthi","given":"Suaad"},{"family":"Al-Cibahy","given":"Ashraf"}],"issued":{"date-parts":[["2011"]]}}},{"id":2312,"uris":["http://zotero.org/users/3131818/items/FP3QQ2L8"],"uri":["http://zotero.org/users/3131818/items/FP3QQ2L8"],"itemData":{"id":2312,"type":"article-journal","abstract":"Coral reefs of the Persian/Arabian Gulf were the last to succumb to the effects of the global-scale mass coral bleaching event that began in 2015. This study examines the causes and consequences of the 2017 bleaching event on eight reefs located across &gt; 350 km of the southern basin of the Gulf. Using a combination of 5 yr (2013–2017) of reef-based temperature observations, local meteorological data and water column modeling, we show that 2017 was characterized by an extended period of mid-summer calm when winds rarely exceeded breeze conditions, reducing evaporative heat loss and inducing dramatic warming compared with non-bleaching years (2013–2016). Reef-bottom temperatures in the Gulf in 2017 were among the hottest on record, with mean daily maxima averaging 35.9 ± 0.1 °C across sites, with hourly temperatures reaching as high as 37.7 °C. Across the southern Gulf, corals spent nearly 2 months (mean 55.1 ± 3.9 d above bleaching temperatures and nearly 2 weeks above lethal temperatures (11.8 ± 2.4 d), substantially longer than in the non-bleaching years (2013–2016) and equating with 5.5 °C-weeks of thermal stress as degree heating weeks. As a result, 94.3% of corals bleached, and two-thirds of corals were lost to mortality between April and September 2017. Mortality continued after peak bleaching, and by April 2018 coral cover averaged just 7.5% across the southern basin, representing an overall loss of nearly three-quarters of coral (73%) in 1 yr. This mass mortality did not cause dramatic shifts in community composition as earlier bleaching events had removed most sensitive taxa. An exception was the already rare Acropora which were locally extirpated in summer 2017. Given the increasing frequency of mass bleaching in the Gulf and the above global rates of regional warming, the capacity for recovery and the prognosis for the future of Gulf reefs are not optimistic.","container-title":"Coral Reefs","DOI":"10.1007/s00338-019-01767-y","ISSN":"1432-0975","issue":"4","journalAbbreviation":"Coral Reefs","page":"567-589","title":"Causes and consequences of the 2017 coral bleaching event in the southern Persian/Arabian Gulf","volume":"38","author":[{"family":"Burt","given":"John A."},{"family":"Paparella","given":"Francesco"},{"family":"Al-Mansoori","given":"Noura"},{"family":"Al-Mansoori","given":"Amna"},{"family":"Al-Jailani","given":"Hamad"}],"issued":{"date-parts":[["2019",8,1]]}}}],"schema":"https://github.com/citation-style-language/schema/raw/master/csl-citation.json"} </w:instrText>
        </w:r>
      </w:ins>
      <w:del w:id="1185" w:author="Simon Brandl" w:date="2020-06-01T20:08:00Z">
        <w:r w:rsidR="00ED5488" w:rsidRPr="0005446F" w:rsidDel="002F5BC0">
          <w:rPr>
            <w:rFonts w:ascii="Arial" w:hAnsi="Arial" w:cs="Arial"/>
            <w:bCs/>
          </w:rPr>
          <w:delInstrText xml:space="preserve"> ADDIN ZOTERO_ITEM CSL_CITATION {"citationID":"andherd2t7","properties":{"formattedCitation":"\\super 95\\uc0\\u8211{}98\\nosupersub{}","plainCitation":"95–98","noteIndex":0},"citationItems":[{"id":2269,"uris":["http://zotero.org/users/3131818/items/UL5E23H7"],"uri":["http://zotero.org/users/3131818/items/UL5E23H7"],"itemData":{"id":2269,"type":"article-journal","container-title":"Marine biology","ISSN":"0025-3162","issue":"1","journalAbbreviation":"Marine biology","page":"29-40","title":"Effects of the 1996 and 1998 positive sea-surface temperature anomalies on corals, coral diseases and fish in the Arabian Gulf (Dubai, UAE)","volume":"140","author":[{"family":"Riegl","given":"Bernhard"}],"issued":{"date-parts":[["2002"]]}}},{"id":2272,"uris":["http://zotero.org/users/3131818/items/Z9FIJFB9"],"uri":["http://zotero.org/users/3131818/items/Z9FIJFB9"],"itemData":{"id":2272,"type":"article-journal","container-title":"Global change biology","ISSN":"1354-1013","issue":"11","journalAbbreviation":"Global change biology","page":"3995-4005","title":"Coral population dynamics across consecutive mass mortality events","volume":"21","author":[{"family":"Riegl","given":"Bernhard"},{"family":"Purkis","given":"Sam"}],"issued":{"date-parts":[["2015"]]}}},{"id":2270,"uris":["http://zotero.org/users/3131818/items/WJD7EDFD"],"uri":["http://zotero.org/users/3131818/items/WJD7EDFD"],"itemData":{"id":2270,"type":"article-journal","container-title":"Marine environmental research","ISSN":"0141-1136","issue":"4","journalAbbreviation":"Marine environmental research","page":"225-229","title":"Long-term impacts of coral bleaching events on the world’s warmest reefs","volume":"72","author":[{"family":"Burt","given":"John"},{"family":"Al-Harthi","given":"Suaad"},{"family":"Al-Cibahy","given":"Ashraf"}],"issued":{"date-parts":[["2011"]]}}},{"id":2312,"uris":["http://zotero.org/users/3131818/items/FP3QQ2L8"],"uri":["http://zotero.org/users/3131818/items/FP3QQ2L8"],"itemData":{"id":2312,"type":"article-journal","abstract":"Coral reefs of the Persian/Arabian Gulf were the last to succumb to the effects of the global-scale mass coral bleaching event that began in 2015. This study examines the causes and consequences of the 2017 bleaching event on eight reefs located across &gt; 350 km of the southern basin of the Gulf. Using a combination of 5 yr (2013–2017) of reef-based temperature observations, local meteorological data and water column modeling, we show that 2017 was characterized by an extended period of mid-summer calm when winds rarely exceeded breeze conditions, reducing evaporative heat loss and inducing dramatic warming compared with non-bleaching years (2013–2016). Reef-bottom temperatures in the Gulf in 2017 were among the hottest on record, with mean daily maxima averaging 35.9 ± 0.1 °C across sites, with hourly temperatures reaching as high as 37.7 °C. Across the southern Gulf, corals spent nearly 2 months (mean 55.1 ± 3.9 d above bleaching temperatures and nearly 2 weeks above lethal temperatures (11.8 ± 2.4 d), substantially longer than in the non-bleaching years (2013–2016) and equating with 5.5 °C-weeks of thermal stress as degree heating weeks. As a result, 94.3% of corals bleached, and two-thirds of corals were lost to mortality between April and September 2017. Mortality continued after peak bleaching, and by April 2018 coral cover averaged just 7.5% across the southern basin, representing an overall loss of nearly three-quarters of coral (73%) in 1 yr. This mass mortality did not cause dramatic shifts in community composition as earlier bleaching events had removed most sensitive taxa. An exception was the already rare Acropora which were locally extirpated in summer 2017. Given the increasing frequency of mass bleaching in the Gulf and the above global rates of regional warming, the capacity for recovery and the prognosis for the future of Gulf reefs are not optimistic.","container-title":"Coral Reefs","DOI":"10.1007/s00338-019-01767-y","ISSN":"1432-0975","issue":"4","journalAbbreviation":"Coral Reefs","page":"567-589","title":"Causes and consequences of the 2017 coral bleaching event in the southern Persian/Arabian Gulf","volume":"38","author":[{"family":"Burt","given":"John A."},{"family":"Paparella","given":"Francesco"},{"family":"Al-Mansoori","given":"Noura"},{"family":"Al-Mansoori","given":"Amna"},{"family":"Al-Jailani","given":"Hamad"}],"issued":{"date-parts":[["2019",8,1]]}}}],"schema":"https://github.com/citation-style-language/schema/raw/master/csl-citation.json"} </w:delInstrText>
        </w:r>
      </w:del>
      <w:r w:rsidR="00860BA6" w:rsidRPr="0005446F">
        <w:rPr>
          <w:rFonts w:ascii="Arial" w:hAnsi="Arial" w:cs="Arial"/>
          <w:bCs/>
        </w:rPr>
        <w:fldChar w:fldCharType="separate"/>
      </w:r>
      <w:ins w:id="1186" w:author="Simon Brandl" w:date="2020-06-01T20:33:00Z">
        <w:r w:rsidR="001A739E" w:rsidRPr="001A739E">
          <w:rPr>
            <w:rFonts w:ascii="Arial" w:hAnsi="Arial" w:cs="Arial"/>
            <w:vertAlign w:val="superscript"/>
            <w:rPrChange w:id="1187" w:author="Simon Brandl" w:date="2020-06-01T20:33:00Z">
              <w:rPr>
                <w:rFonts w:ascii="Times New Roman" w:hAnsi="Times New Roman" w:cs="Times New Roman"/>
                <w:vertAlign w:val="superscript"/>
              </w:rPr>
            </w:rPrChange>
          </w:rPr>
          <w:t>98–101</w:t>
        </w:r>
      </w:ins>
      <w:del w:id="1188" w:author="Simon Brandl" w:date="2020-06-01T20:07:00Z">
        <w:r w:rsidR="00ED5488" w:rsidRPr="001A739E" w:rsidDel="002F5BC0">
          <w:rPr>
            <w:rFonts w:ascii="Arial" w:hAnsi="Arial" w:cs="Arial"/>
            <w:vertAlign w:val="superscript"/>
            <w:rPrChange w:id="1189" w:author="Simon Brandl" w:date="2020-06-01T20:33:00Z">
              <w:rPr>
                <w:rFonts w:ascii="Arial" w:hAnsi="Arial" w:cs="Arial"/>
                <w:vertAlign w:val="superscript"/>
              </w:rPr>
            </w:rPrChange>
          </w:rPr>
          <w:delText>95–98</w:delText>
        </w:r>
      </w:del>
      <w:r w:rsidR="00860BA6" w:rsidRPr="0005446F">
        <w:rPr>
          <w:rFonts w:ascii="Arial" w:hAnsi="Arial" w:cs="Arial"/>
          <w:bCs/>
        </w:rPr>
        <w:fldChar w:fldCharType="end"/>
      </w:r>
      <w:r w:rsidR="00293E16" w:rsidRPr="0005446F">
        <w:rPr>
          <w:rFonts w:ascii="Arial" w:hAnsi="Arial" w:cs="Arial"/>
          <w:bCs/>
        </w:rPr>
        <w:t>, which may have negatively affected the diversity and abundance of cryptobenthic fishes</w:t>
      </w:r>
      <w:r w:rsidR="001C46F5" w:rsidRPr="0005446F">
        <w:rPr>
          <w:rFonts w:ascii="Arial" w:hAnsi="Arial" w:cs="Arial"/>
          <w:bCs/>
        </w:rPr>
        <w:t xml:space="preserve"> compared to </w:t>
      </w:r>
      <w:r w:rsidRPr="0005446F">
        <w:rPr>
          <w:rFonts w:ascii="Arial" w:hAnsi="Arial" w:cs="Arial"/>
          <w:bCs/>
        </w:rPr>
        <w:t xml:space="preserve">the </w:t>
      </w:r>
      <w:r w:rsidR="001C46F5" w:rsidRPr="0005446F">
        <w:rPr>
          <w:rFonts w:ascii="Arial" w:hAnsi="Arial" w:cs="Arial"/>
          <w:bCs/>
        </w:rPr>
        <w:t xml:space="preserve">less disturbed </w:t>
      </w:r>
      <w:r w:rsidRPr="0005446F">
        <w:rPr>
          <w:rFonts w:ascii="Arial" w:hAnsi="Arial" w:cs="Arial"/>
          <w:bCs/>
        </w:rPr>
        <w:t xml:space="preserve">reefs </w:t>
      </w:r>
      <w:r w:rsidR="001C46F5" w:rsidRPr="0005446F">
        <w:rPr>
          <w:rFonts w:ascii="Arial" w:hAnsi="Arial" w:cs="Arial"/>
          <w:bCs/>
        </w:rPr>
        <w:t>in the Gulf of Oman</w:t>
      </w:r>
      <w:r w:rsidR="00293E16" w:rsidRPr="0005446F">
        <w:rPr>
          <w:rFonts w:ascii="Arial" w:hAnsi="Arial" w:cs="Arial"/>
          <w:bCs/>
        </w:rPr>
        <w:fldChar w:fldCharType="begin"/>
      </w:r>
      <w:ins w:id="1190" w:author="Simon Brandl" w:date="2020-06-01T20:33:00Z">
        <w:r w:rsidR="001A739E">
          <w:rPr>
            <w:rFonts w:ascii="Arial" w:hAnsi="Arial" w:cs="Arial"/>
            <w:bCs/>
          </w:rPr>
          <w:instrText xml:space="preserve"> ADDIN ZOTERO_ITEM CSL_CITATION {"citationID":"a1k5kucj1a9","properties":{"formattedCitation":"\\super 24,102,103\\nosupersub{}","plainCitation":"24,102,103","noteIndex":0},"citationItems":[{"id":2273,"uris":["http://zotero.org/users/3131818/items/RHJQYD62"],"uri":["http://zotero.org/users/3131818/items/RHJQYD62"],"itemData":{"id":2273,"type":"article-journal","container-title":"Reviews in Fish Biology and Fisheries","ISSN":"0960-3166","issue":"1","journalAbbreviation":"Reviews in Fish Biology and Fisheries","page":"89-126","title":"Importance of live coral habitat for reef fishes","volume":"24","author":[{"family":"Coker","given":"Darren J"},{"family":"Wilson","given":"Shaun K"},{"family":"Pratchett","given":"Morgan S"}],"issued":{"date-parts":[["2014"]]}}},{"id":2275,"uris":["http://zotero.org/users/3131818/items/LWJ4NTKV"],"uri":["http://zotero.org/users/3131818/items/LWJ4NTKV"],"itemData":{"id":2275,"type":"article-journal","container-title":"Diversity","issue":"3","journalAbbreviation":"Diversity","page":"424-452","title":"Changes in biodiversity and functioning of reef fish assemblages following coral bleaching and coral loss","volume":"3","author":[{"family":"Pratchett","given":"Morgan S"},{"family":"Hoey","given":"Andrew S"},{"family":"Wilson","given":"Shaun K"},{"family":"Messmer","given":"Vanessa"},{"family":"Graham","given":"Nicholas AJ"}],"issued":{"date-parts":[["2011"]]}}},{"id":2320,"uris":["http://zotero.org/users/3131818/items/6474WAES"],"uri":["http://zotero.org/users/3131818/items/6474WAES"],"itemData":{"id":2320,"type":"article-journal","abstract":"Marked shifts in the composition of coral assemblages are occurring at many locations, but it is unknown whether these are permanent shifts reinforced by patterns of population replenishment. This study examined the composition of juvenile coral assemblages across the United Arab Emirates (UAE). Densities of juvenile corals varied significantly among locations, but were highest where coral cover was highest. Juvenile coral assemblages within the Persian Gulf were dominated by Porites, while no Acropora were recorded. We expect therefore, continued declines in Acropora abundance, while observed dominance of Porites is likely to persist. In the Oman Sea, Pocillopora was the dominant juvenile coral, with Acropora and Stylophora also recorded. This study shows that taxonomic differences in replenishment are reinforcing temporal shifts in coral composition within the southern Persian Gulf, but not in the Oman Sea. Differences in environmental conditions and disturbance regimes likely explain the divergent responses between regions.","container-title":"Marine Pollution Bulletin","DOI":"10.1016/j.marpolbul.2016.11.036","ISSN":"0025-326X","issue":"2","journalAbbreviation":"Marine Pollution Bulletin","page":"1031-1035","title":"Abundance and composition of juvenile corals reveals divergent trajectories for coral assemblages across the United Arab Emirates","volume":"114","author":[{"family":"Pratchett","given":"Morgan S."},{"family":"Baird","given":"Andrew H."},{"family":"Bauman","given":"Andrew G."},{"family":"Burt","given":"John A."}],"issued":{"date-parts":[["2017",1,30]]}}}],"schema":"https://github.com/citation-style-language/schema/raw/master/csl-citation.json"} </w:instrText>
        </w:r>
      </w:ins>
      <w:del w:id="1191" w:author="Simon Brandl" w:date="2020-06-01T20:08:00Z">
        <w:r w:rsidR="00ED5488" w:rsidRPr="0005446F" w:rsidDel="002F5BC0">
          <w:rPr>
            <w:rFonts w:ascii="Arial" w:hAnsi="Arial" w:cs="Arial"/>
            <w:bCs/>
          </w:rPr>
          <w:delInstrText xml:space="preserve"> ADDIN ZOTERO_ITEM CSL_CITATION {"citationID":"a1k5kucj1a9","properties":{"formattedCitation":"\\super 28,99,100\\nosupersub{}","plainCitation":"28,99,100","noteIndex":0},"citationItems":[{"id":2273,"uris":["http://zotero.org/users/3131818/items/RHJQYD62"],"uri":["http://zotero.org/users/3131818/items/RHJQYD62"],"itemData":{"id":2273,"type":"article-journal","container-title":"Reviews in Fish Biology and Fisheries","ISSN":"0960-3166","issue":"1","journalAbbreviation":"Reviews in Fish Biology and Fisheries","page":"89-126","title":"Importance of live coral habitat for reef fishes","volume":"24","author":[{"family":"Coker","given":"Darren J"},{"family":"Wilson","given":"Shaun K"},{"family":"Pratchett","given":"Morgan S"}],"issued":{"date-parts":[["2014"]]}}},{"id":2275,"uris":["http://zotero.org/users/3131818/items/LWJ4NTKV"],"uri":["http://zotero.org/users/3131818/items/LWJ4NTKV"],"itemData":{"id":2275,"type":"article-journal","container-title":"Diversity","issue":"3","journalAbbreviation":"Diversity","page":"424-452","title":"Changes in biodiversity and functioning of reef fish assemblages following coral bleaching and coral loss","volume":"3","author":[{"family":"Pratchett","given":"Morgan S"},{"family":"Hoey","given":"Andrew S"},{"family":"Wilson","given":"Shaun K"},{"family":"Messmer","given":"Vanessa"},{"family":"Graham","given":"Nicholas AJ"}],"issued":{"date-parts":[["2011"]]}}},{"id":2320,"uris":["http://zotero.org/users/3131818/items/6474WAES"],"uri":["http://zotero.org/users/3131818/items/6474WAES"],"itemData":{"id":2320,"type":"article-journal","abstract":"Marked shifts in the composition of coral assemblages are occurring at many locations, but it is unknown whether these are permanent shifts reinforced by patterns of population replenishment. This study examined the composition of juvenile coral assemblages across the United Arab Emirates (UAE). Densities of juvenile corals varied significantly among locations, but were highest where coral cover was highest. Juvenile coral assemblages within the Persian Gulf were dominated by Porites, while no Acropora were recorded. We expect therefore, continued declines in Acropora abundance, while observed dominance of Porites is likely to persist. In the Oman Sea, Pocillopora was the dominant juvenile coral, with Acropora and Stylophora also recorded. This study shows that taxonomic differences in replenishment are reinforcing temporal shifts in coral composition within the southern Persian Gulf, but not in the Oman Sea. Differences in environmental conditions and disturbance regimes likely explain the divergent responses between regions.","container-title":"Marine Pollution Bulletin","DOI":"10.1016/j.marpolbul.2016.11.036","ISSN":"0025-326X","issue":"2","journalAbbreviation":"Marine Pollution Bulletin","page":"1031-1035","title":"Abundance and composition of juvenile corals reveals divergent trajectories for coral assemblages across the United Arab Emirates","volume":"114","author":[{"family":"Pratchett","given":"Morgan S."},{"family":"Baird","given":"Andrew H."},{"family":"Bauman","given":"Andrew G."},{"family":"Burt","given":"John A."}],"issued":{"date-parts":[["2017",1,30]]}}}],"schema":"https://github.com/citation-style-language/schema/raw/master/csl-citation.json"} </w:delInstrText>
        </w:r>
      </w:del>
      <w:r w:rsidR="00293E16" w:rsidRPr="0005446F">
        <w:rPr>
          <w:rFonts w:ascii="Arial" w:hAnsi="Arial" w:cs="Arial"/>
          <w:bCs/>
        </w:rPr>
        <w:fldChar w:fldCharType="separate"/>
      </w:r>
      <w:ins w:id="1192" w:author="Simon Brandl" w:date="2020-06-01T20:33:00Z">
        <w:r w:rsidR="001A739E" w:rsidRPr="001A739E">
          <w:rPr>
            <w:rFonts w:ascii="Arial" w:hAnsi="Arial" w:cs="Arial"/>
            <w:vertAlign w:val="superscript"/>
            <w:rPrChange w:id="1193" w:author="Simon Brandl" w:date="2020-06-01T20:33:00Z">
              <w:rPr>
                <w:rFonts w:ascii="Times New Roman" w:hAnsi="Times New Roman" w:cs="Times New Roman"/>
                <w:vertAlign w:val="superscript"/>
              </w:rPr>
            </w:rPrChange>
          </w:rPr>
          <w:t>24,102,103</w:t>
        </w:r>
      </w:ins>
      <w:del w:id="1194" w:author="Simon Brandl" w:date="2020-06-01T20:08:00Z">
        <w:r w:rsidR="00ED5488" w:rsidRPr="001A739E" w:rsidDel="002F5BC0">
          <w:rPr>
            <w:rFonts w:ascii="Arial" w:hAnsi="Arial" w:cs="Arial"/>
            <w:vertAlign w:val="superscript"/>
            <w:rPrChange w:id="1195" w:author="Simon Brandl" w:date="2020-06-01T20:33:00Z">
              <w:rPr>
                <w:rFonts w:ascii="Arial" w:hAnsi="Arial" w:cs="Arial"/>
                <w:vertAlign w:val="superscript"/>
              </w:rPr>
            </w:rPrChange>
          </w:rPr>
          <w:delText>28,99,100</w:delText>
        </w:r>
      </w:del>
      <w:r w:rsidR="00293E16" w:rsidRPr="0005446F">
        <w:rPr>
          <w:rFonts w:ascii="Arial" w:hAnsi="Arial" w:cs="Arial"/>
          <w:bCs/>
        </w:rPr>
        <w:fldChar w:fldCharType="end"/>
      </w:r>
      <w:r w:rsidR="00293E16" w:rsidRPr="0005446F">
        <w:rPr>
          <w:rFonts w:ascii="Arial" w:hAnsi="Arial" w:cs="Arial"/>
          <w:bCs/>
        </w:rPr>
        <w:t>.</w:t>
      </w:r>
      <w:r w:rsidR="00860BA6" w:rsidRPr="0005446F">
        <w:rPr>
          <w:rFonts w:ascii="Arial" w:hAnsi="Arial" w:cs="Arial"/>
          <w:bCs/>
        </w:rPr>
        <w:t xml:space="preserve"> </w:t>
      </w:r>
      <w:ins w:id="1196" w:author="Simon Brandl" w:date="2020-05-22T16:43:00Z">
        <w:r w:rsidR="00F61169">
          <w:rPr>
            <w:rFonts w:ascii="Arial" w:hAnsi="Arial" w:cs="Arial"/>
            <w:bCs/>
          </w:rPr>
          <w:t xml:space="preserve">Furthermore, larger-scale structural differences between reef outcrops in the Gulf of Oman and the Arabian Gulf may affect our community-wide estimates. </w:t>
        </w:r>
      </w:ins>
      <w:del w:id="1197" w:author="Simon Brandl" w:date="2020-05-22T16:43:00Z">
        <w:r w:rsidR="00860BA6" w:rsidRPr="0005446F" w:rsidDel="00F61169">
          <w:rPr>
            <w:rFonts w:ascii="Arial" w:hAnsi="Arial" w:cs="Arial"/>
            <w:bCs/>
          </w:rPr>
          <w:delText>However</w:delText>
        </w:r>
      </w:del>
      <w:ins w:id="1198" w:author="Simon Brandl" w:date="2020-06-01T14:34:00Z">
        <w:r w:rsidR="003F3180">
          <w:rPr>
            <w:rFonts w:ascii="Arial" w:hAnsi="Arial" w:cs="Arial"/>
            <w:bCs/>
          </w:rPr>
          <w:t>However</w:t>
        </w:r>
      </w:ins>
      <w:r w:rsidR="00860BA6" w:rsidRPr="0005446F">
        <w:rPr>
          <w:rFonts w:ascii="Arial" w:hAnsi="Arial" w:cs="Arial"/>
          <w:bCs/>
        </w:rPr>
        <w:t xml:space="preserve">, </w:t>
      </w:r>
      <w:r w:rsidR="00C55FEC" w:rsidRPr="0005446F">
        <w:rPr>
          <w:rFonts w:ascii="Arial" w:hAnsi="Arial" w:cs="Arial"/>
          <w:bCs/>
        </w:rPr>
        <w:t xml:space="preserve">the </w:t>
      </w:r>
      <w:r w:rsidR="00860BA6" w:rsidRPr="0005446F">
        <w:rPr>
          <w:rFonts w:ascii="Arial" w:hAnsi="Arial" w:cs="Arial"/>
          <w:bCs/>
        </w:rPr>
        <w:t>lack of difference</w:t>
      </w:r>
      <w:r w:rsidRPr="0005446F">
        <w:rPr>
          <w:rFonts w:ascii="Arial" w:hAnsi="Arial" w:cs="Arial"/>
          <w:bCs/>
        </w:rPr>
        <w:t xml:space="preserve"> in</w:t>
      </w:r>
      <w:r w:rsidR="00860BA6" w:rsidRPr="0005446F">
        <w:rPr>
          <w:rFonts w:ascii="Arial" w:hAnsi="Arial" w:cs="Arial"/>
          <w:bCs/>
        </w:rPr>
        <w:t xml:space="preserve"> benthic community structure </w:t>
      </w:r>
      <w:r w:rsidR="00C55FEC" w:rsidRPr="0005446F">
        <w:rPr>
          <w:rFonts w:ascii="Arial" w:hAnsi="Arial" w:cs="Arial"/>
          <w:bCs/>
        </w:rPr>
        <w:t xml:space="preserve">observed </w:t>
      </w:r>
      <w:r w:rsidR="00B61E8F" w:rsidRPr="0005446F">
        <w:rPr>
          <w:rFonts w:ascii="Arial" w:hAnsi="Arial" w:cs="Arial"/>
          <w:bCs/>
        </w:rPr>
        <w:t xml:space="preserve">between </w:t>
      </w:r>
      <w:r w:rsidRPr="0005446F">
        <w:rPr>
          <w:rFonts w:ascii="Arial" w:hAnsi="Arial" w:cs="Arial"/>
          <w:bCs/>
        </w:rPr>
        <w:t xml:space="preserve">regions </w:t>
      </w:r>
      <w:r w:rsidR="00293E16" w:rsidRPr="0005446F">
        <w:rPr>
          <w:rFonts w:ascii="Arial" w:hAnsi="Arial" w:cs="Arial"/>
          <w:bCs/>
        </w:rPr>
        <w:t>suggests that</w:t>
      </w:r>
      <w:r w:rsidR="00500793" w:rsidRPr="0005446F">
        <w:rPr>
          <w:rFonts w:ascii="Arial" w:hAnsi="Arial" w:cs="Arial"/>
          <w:bCs/>
        </w:rPr>
        <w:t xml:space="preserve"> benthic structure was</w:t>
      </w:r>
      <w:ins w:id="1199" w:author="Simon Brandl" w:date="2020-06-01T14:35:00Z">
        <w:r w:rsidR="003C7DCE">
          <w:rPr>
            <w:rFonts w:ascii="Arial" w:hAnsi="Arial" w:cs="Arial"/>
            <w:bCs/>
          </w:rPr>
          <w:t xml:space="preserve"> at least</w:t>
        </w:r>
      </w:ins>
      <w:r w:rsidR="00500793" w:rsidRPr="0005446F">
        <w:rPr>
          <w:rFonts w:ascii="Arial" w:hAnsi="Arial" w:cs="Arial"/>
          <w:bCs/>
        </w:rPr>
        <w:t xml:space="preserve"> not a primary driver of the observed patterns.</w:t>
      </w:r>
      <w:r w:rsidR="00293E16" w:rsidRPr="0005446F">
        <w:rPr>
          <w:rFonts w:ascii="Arial" w:hAnsi="Arial" w:cs="Arial"/>
          <w:bCs/>
        </w:rPr>
        <w:t xml:space="preserve"> </w:t>
      </w:r>
      <w:r w:rsidR="00661565" w:rsidRPr="0005446F">
        <w:rPr>
          <w:rFonts w:ascii="Arial" w:hAnsi="Arial" w:cs="Arial"/>
          <w:bCs/>
        </w:rPr>
        <w:t>A</w:t>
      </w:r>
      <w:r w:rsidR="00C55FEC" w:rsidRPr="0005446F">
        <w:rPr>
          <w:rFonts w:ascii="Arial" w:hAnsi="Arial" w:cs="Arial"/>
          <w:bCs/>
        </w:rPr>
        <w:t>lthough the loss of</w:t>
      </w:r>
      <w:r w:rsidR="00500793" w:rsidRPr="0005446F">
        <w:rPr>
          <w:rFonts w:ascii="Arial" w:hAnsi="Arial" w:cs="Arial"/>
          <w:bCs/>
        </w:rPr>
        <w:t xml:space="preserve"> </w:t>
      </w:r>
      <w:r w:rsidR="00E7559B" w:rsidRPr="0005446F">
        <w:rPr>
          <w:rFonts w:ascii="Arial" w:hAnsi="Arial" w:cs="Arial"/>
          <w:bCs/>
        </w:rPr>
        <w:t>some</w:t>
      </w:r>
      <w:r w:rsidR="00293E16" w:rsidRPr="0005446F">
        <w:rPr>
          <w:rFonts w:ascii="Arial" w:hAnsi="Arial" w:cs="Arial"/>
          <w:bCs/>
        </w:rPr>
        <w:t xml:space="preserve"> specialist </w:t>
      </w:r>
      <w:r w:rsidRPr="0005446F">
        <w:rPr>
          <w:rFonts w:ascii="Arial" w:hAnsi="Arial" w:cs="Arial"/>
          <w:bCs/>
        </w:rPr>
        <w:t xml:space="preserve">cryptobenthic </w:t>
      </w:r>
      <w:r w:rsidR="00293E16" w:rsidRPr="0005446F">
        <w:rPr>
          <w:rFonts w:ascii="Arial" w:hAnsi="Arial" w:cs="Arial"/>
          <w:bCs/>
        </w:rPr>
        <w:t>species</w:t>
      </w:r>
      <w:r w:rsidR="00C55FEC" w:rsidRPr="0005446F">
        <w:rPr>
          <w:rFonts w:ascii="Arial" w:hAnsi="Arial" w:cs="Arial"/>
          <w:bCs/>
        </w:rPr>
        <w:t xml:space="preserve"> has been reported after</w:t>
      </w:r>
      <w:r w:rsidR="00293E16" w:rsidRPr="0005446F">
        <w:rPr>
          <w:rFonts w:ascii="Arial" w:hAnsi="Arial" w:cs="Arial"/>
          <w:bCs/>
        </w:rPr>
        <w:t xml:space="preserve"> </w:t>
      </w:r>
      <w:r w:rsidR="00C55FEC" w:rsidRPr="0005446F">
        <w:rPr>
          <w:rFonts w:ascii="Arial" w:hAnsi="Arial" w:cs="Arial"/>
          <w:bCs/>
        </w:rPr>
        <w:t xml:space="preserve">substantial </w:t>
      </w:r>
      <w:r w:rsidR="00293E16" w:rsidRPr="0005446F">
        <w:rPr>
          <w:rFonts w:ascii="Arial" w:hAnsi="Arial" w:cs="Arial"/>
          <w:bCs/>
        </w:rPr>
        <w:t xml:space="preserve">live coral </w:t>
      </w:r>
      <w:r w:rsidRPr="0005446F">
        <w:rPr>
          <w:rFonts w:ascii="Arial" w:hAnsi="Arial" w:cs="Arial"/>
          <w:bCs/>
        </w:rPr>
        <w:t>cover</w:t>
      </w:r>
      <w:r w:rsidR="00661565" w:rsidRPr="0005446F">
        <w:rPr>
          <w:rFonts w:ascii="Arial" w:hAnsi="Arial" w:cs="Arial"/>
          <w:bCs/>
        </w:rPr>
        <w:t xml:space="preserve"> loss</w:t>
      </w:r>
      <w:r w:rsidR="00C55FEC" w:rsidRPr="0005446F">
        <w:rPr>
          <w:rFonts w:ascii="Arial" w:hAnsi="Arial" w:cs="Arial"/>
          <w:bCs/>
        </w:rPr>
        <w:fldChar w:fldCharType="begin"/>
      </w:r>
      <w:ins w:id="1200" w:author="Simon Brandl" w:date="2020-06-01T20:33:00Z">
        <w:r w:rsidR="001A739E">
          <w:rPr>
            <w:rFonts w:ascii="Arial" w:hAnsi="Arial" w:cs="Arial"/>
            <w:bCs/>
          </w:rPr>
          <w:instrText xml:space="preserve"> ADDIN ZOTERO_ITEM CSL_CITATION {"citationID":"Qb8pgJh8","properties":{"formattedCitation":"\\super 98,104\\nosupersub{}","plainCitation":"98,104","noteIndex":0},"citationItems":[{"id":2269,"uris":["http://zotero.org/users/3131818/items/UL5E23H7"],"uri":["http://zotero.org/users/3131818/items/UL5E23H7"],"itemData":{"id":2269,"type":"article-journal","container-title":"Marine biology","ISSN":"0025-3162","issue":"1","journalAbbreviation":"Marine biology","page":"29-40","title":"Effects of the 1996 and 1998 positive sea-surface temperature anomalies on corals, coral diseases and fish in the Arabian Gulf (Dubai, UAE)","volume":"140","author":[{"family":"Riegl","given":"Bernhard"}],"issued":{"date-parts":[["2002"]]}}},{"id":636,"uris":["http://zotero.org/users/3131818/items/SNPDQRB5"],"uri":["http://zotero.org/users/3131818/items/SNPDQRB5"],"itemData":{"id":636,"type":"article-journal","container-title":"Global Change Biology","ISSN":"1365-2486","issue":"10","journalAbbreviation":"Global Change Biology","page":"1642-1647","title":"Habitat loss, resource specialization, and extinction on coral reefs","volume":"10","author":[{"family":"Munday","given":"Philip L"}],"issued":{"date-parts":[["2004"]]}}}],"schema":"https://github.com/citation-style-language/schema/raw/master/csl-citation.json"} </w:instrText>
        </w:r>
      </w:ins>
      <w:del w:id="1201" w:author="Simon Brandl" w:date="2020-06-01T20:08:00Z">
        <w:r w:rsidR="00ED5488" w:rsidRPr="0005446F" w:rsidDel="002F5BC0">
          <w:rPr>
            <w:rFonts w:ascii="Arial" w:hAnsi="Arial" w:cs="Arial"/>
            <w:bCs/>
          </w:rPr>
          <w:delInstrText xml:space="preserve"> ADDIN ZOTERO_ITEM CSL_CITATION {"citationID":"Qb8pgJh8","properties":{"formattedCitation":"\\super 95,101\\nosupersub{}","plainCitation":"95,101","noteIndex":0},"citationItems":[{"id":2269,"uris":["http://zotero.org/users/3131818/items/UL5E23H7"],"uri":["http://zotero.org/users/3131818/items/UL5E23H7"],"itemData":{"id":2269,"type":"article-journal","container-title":"Marine biology","ISSN":"0025-3162","issue":"1","journalAbbreviation":"Marine biology","page":"29-40","title":"Effects of the 1996 and 1998 positive sea-surface temperature anomalies on corals, coral diseases and fish in the Arabian Gulf (Dubai, UAE)","volume":"140","author":[{"family":"Riegl","given":"Bernhard"}],"issued":{"date-parts":[["2002"]]}}},{"id":636,"uris":["http://zotero.org/users/3131818/items/SNPDQRB5"],"uri":["http://zotero.org/users/3131818/items/SNPDQRB5"],"itemData":{"id":636,"type":"article-journal","container-title":"Global Change Biology","ISSN":"1365-2486","issue":"10","journalAbbreviation":"Global Change Biology","page":"1642-1647","title":"Habitat loss, resource specialization, and extinction on coral reefs","volume":"10","author":[{"family":"Munday","given":"Philip L"}],"issued":{"date-parts":[["2004"]]}}}],"schema":"https://github.com/citation-style-language/schema/raw/master/csl-citation.json"} </w:delInstrText>
        </w:r>
      </w:del>
      <w:r w:rsidR="00C55FEC" w:rsidRPr="0005446F">
        <w:rPr>
          <w:rFonts w:ascii="Arial" w:hAnsi="Arial" w:cs="Arial"/>
          <w:bCs/>
        </w:rPr>
        <w:fldChar w:fldCharType="separate"/>
      </w:r>
      <w:ins w:id="1202" w:author="Simon Brandl" w:date="2020-06-01T20:33:00Z">
        <w:r w:rsidR="001A739E" w:rsidRPr="001A739E">
          <w:rPr>
            <w:rFonts w:ascii="Arial" w:hAnsi="Arial" w:cs="Arial"/>
            <w:vertAlign w:val="superscript"/>
            <w:rPrChange w:id="1203" w:author="Simon Brandl" w:date="2020-06-01T20:33:00Z">
              <w:rPr>
                <w:rFonts w:ascii="Times New Roman" w:hAnsi="Times New Roman" w:cs="Times New Roman"/>
                <w:vertAlign w:val="superscript"/>
              </w:rPr>
            </w:rPrChange>
          </w:rPr>
          <w:t>98,104</w:t>
        </w:r>
      </w:ins>
      <w:del w:id="1204" w:author="Simon Brandl" w:date="2020-06-01T20:08:00Z">
        <w:r w:rsidR="00ED5488" w:rsidRPr="001A739E" w:rsidDel="002F5BC0">
          <w:rPr>
            <w:rFonts w:ascii="Arial" w:hAnsi="Arial" w:cs="Arial"/>
            <w:vertAlign w:val="superscript"/>
            <w:rPrChange w:id="1205" w:author="Simon Brandl" w:date="2020-06-01T20:33:00Z">
              <w:rPr>
                <w:rFonts w:ascii="Arial" w:hAnsi="Arial" w:cs="Arial"/>
                <w:vertAlign w:val="superscript"/>
              </w:rPr>
            </w:rPrChange>
          </w:rPr>
          <w:delText>95,101</w:delText>
        </w:r>
      </w:del>
      <w:r w:rsidR="00C55FEC" w:rsidRPr="0005446F">
        <w:rPr>
          <w:rFonts w:ascii="Arial" w:hAnsi="Arial" w:cs="Arial"/>
          <w:bCs/>
        </w:rPr>
        <w:fldChar w:fldCharType="end"/>
      </w:r>
      <w:r w:rsidR="00C55FEC" w:rsidRPr="0005446F">
        <w:rPr>
          <w:rFonts w:ascii="Arial" w:hAnsi="Arial" w:cs="Arial"/>
          <w:bCs/>
        </w:rPr>
        <w:t>, previous studies</w:t>
      </w:r>
      <w:r w:rsidRPr="0005446F">
        <w:rPr>
          <w:rFonts w:ascii="Arial" w:hAnsi="Arial" w:cs="Arial"/>
          <w:bCs/>
        </w:rPr>
        <w:t xml:space="preserve"> </w:t>
      </w:r>
      <w:r w:rsidR="00DF08E7" w:rsidRPr="0005446F">
        <w:rPr>
          <w:rFonts w:ascii="Arial" w:hAnsi="Arial" w:cs="Arial"/>
          <w:bCs/>
        </w:rPr>
        <w:t>ha</w:t>
      </w:r>
      <w:r w:rsidR="00C55FEC" w:rsidRPr="0005446F">
        <w:rPr>
          <w:rFonts w:ascii="Arial" w:hAnsi="Arial" w:cs="Arial"/>
          <w:bCs/>
        </w:rPr>
        <w:t>ve</w:t>
      </w:r>
      <w:r w:rsidR="00DF08E7" w:rsidRPr="0005446F">
        <w:rPr>
          <w:rFonts w:ascii="Arial" w:hAnsi="Arial" w:cs="Arial"/>
          <w:bCs/>
        </w:rPr>
        <w:t xml:space="preserve"> </w:t>
      </w:r>
      <w:r w:rsidR="00293E16" w:rsidRPr="0005446F">
        <w:rPr>
          <w:rFonts w:ascii="Arial" w:hAnsi="Arial" w:cs="Arial"/>
          <w:bCs/>
        </w:rPr>
        <w:t xml:space="preserve">not </w:t>
      </w:r>
      <w:r w:rsidR="00C55FEC" w:rsidRPr="0005446F">
        <w:rPr>
          <w:rFonts w:ascii="Arial" w:hAnsi="Arial" w:cs="Arial"/>
          <w:bCs/>
        </w:rPr>
        <w:t>detected</w:t>
      </w:r>
      <w:r w:rsidR="00DF08E7" w:rsidRPr="0005446F">
        <w:rPr>
          <w:rFonts w:ascii="Arial" w:hAnsi="Arial" w:cs="Arial"/>
          <w:bCs/>
        </w:rPr>
        <w:t xml:space="preserve"> substantial </w:t>
      </w:r>
      <w:r w:rsidR="00DF08E7" w:rsidRPr="0005446F">
        <w:rPr>
          <w:rFonts w:ascii="Arial" w:hAnsi="Arial" w:cs="Arial"/>
          <w:bCs/>
        </w:rPr>
        <w:lastRenderedPageBreak/>
        <w:t xml:space="preserve">short-term changes in </w:t>
      </w:r>
      <w:r w:rsidR="00C55FEC" w:rsidRPr="0005446F">
        <w:rPr>
          <w:rFonts w:ascii="Arial" w:hAnsi="Arial" w:cs="Arial"/>
          <w:bCs/>
        </w:rPr>
        <w:t xml:space="preserve">either </w:t>
      </w:r>
      <w:r w:rsidRPr="0005446F">
        <w:rPr>
          <w:rFonts w:ascii="Arial" w:hAnsi="Arial" w:cs="Arial"/>
          <w:bCs/>
        </w:rPr>
        <w:t xml:space="preserve">small reef fish </w:t>
      </w:r>
      <w:r w:rsidR="001C46F5" w:rsidRPr="0005446F">
        <w:rPr>
          <w:rFonts w:ascii="Arial" w:hAnsi="Arial" w:cs="Arial"/>
          <w:bCs/>
        </w:rPr>
        <w:t>richness and abundance</w:t>
      </w:r>
      <w:r w:rsidR="00C55FEC" w:rsidRPr="0005446F">
        <w:rPr>
          <w:rFonts w:ascii="Arial" w:hAnsi="Arial" w:cs="Arial"/>
          <w:bCs/>
        </w:rPr>
        <w:t xml:space="preserve"> or in </w:t>
      </w:r>
      <w:r w:rsidRPr="0005446F">
        <w:rPr>
          <w:rFonts w:ascii="Arial" w:hAnsi="Arial" w:cs="Arial"/>
          <w:bCs/>
        </w:rPr>
        <w:t>overarching</w:t>
      </w:r>
      <w:r w:rsidR="00860BA6" w:rsidRPr="0005446F">
        <w:rPr>
          <w:rFonts w:ascii="Arial" w:hAnsi="Arial" w:cs="Arial"/>
          <w:bCs/>
        </w:rPr>
        <w:t xml:space="preserve"> </w:t>
      </w:r>
      <w:r w:rsidR="00293E16" w:rsidRPr="0005446F">
        <w:rPr>
          <w:rFonts w:ascii="Arial" w:hAnsi="Arial" w:cs="Arial"/>
          <w:bCs/>
        </w:rPr>
        <w:t xml:space="preserve">ecosystem </w:t>
      </w:r>
      <w:r w:rsidR="00860BA6" w:rsidRPr="0005446F">
        <w:rPr>
          <w:rFonts w:ascii="Arial" w:hAnsi="Arial" w:cs="Arial"/>
          <w:bCs/>
        </w:rPr>
        <w:t>productivity</w:t>
      </w:r>
      <w:r w:rsidR="00293E16" w:rsidRPr="0005446F">
        <w:rPr>
          <w:rFonts w:ascii="Arial" w:hAnsi="Arial" w:cs="Arial"/>
          <w:bCs/>
        </w:rPr>
        <w:fldChar w:fldCharType="begin"/>
      </w:r>
      <w:ins w:id="1206" w:author="Simon Brandl" w:date="2020-06-01T20:33:00Z">
        <w:r w:rsidR="001A739E">
          <w:rPr>
            <w:rFonts w:ascii="Arial" w:hAnsi="Arial" w:cs="Arial"/>
            <w:bCs/>
          </w:rPr>
          <w:instrText xml:space="preserve"> ADDIN ZOTERO_ITEM CSL_CITATION {"citationID":"a30f3fs983","properties":{"formattedCitation":"\\super 27,29,31,56,98\\nosupersub{}","plainCitation":"27,29,31,56,98","noteIndex":0},"citationItems":[{"id":2269,"uris":["http://zotero.org/users/3131818/items/UL5E23H7"],"uri":["http://zotero.org/users/3131818/items/UL5E23H7"],"itemData":{"id":2269,"type":"article-journal","container-title":"Marine biology","ISSN":"0025-3162","issue":"1","journalAbbreviation":"Marine biology","page":"29-40","title":"Effects of the 1996 and 1998 positive sea-surface temperature anomalies on corals, coral diseases and fish in the Arabian Gulf (Dubai, UAE)","volume":"140","author":[{"family":"Riegl","given":"Bernhard"}],"issued":{"date-parts":[["2002"]]}}},{"id":230,"uris":["http://zotero.org/users/3131818/items/VU8J9E38"],"uri":["http://zotero.org/users/3131818/items/VU8J9E38"],"itemData":{"id":230,"type":"article-journal","container-title":"Global Change Biology","ISSN":"1365-2486","issue":"9","journalAbbreviation":"Global Change Biology","page":"1587-1594","title":"Coral bleaching, reef fish community phase shifts and the resilience of coral reefs","volume":"12","author":[{"family":"Bellwood","given":"David R"},{"family":"Hoey","given":"Andrew S"},{"family":"Ackerman","given":"John L"},{"family":"Depczynski","given":"Martial"}],"issued":{"date-parts":[["2006"]]}}},{"id":2299,"uris":["http://zotero.org/users/3131818/items/XGB8W7FK"],"uri":["http://zotero.org/users/3131818/items/XGB8W7FK"],"itemData":{"id":2299,"type":"article-journal","abstract":"Unprecedented global bleaching events have led to extensive loss of corals. This is expected to lead to extensive losses of obligate coral-dependent fishes. Here, we use a novel, spatially-matched census approach to examine the nature of fish-coral dependency across two mass coral bleaching events. Despite a &gt;40% loss of coral cover, and the ecological extinction of functionally important habitat-providing Acropora corals, we show that populations of obligate coral-dependent fishes, including Pomacentrus moluccensis, persisted and – critically – recruitment was maintained. Fishes used a wide range of alternate reef habitats, including other coral genera and dead coral substrata. Labile habitat associations of ‘obligate’ coral-dependent fishes suggest that recruitment may be sustained on future reefs that lack Acropora, following devastating climatic disturbances. This persistence without Acropora corals offers grounds for cautious optimism; for coral-dwelling fishes, corals may be a preferred habitat, not an obligate requirement.","container-title":"Communications Biology","DOI":"10.1038/s42003-019-0703-0","ISSN":"2399-3642","issue":"1","journalAbbreviation":"Communications Biology","page":"456","title":"Young fishes persist despite coral loss on the Great Barrier Reef","volume":"2","author":[{"family":"Wismer","given":"Sharon"},{"family":"Tebbett","given":"Sterling B."},{"family":"Streit","given":"Robert P."},{"family":"Bellwood","given":"David R."}],"issued":{"date-parts":[["2019",12,6]]}}},{"id":408,"uris":["http://zotero.org/users/3131818/items/IT9VZ9W5"],"uri":["http://zotero.org/users/3131818/items/IT9VZ9W5"],"itemData":{"id":408,"type":"article-journal","container-title":"Oecologia","ISSN":"0029-8549","issue":"2","journalAbbreviation":"Oecologia","page":"567-573","title":"Coral recovery may not herald the return of fishes on damaged coral reefs","volume":"170","author":[{"family":"Bellwood","given":"David R"},{"family":"Baird","given":"Andrew H"},{"family":"Depczynski","given":"Martial"},{"family":"González-Cabello","given":"Alonso"},{"family":"Hoey","given":"Andrew S"},{"family":"Lefèvre","given":"Carine D"},{"family":"Tanner","given":"Jennifer K"}],"issued":{"date-parts":[["2012"]]}}},{"id":2463,"uris":["http://zotero.org/users/3131818/items/W6W3TKVJ"],"uri":["http://zotero.org/users/3131818/items/W6W3TKVJ"],"itemData":{"id":2463,"type":"article-journal","container-title":"Functional Ecology","ISSN":"0269-8463","journalAbbreviation":"Functional Ecology","note":"publisher: Wiley Online Library","title":"Severe coral loss shifts energetic dynamics on a coral reef","author":[{"family":"Morais","given":"Renato A"},{"family":"Depczynski","given":"Martial"},{"family":"Fulton","given":"Christopher"},{"family":"Marnane","given":"Michael"},{"family":"Narvaez","given":"Pauline"},{"family":"Huertas","given":"Victor"},{"family":"Brandl","given":"Simon J"},{"family":"Bellwood","given":"David R"}],"issued":{"date-parts":[["2020"]]}}}],"schema":"https://github.com/citation-style-language/schema/raw/master/csl-citation.json"} </w:instrText>
        </w:r>
      </w:ins>
      <w:del w:id="1207" w:author="Simon Brandl" w:date="2020-06-01T14:35:00Z">
        <w:r w:rsidR="00ED5488" w:rsidRPr="0005446F" w:rsidDel="003C7DCE">
          <w:rPr>
            <w:rFonts w:ascii="Arial" w:hAnsi="Arial" w:cs="Arial"/>
            <w:bCs/>
          </w:rPr>
          <w:delInstrText xml:space="preserve"> ADDIN ZOTERO_ITEM CSL_CITATION {"citationID":"aiv8lmo39f","properties":{"formattedCitation":"\\super 31,33,57,95\\nosupersub{}","plainCitation":"31,33,57,95","noteIndex":0},"citationItems":[{"id":2269,"uris":["http://zotero.org/users/3131818/items/UL5E23H7"],"uri":["http://zotero.org/users/3131818/items/UL5E23H7"],"itemData":{"id":2269,"type":"article-journal","container-title":"Marine biology","ISSN":"0025-3162","issue":"1","journalAbbreviation":"Marine biology","page":"29-40","title":"Effects of the 1996 and 1998 positive sea-surface temperature anomalies on corals, coral diseases and fish in the Arabian Gulf (Dubai, UAE)","volume":"140","author":[{"family":"Riegl","given":"Bernhard"}],"issued":{"date-parts":[["2002"]]}}},{"id":230,"uris":["http://zotero.org/users/3131818/items/VU8J9E38"],"uri":["http://zotero.org/users/3131818/items/VU8J9E38"],"itemData":{"id":230,"type":"article-journal","container-title":"Global Change Biology","ISSN":"1365-2486","issue":"9","journalAbbreviation":"Global Change Biology","page":"1587-1594","title":"Coral bleaching, reef fish community phase shifts and the resilience of coral reefs","volume":"12","author":[{"family":"Bellwood","given":"David R"},{"family":"Hoey","given":"Andrew S"},{"family":"Ackerman","given":"John L"},{"family":"Depczynski","given":"Martial"}],"issued":{"date-parts":[["2006"]]}}},{"id":2299,"uris":["http://zotero.org/users/3131818/items/XGB8W7FK"],"uri":["http://zotero.org/users/3131818/items/XGB8W7FK"],"itemData":{"id":2299,"type":"article-journal","abstract":"Unprecedented global bleaching events have led to extensive loss of corals. This is expected to lead to extensive losses of obligate coral-dependent fishes. Here, we use a novel, spatially-matched census approach to examine the nature of fish-coral dependency across two mass coral bleaching events. Despite a &gt;40% loss of coral cover, and the ecological extinction of functionally important habitat-providing Acropora corals, we show that populations of obligate coral-dependent fishes, including Pomacentrus moluccensis, persisted and – critically – recruitment was maintained. Fishes used a wide range of alternate reef habitats, including other coral genera and dead coral substrata. Labile habitat associations of ‘obligate’ coral-dependent fishes suggest that recruitment may be sustained on future reefs that lack Acropora, following devastating climatic disturbances. This persistence without Acropora corals offers grounds for cautious optimism; for coral-dwelling fishes, corals may be a preferred habitat, not an obligate requirement.","container-title":"Communications Biology","DOI":"10.1038/s42003-019-0703-0","ISSN":"2399-3642","issue":"1","journalAbbreviation":"Communications Biology","page":"456","title":"Young fishes persist despite coral loss on the Great Barrier Reef","volume":"2","author":[{"family":"Wismer","given":"Sharon"},{"family":"Tebbett","given":"Sterling B."},{"family":"Streit","given":"Robert P."},{"family":"Bellwood","given":"David R."}],"issued":{"date-parts":[["2019",12,6]]}}},{"id":408,"uris":["http://zotero.org/users/3131818/items/IT9VZ9W5"],"uri":["http://zotero.org/users/3131818/items/IT9VZ9W5"],"itemData":{"id":408,"type":"article-journal","container-title":"Oecologia","ISSN":"0029-8549","issue":"2","journalAbbreviation":"Oecologia","page":"567-573","title":"Coral recovery may not herald the return of fishes on damaged coral reefs","volume":"170","author":[{"family":"Bellwood","given":"David R"},{"family":"Baird","given":"Andrew H"},{"family":"Depczynski","given":"Martial"},{"family":"González-Cabello","given":"Alonso"},{"family":"Hoey","given":"Andrew S"},{"family":"Lefèvre","given":"Carine D"},{"family":"Tanner","given":"Jennifer K"}],"issued":{"date-parts":[["2012"]]}}}],"schema":"https://github.com/citation-style-language/schema/raw/master/csl-citation.json"} </w:delInstrText>
        </w:r>
      </w:del>
      <w:r w:rsidR="00293E16" w:rsidRPr="0005446F">
        <w:rPr>
          <w:rFonts w:ascii="Arial" w:hAnsi="Arial" w:cs="Arial"/>
          <w:bCs/>
        </w:rPr>
        <w:fldChar w:fldCharType="separate"/>
      </w:r>
      <w:ins w:id="1208" w:author="Simon Brandl" w:date="2020-06-01T20:33:00Z">
        <w:r w:rsidR="001A739E" w:rsidRPr="001A739E">
          <w:rPr>
            <w:rFonts w:ascii="Arial" w:hAnsi="Arial" w:cs="Arial"/>
            <w:vertAlign w:val="superscript"/>
            <w:rPrChange w:id="1209" w:author="Simon Brandl" w:date="2020-06-01T20:33:00Z">
              <w:rPr>
                <w:rFonts w:ascii="Times New Roman" w:hAnsi="Times New Roman" w:cs="Times New Roman"/>
                <w:vertAlign w:val="superscript"/>
              </w:rPr>
            </w:rPrChange>
          </w:rPr>
          <w:t>27,29,31,56,98</w:t>
        </w:r>
      </w:ins>
      <w:del w:id="1210" w:author="Simon Brandl" w:date="2020-06-01T14:35:00Z">
        <w:r w:rsidR="00ED5488" w:rsidRPr="001A739E" w:rsidDel="003C7DCE">
          <w:rPr>
            <w:rFonts w:ascii="Arial" w:hAnsi="Arial" w:cs="Arial"/>
            <w:vertAlign w:val="superscript"/>
            <w:rPrChange w:id="1211" w:author="Simon Brandl" w:date="2020-06-01T20:33:00Z">
              <w:rPr>
                <w:rFonts w:ascii="Arial" w:hAnsi="Arial" w:cs="Arial"/>
                <w:vertAlign w:val="superscript"/>
              </w:rPr>
            </w:rPrChange>
          </w:rPr>
          <w:delText>31,33,57,95</w:delText>
        </w:r>
      </w:del>
      <w:r w:rsidR="00293E16" w:rsidRPr="0005446F">
        <w:rPr>
          <w:rFonts w:ascii="Arial" w:hAnsi="Arial" w:cs="Arial"/>
          <w:bCs/>
        </w:rPr>
        <w:fldChar w:fldCharType="end"/>
      </w:r>
      <w:r w:rsidR="00293E16" w:rsidRPr="0005446F">
        <w:rPr>
          <w:rFonts w:ascii="Arial" w:hAnsi="Arial" w:cs="Arial"/>
          <w:bCs/>
        </w:rPr>
        <w:t xml:space="preserve">. </w:t>
      </w:r>
    </w:p>
    <w:p w14:paraId="0BF7F186" w14:textId="7C38E843" w:rsidR="00630CA9" w:rsidRPr="0005446F" w:rsidRDefault="00930912">
      <w:pPr>
        <w:spacing w:line="480" w:lineRule="auto"/>
        <w:ind w:firstLine="720"/>
        <w:rPr>
          <w:rFonts w:ascii="Arial" w:hAnsi="Arial" w:cs="Arial"/>
          <w:bCs/>
        </w:rPr>
      </w:pPr>
      <w:r w:rsidRPr="0005446F">
        <w:rPr>
          <w:rFonts w:ascii="Arial" w:hAnsi="Arial" w:cs="Arial"/>
          <w:bCs/>
        </w:rPr>
        <w:t>O</w:t>
      </w:r>
      <w:r w:rsidR="00293E16" w:rsidRPr="0005446F">
        <w:rPr>
          <w:rFonts w:ascii="Arial" w:hAnsi="Arial" w:cs="Arial"/>
          <w:bCs/>
        </w:rPr>
        <w:t xml:space="preserve">ur results </w:t>
      </w:r>
      <w:r w:rsidRPr="0005446F">
        <w:rPr>
          <w:rFonts w:ascii="Arial" w:hAnsi="Arial" w:cs="Arial"/>
          <w:bCs/>
        </w:rPr>
        <w:t>showcase</w:t>
      </w:r>
      <w:r w:rsidR="00293E16" w:rsidRPr="0005446F">
        <w:rPr>
          <w:rFonts w:ascii="Arial" w:hAnsi="Arial" w:cs="Arial"/>
          <w:bCs/>
        </w:rPr>
        <w:t xml:space="preserve"> </w:t>
      </w:r>
      <w:r w:rsidR="00C56E97" w:rsidRPr="0005446F">
        <w:rPr>
          <w:rFonts w:ascii="Arial" w:hAnsi="Arial" w:cs="Arial"/>
          <w:bCs/>
        </w:rPr>
        <w:t xml:space="preserve">an </w:t>
      </w:r>
      <w:r w:rsidR="00293E16" w:rsidRPr="0005446F">
        <w:rPr>
          <w:rFonts w:ascii="Arial" w:hAnsi="Arial" w:cs="Arial"/>
          <w:bCs/>
        </w:rPr>
        <w:t xml:space="preserve">imminent </w:t>
      </w:r>
      <w:r w:rsidR="005075B3" w:rsidRPr="0005446F">
        <w:rPr>
          <w:rFonts w:ascii="Arial" w:hAnsi="Arial" w:cs="Arial"/>
          <w:bCs/>
        </w:rPr>
        <w:t>threat to cryptobenthic reef fishes and</w:t>
      </w:r>
      <w:r w:rsidR="00C56E97" w:rsidRPr="0005446F">
        <w:rPr>
          <w:rFonts w:ascii="Arial" w:hAnsi="Arial" w:cs="Arial"/>
          <w:bCs/>
        </w:rPr>
        <w:t xml:space="preserve"> </w:t>
      </w:r>
      <w:r w:rsidR="005075B3" w:rsidRPr="0005446F">
        <w:rPr>
          <w:rFonts w:ascii="Arial" w:hAnsi="Arial" w:cs="Arial"/>
          <w:bCs/>
        </w:rPr>
        <w:t xml:space="preserve">their </w:t>
      </w:r>
      <w:del w:id="1212" w:author="Simon Brandl" w:date="2020-05-22T16:44:00Z">
        <w:r w:rsidR="005075B3" w:rsidRPr="0005446F" w:rsidDel="00F61169">
          <w:rPr>
            <w:rFonts w:ascii="Arial" w:hAnsi="Arial" w:cs="Arial"/>
            <w:bCs/>
          </w:rPr>
          <w:delText xml:space="preserve">critical </w:delText>
        </w:r>
      </w:del>
      <w:r w:rsidR="005075B3" w:rsidRPr="0005446F">
        <w:rPr>
          <w:rFonts w:ascii="Arial" w:hAnsi="Arial" w:cs="Arial"/>
          <w:bCs/>
        </w:rPr>
        <w:t xml:space="preserve">role for coral reef functioning: </w:t>
      </w:r>
      <w:del w:id="1213" w:author="Simon Brandl" w:date="2020-06-01T14:35:00Z">
        <w:r w:rsidR="005075B3" w:rsidRPr="0005446F" w:rsidDel="003C7DCE">
          <w:rPr>
            <w:rFonts w:ascii="Arial" w:hAnsi="Arial" w:cs="Arial"/>
            <w:bCs/>
          </w:rPr>
          <w:delText>similar to corals, which are highly susceptible to extreme temperatures</w:delText>
        </w:r>
        <w:r w:rsidR="005075B3" w:rsidRPr="0005446F" w:rsidDel="003C7DCE">
          <w:rPr>
            <w:rFonts w:ascii="Arial" w:hAnsi="Arial" w:cs="Arial"/>
            <w:bCs/>
          </w:rPr>
          <w:fldChar w:fldCharType="begin"/>
        </w:r>
        <w:r w:rsidR="00ED5488" w:rsidRPr="0005446F" w:rsidDel="003C7DCE">
          <w:rPr>
            <w:rFonts w:ascii="Arial" w:hAnsi="Arial" w:cs="Arial"/>
            <w:bCs/>
          </w:rPr>
          <w:delInstrText xml:space="preserve"> ADDIN ZOTERO_ITEM CSL_CITATION {"citationID":"a1t2s813sfi","properties":{"formattedCitation":"\\super 27\\nosupersub{}","plainCitation":"27","noteIndex":0},"citationItems":[{"id":2322,"uris":["http://zotero.org/users/3131818/items/FYG2I3MX"],"uri":["http://zotero.org/users/3131818/items/FYG2I3MX"],"itemData":{"id":2322,"type":"article-journal","container-title":"Science","ISSN":"0036-8075","issue":"6371","journalAbbreviation":"Science","page":"80-83","title":"Spatial and temporal patterns of mass bleaching of corals in the Anthropocene","volume":"359","author":[{"family":"Hughes","given":"Terry P"},{"family":"Anderson","given":"Kristen D"},{"family":"Connolly","given":"Sean R"},{"family":"Heron","given":"Scott F"},{"family":"Kerry","given":"James T"},{"family":"Lough","given":"Janice M"},{"family":"Baird","given":"Andrew H"},{"family":"Baum","given":"Julia K"},{"family":"Berumen","given":"Michael L"},{"family":"Bridge","given":"Tom C"}],"issued":{"date-parts":[["2018"]]}}}],"schema":"https://github.com/citation-style-language/schema/raw/master/csl-citation.json"} </w:delInstrText>
        </w:r>
        <w:r w:rsidR="005075B3" w:rsidRPr="0005446F" w:rsidDel="003C7DCE">
          <w:rPr>
            <w:rFonts w:ascii="Arial" w:hAnsi="Arial" w:cs="Arial"/>
            <w:bCs/>
          </w:rPr>
          <w:fldChar w:fldCharType="separate"/>
        </w:r>
        <w:r w:rsidR="00ED5488" w:rsidRPr="0005446F" w:rsidDel="003C7DCE">
          <w:rPr>
            <w:rFonts w:ascii="Arial" w:hAnsi="Arial" w:cs="Arial"/>
            <w:vertAlign w:val="superscript"/>
          </w:rPr>
          <w:delText>27</w:delText>
        </w:r>
        <w:r w:rsidR="005075B3" w:rsidRPr="0005446F" w:rsidDel="003C7DCE">
          <w:rPr>
            <w:rFonts w:ascii="Arial" w:hAnsi="Arial" w:cs="Arial"/>
            <w:bCs/>
          </w:rPr>
          <w:fldChar w:fldCharType="end"/>
        </w:r>
        <w:r w:rsidR="005075B3" w:rsidRPr="0005446F" w:rsidDel="003C7DCE">
          <w:rPr>
            <w:rFonts w:ascii="Arial" w:hAnsi="Arial" w:cs="Arial"/>
            <w:bCs/>
          </w:rPr>
          <w:delText xml:space="preserve">, </w:delText>
        </w:r>
      </w:del>
      <w:r w:rsidR="005075B3" w:rsidRPr="0005446F">
        <w:rPr>
          <w:rFonts w:ascii="Arial" w:hAnsi="Arial" w:cs="Arial"/>
          <w:bCs/>
        </w:rPr>
        <w:t xml:space="preserve">many of the world’s smallest marine ectotherms may struggle to </w:t>
      </w:r>
      <w:r w:rsidR="001C46F5" w:rsidRPr="0005446F">
        <w:rPr>
          <w:rFonts w:ascii="Arial" w:hAnsi="Arial" w:cs="Arial"/>
          <w:bCs/>
        </w:rPr>
        <w:t xml:space="preserve">compensate for increasing </w:t>
      </w:r>
      <w:del w:id="1214" w:author="Simon Brandl" w:date="2020-05-22T16:44:00Z">
        <w:r w:rsidR="00D70625" w:rsidRPr="0005446F" w:rsidDel="00F61169">
          <w:rPr>
            <w:rFonts w:ascii="Arial" w:hAnsi="Arial" w:cs="Arial"/>
            <w:bCs/>
          </w:rPr>
          <w:delText xml:space="preserve">growth </w:delText>
        </w:r>
      </w:del>
      <w:r w:rsidR="001C46F5" w:rsidRPr="0005446F">
        <w:rPr>
          <w:rFonts w:ascii="Arial" w:hAnsi="Arial" w:cs="Arial"/>
          <w:bCs/>
        </w:rPr>
        <w:t xml:space="preserve">costs </w:t>
      </w:r>
      <w:ins w:id="1215" w:author="Simon Brandl" w:date="2020-05-22T16:44:00Z">
        <w:r w:rsidR="00F61169">
          <w:rPr>
            <w:rFonts w:ascii="Arial" w:hAnsi="Arial" w:cs="Arial"/>
            <w:bCs/>
          </w:rPr>
          <w:t xml:space="preserve">of growth and homeostasis </w:t>
        </w:r>
      </w:ins>
      <w:r w:rsidR="005075B3" w:rsidRPr="0005446F">
        <w:rPr>
          <w:rFonts w:ascii="Arial" w:hAnsi="Arial" w:cs="Arial"/>
          <w:bCs/>
        </w:rPr>
        <w:t>as the</w:t>
      </w:r>
      <w:r w:rsidR="00E14718" w:rsidRPr="0005446F">
        <w:rPr>
          <w:rFonts w:ascii="Arial" w:hAnsi="Arial" w:cs="Arial"/>
          <w:bCs/>
        </w:rPr>
        <w:t xml:space="preserve">y adapt to </w:t>
      </w:r>
      <w:del w:id="1216" w:author="Simon Brandl" w:date="2020-05-22T16:44:00Z">
        <w:r w:rsidR="006C15E3" w:rsidRPr="0005446F" w:rsidDel="00F61169">
          <w:rPr>
            <w:rFonts w:ascii="Arial" w:hAnsi="Arial" w:cs="Arial"/>
            <w:bCs/>
          </w:rPr>
          <w:delText xml:space="preserve">warming </w:delText>
        </w:r>
      </w:del>
      <w:ins w:id="1217" w:author="Simon Brandl" w:date="2020-05-22T16:44:00Z">
        <w:r w:rsidR="00F61169">
          <w:rPr>
            <w:rFonts w:ascii="Arial" w:hAnsi="Arial" w:cs="Arial"/>
            <w:bCs/>
          </w:rPr>
          <w:t>more extreme</w:t>
        </w:r>
        <w:r w:rsidR="00F61169" w:rsidRPr="0005446F">
          <w:rPr>
            <w:rFonts w:ascii="Arial" w:hAnsi="Arial" w:cs="Arial"/>
            <w:bCs/>
          </w:rPr>
          <w:t xml:space="preserve"> </w:t>
        </w:r>
      </w:ins>
      <w:del w:id="1218" w:author="Simon Brandl" w:date="2020-05-22T16:44:00Z">
        <w:r w:rsidR="005075B3" w:rsidRPr="0005446F" w:rsidDel="00F61169">
          <w:rPr>
            <w:rFonts w:ascii="Arial" w:hAnsi="Arial" w:cs="Arial"/>
            <w:bCs/>
          </w:rPr>
          <w:delText>temperature</w:delText>
        </w:r>
        <w:r w:rsidR="00E14718" w:rsidRPr="0005446F" w:rsidDel="00F61169">
          <w:rPr>
            <w:rFonts w:ascii="Arial" w:hAnsi="Arial" w:cs="Arial"/>
            <w:bCs/>
          </w:rPr>
          <w:delText>s</w:delText>
        </w:r>
      </w:del>
      <w:ins w:id="1219" w:author="Simon Brandl" w:date="2020-05-22T16:44:00Z">
        <w:r w:rsidR="00F61169">
          <w:rPr>
            <w:rFonts w:ascii="Arial" w:hAnsi="Arial" w:cs="Arial"/>
            <w:bCs/>
          </w:rPr>
          <w:t>environmental regimes</w:t>
        </w:r>
      </w:ins>
      <w:r w:rsidR="005075B3" w:rsidRPr="0005446F">
        <w:rPr>
          <w:rFonts w:ascii="Arial" w:hAnsi="Arial" w:cs="Arial"/>
          <w:bCs/>
        </w:rPr>
        <w:t xml:space="preserve">. As a consequence, </w:t>
      </w:r>
      <w:r w:rsidR="00500793" w:rsidRPr="0005446F">
        <w:rPr>
          <w:rFonts w:ascii="Arial" w:hAnsi="Arial" w:cs="Arial"/>
          <w:bCs/>
        </w:rPr>
        <w:t xml:space="preserve">small consumer </w:t>
      </w:r>
      <w:r w:rsidR="005075B3" w:rsidRPr="0005446F">
        <w:rPr>
          <w:rFonts w:ascii="Arial" w:hAnsi="Arial" w:cs="Arial"/>
          <w:bCs/>
        </w:rPr>
        <w:t xml:space="preserve">productivity, energy transfer, and replenishment of biomass at the bottom of the fish food chain may decrease </w:t>
      </w:r>
      <w:r w:rsidR="00A37BA8" w:rsidRPr="0005446F">
        <w:rPr>
          <w:rFonts w:ascii="Arial" w:hAnsi="Arial" w:cs="Arial"/>
          <w:bCs/>
        </w:rPr>
        <w:t>under climate change</w:t>
      </w:r>
      <w:r w:rsidR="001C46F5" w:rsidRPr="0005446F">
        <w:rPr>
          <w:rFonts w:ascii="Arial" w:hAnsi="Arial" w:cs="Arial"/>
          <w:bCs/>
        </w:rPr>
        <w:fldChar w:fldCharType="begin"/>
      </w:r>
      <w:ins w:id="1220" w:author="Simon Brandl" w:date="2020-06-01T20:08:00Z">
        <w:r w:rsidR="002F5BC0">
          <w:rPr>
            <w:rFonts w:ascii="Arial" w:hAnsi="Arial" w:cs="Arial"/>
            <w:bCs/>
          </w:rPr>
          <w:instrText xml:space="preserve"> ADDIN ZOTERO_ITEM CSL_CITATION {"citationID":"a2aldfq6297","properties":{"formattedCitation":"\\super 15\\nosupersub{}","plainCitation":"15","noteIndex":0},"citationItems":[{"id":2319,"uris":["http://zotero.org/users/3131818/items/KPVX72JH"],"uri":["http://zotero.org/users/3131818/items/KPVX72JH"],"itemData":{"id":2319,"type":"article-journal","container-title":"Functional Ecology","ISSN":"0269-8463","journalAbbreviation":"Functional Ecology","title":"Warming increases the cost of growth in a model vertebrate","author":[{"family":"Barneche","given":"Diego R"},{"family":"Jahn","given":"Miki"},{"family":"Seebacher","given":"Frank"}],"issued":{"date-parts":[["2019"]]}}}],"schema":"https://github.com/citation-style-language/schema/raw/master/csl-citation.json"} </w:instrText>
        </w:r>
      </w:ins>
      <w:del w:id="1221" w:author="Simon Brandl" w:date="2020-06-01T20:08:00Z">
        <w:r w:rsidR="00E15D02" w:rsidRPr="0005446F" w:rsidDel="002F5BC0">
          <w:rPr>
            <w:rFonts w:ascii="Arial" w:hAnsi="Arial" w:cs="Arial"/>
            <w:bCs/>
          </w:rPr>
          <w:delInstrText xml:space="preserve"> ADDIN ZOTERO_ITEM CSL_CITATION {"citationID":"a2aldfq6297","properties":{"formattedCitation":"\\super 18\\nosupersub{}","plainCitation":"18","noteIndex":0},"citationItems":[{"id":2319,"uris":["http://zotero.org/users/3131818/items/KPVX72JH"],"uri":["http://zotero.org/users/3131818/items/KPVX72JH"],"itemData":{"id":2319,"type":"article-journal","container-title":"Functional Ecology","ISSN":"0269-8463","journalAbbreviation":"Functional Ecology","title":"Warming increases the cost of growth in a model vertebrate","author":[{"family":"Barneche","given":"Diego R"},{"family":"Jahn","given":"Miki"},{"family":"Seebacher","given":"Frank"}]}}],"schema":"https://github.com/citation-style-language/schema/raw/master/csl-citation.json"} </w:delInstrText>
        </w:r>
      </w:del>
      <w:r w:rsidR="001C46F5" w:rsidRPr="0005446F">
        <w:rPr>
          <w:rFonts w:ascii="Arial" w:hAnsi="Arial" w:cs="Arial"/>
          <w:bCs/>
        </w:rPr>
        <w:fldChar w:fldCharType="separate"/>
      </w:r>
      <w:ins w:id="1222" w:author="Simon Brandl" w:date="2020-06-01T20:08:00Z">
        <w:r w:rsidR="002F5BC0" w:rsidRPr="002F5BC0">
          <w:rPr>
            <w:rFonts w:ascii="Arial" w:hAnsi="Arial" w:cs="Arial"/>
            <w:vertAlign w:val="superscript"/>
            <w:rPrChange w:id="1223" w:author="Simon Brandl" w:date="2020-06-01T20:08:00Z">
              <w:rPr>
                <w:rFonts w:ascii="Times New Roman" w:hAnsi="Times New Roman" w:cs="Times New Roman"/>
                <w:vertAlign w:val="superscript"/>
              </w:rPr>
            </w:rPrChange>
          </w:rPr>
          <w:t>15</w:t>
        </w:r>
      </w:ins>
      <w:del w:id="1224" w:author="Simon Brandl" w:date="2020-06-01T20:08:00Z">
        <w:r w:rsidR="00ED5488" w:rsidRPr="002F5BC0" w:rsidDel="002F5BC0">
          <w:rPr>
            <w:rFonts w:ascii="Arial" w:hAnsi="Arial" w:cs="Arial"/>
            <w:vertAlign w:val="superscript"/>
            <w:rPrChange w:id="1225" w:author="Simon Brandl" w:date="2020-06-01T20:08:00Z">
              <w:rPr>
                <w:rFonts w:ascii="Arial" w:hAnsi="Arial" w:cs="Arial"/>
                <w:vertAlign w:val="superscript"/>
              </w:rPr>
            </w:rPrChange>
          </w:rPr>
          <w:delText>18</w:delText>
        </w:r>
      </w:del>
      <w:r w:rsidR="001C46F5" w:rsidRPr="0005446F">
        <w:rPr>
          <w:rFonts w:ascii="Arial" w:hAnsi="Arial" w:cs="Arial"/>
          <w:bCs/>
        </w:rPr>
        <w:fldChar w:fldCharType="end"/>
      </w:r>
      <w:r w:rsidR="005075B3" w:rsidRPr="0005446F">
        <w:rPr>
          <w:rFonts w:ascii="Arial" w:hAnsi="Arial" w:cs="Arial"/>
          <w:bCs/>
        </w:rPr>
        <w:t xml:space="preserve">. </w:t>
      </w:r>
      <w:r w:rsidR="00E14718" w:rsidRPr="0005446F">
        <w:rPr>
          <w:rFonts w:ascii="Arial" w:hAnsi="Arial" w:cs="Arial"/>
        </w:rPr>
        <w:t>Analogous</w:t>
      </w:r>
      <w:r w:rsidR="0089042D" w:rsidRPr="0005446F">
        <w:rPr>
          <w:rFonts w:ascii="Arial" w:hAnsi="Arial" w:cs="Arial"/>
        </w:rPr>
        <w:t xml:space="preserve"> to </w:t>
      </w:r>
      <w:proofErr w:type="spellStart"/>
      <w:r w:rsidR="0089042D" w:rsidRPr="0005446F">
        <w:rPr>
          <w:rFonts w:ascii="Arial" w:hAnsi="Arial" w:cs="Arial"/>
        </w:rPr>
        <w:t>cryptobenthics</w:t>
      </w:r>
      <w:proofErr w:type="spellEnd"/>
      <w:r w:rsidR="0089042D" w:rsidRPr="0005446F">
        <w:rPr>
          <w:rFonts w:ascii="Arial" w:hAnsi="Arial" w:cs="Arial"/>
        </w:rPr>
        <w:t xml:space="preserve">, </w:t>
      </w:r>
      <w:r w:rsidR="00C56E97" w:rsidRPr="0005446F">
        <w:rPr>
          <w:rFonts w:ascii="Arial" w:hAnsi="Arial" w:cs="Arial"/>
        </w:rPr>
        <w:t xml:space="preserve">the Arabian Gulf harbors </w:t>
      </w:r>
      <w:r w:rsidR="0089042D" w:rsidRPr="0005446F">
        <w:rPr>
          <w:rFonts w:ascii="Arial" w:hAnsi="Arial" w:cs="Arial"/>
        </w:rPr>
        <w:t xml:space="preserve">less diverse and abundant </w:t>
      </w:r>
      <w:r w:rsidR="00C56E97" w:rsidRPr="0005446F">
        <w:rPr>
          <w:rFonts w:ascii="Arial" w:hAnsi="Arial" w:cs="Arial"/>
        </w:rPr>
        <w:t>communities of large reef fishes</w:t>
      </w:r>
      <w:r w:rsidR="0089042D" w:rsidRPr="0005446F">
        <w:rPr>
          <w:rFonts w:ascii="Arial" w:hAnsi="Arial" w:cs="Arial"/>
        </w:rPr>
        <w:t xml:space="preserve"> compared to nearby locations with </w:t>
      </w:r>
      <w:r w:rsidR="00B61E8F" w:rsidRPr="0005446F">
        <w:rPr>
          <w:rFonts w:ascii="Arial" w:hAnsi="Arial" w:cs="Arial"/>
        </w:rPr>
        <w:t xml:space="preserve">more </w:t>
      </w:r>
      <w:r w:rsidR="0089042D" w:rsidRPr="0005446F">
        <w:rPr>
          <w:rFonts w:ascii="Arial" w:hAnsi="Arial" w:cs="Arial"/>
        </w:rPr>
        <w:t>moderate temperature</w:t>
      </w:r>
      <w:r w:rsidR="00B61E8F" w:rsidRPr="0005446F">
        <w:rPr>
          <w:rFonts w:ascii="Arial" w:hAnsi="Arial" w:cs="Arial"/>
        </w:rPr>
        <w:t>s</w:t>
      </w:r>
      <w:r w:rsidR="0089042D" w:rsidRPr="0005446F">
        <w:rPr>
          <w:rFonts w:ascii="Arial" w:hAnsi="Arial" w:cs="Arial"/>
        </w:rPr>
        <w:fldChar w:fldCharType="begin"/>
      </w:r>
      <w:ins w:id="1226" w:author="Simon Brandl" w:date="2020-06-01T20:33:00Z">
        <w:r w:rsidR="001A739E">
          <w:rPr>
            <w:rFonts w:ascii="Arial" w:hAnsi="Arial" w:cs="Arial"/>
          </w:rPr>
          <w:instrText xml:space="preserve"> ADDIN ZOTERO_ITEM CSL_CITATION {"citationID":"a643cg8sfe","properties":{"formattedCitation":"\\super 70,105\\nosupersub{}","plainCitation":"70,105","noteIndex":0},"citationItems":[{"id":2245,"uris":["http://zotero.org/users/3131818/items/GSLLPJ2Y"],"uri":["http://zotero.org/users/3131818/items/GSLLPJ2Y"],"itemData":{"id":2245,"type":"article-journal","container-title":"ICES Journal of Marine Science","ISSN":"1095-9289","issue":"9","journalAbbreviation":"ICES Journal of Marine Science","page":"1875-1883","title":"Biogeographic patterns of reef fish community structure in the northeastern Arabian Peninsula","volume":"68","author":[{"family":"Burt","given":"John A"},{"family":"Feary","given":"David A"},{"family":"Bauman","given":"Andrew G"},{"family":"Usseglio","given":"Paolo"},{"family":"Cavalcante","given":"Georgenes H"},{"family":"Sale","given":"Peter F"}],"issued":{"date-parts":[["2011"]]}}},{"id":2246,"uris":["http://zotero.org/users/3131818/items/F2USCWDJ"],"uri":["http://zotero.org/users/3131818/items/F2USCWDJ"],"itemData":{"id":2246,"type":"chapter","abstract":"Coral reefs are one of the most diverse ecosystems on earth, making up &lt;0.5% of the marine environment by area but containing nearly a third of all marine species, most of which are endemic to reefs (Moberg and Folke 1999). Despite their economic and ecological importance, coral reefs are being increasingly degraded by both human and natural stressors. Over-exploitation, destructive fishing methods, eutrophication and sedimentation resulting from land-use changes, among other factors, has resulted in the loss of over 19% of the world’s coral reef area in the past several decades (Wilkinson 2008). However, climate change, mainly driven by increases in atmospheric CO2 from the burning of fossil fuels, represents the greatest threat to the future of coral reefs (Harley et al. 2006; Wilkinson 2008). Atmospheric CO2 concentrations have increased from </w:instrText>
        </w:r>
        <w:r w:rsidR="001A739E">
          <w:rPr>
            <w:rFonts w:ascii="Cambria Math" w:hAnsi="Cambria Math" w:cs="Cambria Math"/>
          </w:rPr>
          <w:instrText>∼</w:instrText>
        </w:r>
        <w:r w:rsidR="001A739E">
          <w:rPr>
            <w:rFonts w:ascii="Arial" w:hAnsi="Arial" w:cs="Arial"/>
          </w:rPr>
          <w:instrText xml:space="preserve">280 ppm around 1700 AD to &gt;380 ppm today (Brohan et al. 2006), a rate of increase over 100 times faster than experienced in the past 650,000 year (Siegenthaler et al. 2005), and potentially beyond the capacity of reef fauna to adapt and recover (Przeslawski et al. 2008).","container-title":"Coral Reefs of the Gulf: Adaptation to Climatic Extremes","event-place":"Dordrecht","ISBN":"978-94-007-3008-3","note":"DOI: 10.1007/978-94-007-3008-3_9","page":"163-170","publisher":"Springer Netherlands","publisher-place":"Dordrecht","title":"Extreme Physical Factors and the Structure of Gulf Fish and Reef Communities","URL":"https://doi.org/10.1007/978-94-007-3008-3_9","author":[{"family":"Feary","given":"David A."},{"family":"Burt","given":"John A."},{"family":"Cavalcante","given":"Georgenes H."},{"family":"Bauman","given":"Andrew G."}],"editor":[{"family":"Riegl","given":"Bernhard M."},{"family":"Purkis","given":"Sam J."}],"issued":{"date-parts":[["2012"]]}}}],"schema":"https://github.com/citation-style-language/schema/raw/master/csl-citation.json"} </w:instrText>
        </w:r>
      </w:ins>
      <w:del w:id="1227" w:author="Simon Brandl" w:date="2020-06-01T20:08:00Z">
        <w:r w:rsidR="00ED5488" w:rsidRPr="0005446F" w:rsidDel="002F5BC0">
          <w:rPr>
            <w:rFonts w:ascii="Arial" w:hAnsi="Arial" w:cs="Arial"/>
          </w:rPr>
          <w:delInstrText xml:space="preserve"> ADDIN ZOTERO_ITEM CSL_CITATION {"citationID":"a643cg8sfe","properties":{"formattedCitation":"\\super 102,103\\nosupersub{}","plainCitation":"102,103","noteIndex":0},"citationItems":[{"id":2245,"uris":["http://zotero.org/users/3131818/items/GSLLPJ2Y"],"uri":["http://zotero.org/users/3131818/items/GSLLPJ2Y"],"itemData":{"id":2245,"type":"article-journal","container-title":"ICES Journal of Marine Science","ISSN":"1095-9289","issue":"9","journalAbbreviation":"ICES Journal of Marine Science","page":"1875-1883","title":"Biogeographic patterns of reef fish community structure in the northeastern Arabian Peninsula","volume":"68","author":[{"family":"Burt","given":"John A"},{"family":"Feary","given":"David A"},{"family":"Bauman","given":"Andrew G"},{"family":"Usseglio","given":"Paolo"},{"family":"Cavalcante","given":"Georgenes H"},{"family":"Sale","given":"Peter F"}],"issued":{"date-parts":[["2011"]]}}},{"id":2246,"uris":["http://zotero.org/users/3131818/items/F2USCWDJ"],"uri":["http://zotero.org/users/3131818/items/F2USCWDJ"],"itemData":{"id":2246,"type":"chapter","abstract":"Coral reefs are one of the most diverse ecosystems on earth, making up &lt;0.5% of the marine environment by area but containing nearly a third of all marine species, most of which are endemic to reefs (Moberg and Folke 1999). Despite their economic and ecological importance, coral reefs are being increasingly degraded by both human and natural stressors. Over-exploitation, destructive fishing methods, eutrophication and sedimentation resulting from land-use changes, among other factors, has resulted in the loss of over 19% of the world’s coral reef area in the past several decades (Wilkinson 2008). However, climate change, mainly driven by increases in atmospheric CO2 from the burning of fossil fuels, represents the greatest threat to the future of coral reefs (Harley et al. 2006; Wilkinson 2008). Atmospheric CO2 concentrations have increased from </w:delInstrText>
        </w:r>
        <w:r w:rsidR="00ED5488" w:rsidRPr="0005446F" w:rsidDel="002F5BC0">
          <w:rPr>
            <w:rFonts w:ascii="Cambria Math" w:hAnsi="Cambria Math" w:cs="Cambria Math"/>
          </w:rPr>
          <w:delInstrText>∼</w:delInstrText>
        </w:r>
        <w:r w:rsidR="00ED5488" w:rsidRPr="0005446F" w:rsidDel="002F5BC0">
          <w:rPr>
            <w:rFonts w:ascii="Arial" w:hAnsi="Arial" w:cs="Arial"/>
          </w:rPr>
          <w:delInstrText xml:space="preserve">280 ppm around 1700 AD to &gt;380 ppm today (Brohan et al. 2006), a rate of increase over 100 times faster than experienced in the past 650,000 year (Siegenthaler et al. 2005), and potentially beyond the capacity of reef fauna to adapt and recover (Przeslawski et al. 2008).","container-title":"Coral Reefs of the Gulf: Adaptation to Climatic Extremes","event-place":"Dordrecht","ISBN":"978-94-007-3008-3","note":"DOI: 10.1007/978-94-007-3008-3_9","page":"163-170","publisher":"Springer Netherlands","publisher-place":"Dordrecht","title":"Extreme Physical Factors and the Structure of Gulf Fish and Reef Communities","URL":"https://doi.org/10.1007/978-94-007-3008-3_9","author":[{"family":"Feary","given":"David A."},{"family":"Burt","given":"John A."},{"family":"Cavalcante","given":"Georgenes H."},{"family":"Bauman","given":"Andrew G."}],"editor":[{"family":"Riegl","given":"Bernhard M."},{"family":"Purkis","given":"Sam J."}],"issued":{"date-parts":[["2012"]]}}}],"schema":"https://github.com/citation-style-language/schema/raw/master/csl-citation.json"} </w:delInstrText>
        </w:r>
      </w:del>
      <w:r w:rsidR="0089042D" w:rsidRPr="0005446F">
        <w:rPr>
          <w:rFonts w:ascii="Arial" w:hAnsi="Arial" w:cs="Arial"/>
        </w:rPr>
        <w:fldChar w:fldCharType="separate"/>
      </w:r>
      <w:ins w:id="1228" w:author="Simon Brandl" w:date="2020-06-01T20:33:00Z">
        <w:r w:rsidR="001A739E" w:rsidRPr="001A739E">
          <w:rPr>
            <w:rFonts w:ascii="Arial" w:hAnsi="Arial" w:cs="Arial"/>
            <w:vertAlign w:val="superscript"/>
            <w:rPrChange w:id="1229" w:author="Simon Brandl" w:date="2020-06-01T20:33:00Z">
              <w:rPr>
                <w:rFonts w:ascii="Times New Roman" w:hAnsi="Times New Roman" w:cs="Times New Roman"/>
                <w:vertAlign w:val="superscript"/>
              </w:rPr>
            </w:rPrChange>
          </w:rPr>
          <w:t>70,105</w:t>
        </w:r>
      </w:ins>
      <w:del w:id="1230" w:author="Simon Brandl" w:date="2020-06-01T20:08:00Z">
        <w:r w:rsidR="00ED5488" w:rsidRPr="001A739E" w:rsidDel="002F5BC0">
          <w:rPr>
            <w:rFonts w:ascii="Arial" w:hAnsi="Arial" w:cs="Arial"/>
            <w:vertAlign w:val="superscript"/>
            <w:rPrChange w:id="1231" w:author="Simon Brandl" w:date="2020-06-01T20:33:00Z">
              <w:rPr>
                <w:rFonts w:ascii="Arial" w:hAnsi="Arial" w:cs="Arial"/>
                <w:vertAlign w:val="superscript"/>
              </w:rPr>
            </w:rPrChange>
          </w:rPr>
          <w:delText>102,103</w:delText>
        </w:r>
      </w:del>
      <w:r w:rsidR="0089042D" w:rsidRPr="0005446F">
        <w:rPr>
          <w:rFonts w:ascii="Arial" w:hAnsi="Arial" w:cs="Arial"/>
        </w:rPr>
        <w:fldChar w:fldCharType="end"/>
      </w:r>
      <w:r w:rsidR="0089042D" w:rsidRPr="0005446F">
        <w:rPr>
          <w:rFonts w:ascii="Arial" w:hAnsi="Arial" w:cs="Arial"/>
        </w:rPr>
        <w:t>.</w:t>
      </w:r>
      <w:r w:rsidR="00A52E90" w:rsidRPr="0005446F">
        <w:rPr>
          <w:rFonts w:ascii="Arial" w:hAnsi="Arial" w:cs="Arial"/>
        </w:rPr>
        <w:t xml:space="preserve"> </w:t>
      </w:r>
      <w:r w:rsidR="00D70625" w:rsidRPr="0005446F">
        <w:rPr>
          <w:rFonts w:ascii="Arial" w:hAnsi="Arial" w:cs="Arial"/>
        </w:rPr>
        <w:t>It remains unresolved w</w:t>
      </w:r>
      <w:r w:rsidR="00A52E90" w:rsidRPr="0005446F">
        <w:rPr>
          <w:rFonts w:ascii="Arial" w:hAnsi="Arial" w:cs="Arial"/>
        </w:rPr>
        <w:t xml:space="preserve">hether these patterns are driven by similar mechanisms as proposed herein (e.g., </w:t>
      </w:r>
      <w:r w:rsidR="00CF09F3">
        <w:rPr>
          <w:rFonts w:ascii="Arial" w:hAnsi="Arial" w:cs="Arial"/>
        </w:rPr>
        <w:t>an</w:t>
      </w:r>
      <w:r w:rsidR="00C56E97" w:rsidRPr="0005446F">
        <w:rPr>
          <w:rFonts w:ascii="Arial" w:hAnsi="Arial" w:cs="Arial"/>
        </w:rPr>
        <w:t xml:space="preserve"> </w:t>
      </w:r>
      <w:r w:rsidR="00A52E90" w:rsidRPr="0005446F">
        <w:rPr>
          <w:rFonts w:ascii="Arial" w:hAnsi="Arial" w:cs="Arial"/>
        </w:rPr>
        <w:t>energetic filtering</w:t>
      </w:r>
      <w:r w:rsidR="005075B3" w:rsidRPr="0005446F">
        <w:rPr>
          <w:rFonts w:ascii="Arial" w:hAnsi="Arial" w:cs="Arial"/>
        </w:rPr>
        <w:t xml:space="preserve"> </w:t>
      </w:r>
      <w:r w:rsidR="00C56E97" w:rsidRPr="0005446F">
        <w:rPr>
          <w:rFonts w:ascii="Arial" w:hAnsi="Arial" w:cs="Arial"/>
        </w:rPr>
        <w:t xml:space="preserve">effect </w:t>
      </w:r>
      <w:r w:rsidR="005075B3" w:rsidRPr="0005446F">
        <w:rPr>
          <w:rFonts w:ascii="Arial" w:hAnsi="Arial" w:cs="Arial"/>
        </w:rPr>
        <w:t>on large fish species</w:t>
      </w:r>
      <w:r w:rsidR="00A52E90" w:rsidRPr="0005446F">
        <w:rPr>
          <w:rFonts w:ascii="Arial" w:hAnsi="Arial" w:cs="Arial"/>
        </w:rPr>
        <w:t xml:space="preserve">) or </w:t>
      </w:r>
      <w:r w:rsidR="005075B3" w:rsidRPr="0005446F">
        <w:rPr>
          <w:rFonts w:ascii="Arial" w:hAnsi="Arial" w:cs="Arial"/>
        </w:rPr>
        <w:t>relate</w:t>
      </w:r>
      <w:r w:rsidR="00A37BA8" w:rsidRPr="0005446F">
        <w:rPr>
          <w:rFonts w:ascii="Arial" w:hAnsi="Arial" w:cs="Arial"/>
        </w:rPr>
        <w:t xml:space="preserve"> </w:t>
      </w:r>
      <w:r w:rsidR="005075B3" w:rsidRPr="0005446F">
        <w:rPr>
          <w:rFonts w:ascii="Arial" w:hAnsi="Arial" w:cs="Arial"/>
        </w:rPr>
        <w:t xml:space="preserve">to </w:t>
      </w:r>
      <w:r w:rsidR="00A52E90" w:rsidRPr="0005446F">
        <w:rPr>
          <w:rFonts w:ascii="Arial" w:hAnsi="Arial" w:cs="Arial"/>
        </w:rPr>
        <w:t>decreased productivity at lower trophic levels.</w:t>
      </w:r>
      <w:r w:rsidR="005075B3" w:rsidRPr="0005446F">
        <w:rPr>
          <w:rFonts w:ascii="Arial" w:hAnsi="Arial" w:cs="Arial"/>
        </w:rPr>
        <w:t xml:space="preserve"> Yet, </w:t>
      </w:r>
      <w:r w:rsidR="001C46F5" w:rsidRPr="0005446F">
        <w:rPr>
          <w:rFonts w:ascii="Arial" w:hAnsi="Arial" w:cs="Arial"/>
        </w:rPr>
        <w:t>in light of</w:t>
      </w:r>
      <w:r w:rsidR="005075B3" w:rsidRPr="0005446F">
        <w:rPr>
          <w:rFonts w:ascii="Arial" w:hAnsi="Arial" w:cs="Arial"/>
        </w:rPr>
        <w:t xml:space="preserve"> the hypothesized importance of small vertebrate consumers in </w:t>
      </w:r>
      <w:r w:rsidR="00D70625" w:rsidRPr="0005446F">
        <w:rPr>
          <w:rFonts w:ascii="Arial" w:hAnsi="Arial" w:cs="Arial"/>
        </w:rPr>
        <w:t xml:space="preserve">global </w:t>
      </w:r>
      <w:r w:rsidR="005075B3" w:rsidRPr="0005446F">
        <w:rPr>
          <w:rFonts w:ascii="Arial" w:hAnsi="Arial" w:cs="Arial"/>
        </w:rPr>
        <w:t>food webs</w:t>
      </w:r>
      <w:r w:rsidR="005075B3" w:rsidRPr="0005446F">
        <w:rPr>
          <w:rFonts w:ascii="Arial" w:hAnsi="Arial" w:cs="Arial"/>
        </w:rPr>
        <w:fldChar w:fldCharType="begin"/>
      </w:r>
      <w:ins w:id="1232" w:author="Simon Brandl" w:date="2020-06-01T20:33:00Z">
        <w:r w:rsidR="001A739E">
          <w:rPr>
            <w:rFonts w:ascii="Arial" w:hAnsi="Arial" w:cs="Arial"/>
          </w:rPr>
          <w:instrText xml:space="preserve"> ADDIN ZOTERO_ITEM CSL_CITATION {"citationID":"sG53am0I","properties":{"formattedCitation":"\\super 106\\nosupersub{}","plainCitation":"106","noteIndex":0},"citationItems":[{"id":2276,"uris":["http://zotero.org/users/3131818/items/SPXJHWRC"],"uri":["http://zotero.org/users/3131818/items/SPXJHWRC"],"itemData":{"id":2276,"type":"article-journal","container-title":"Nature ecology &amp; evolution","ISSN":"2397-334X","issue":"6","journalAbbreviation":"Nature ecology &amp; evolution","page":"919","title":"Predator traits determine food-web architecture across ecosystems","volume":"3","author":[{"family":"Brose","given":"Ulrich"},{"family":"Archambault","given":"Phillippe"},{"family":"Barnes","given":"Andrew D"},{"family":"Bersier","given":"Louis-Felix"},{"family":"Boy","given":"Thomas"},{"family":"Canning-Clode","given":"João"},{"family":"Conti","given":"Erminia"},{"family":"Dias","given":"Marta"},{"family":"Digel","given":"Christoph"},{"family":"Dissanayake","given":"Awantha"}],"issued":{"date-parts":[["2019"]]}}}],"schema":"https://github.com/citation-style-language/schema/raw/master/csl-citation.json"} </w:instrText>
        </w:r>
      </w:ins>
      <w:del w:id="1233" w:author="Simon Brandl" w:date="2020-06-01T20:08:00Z">
        <w:r w:rsidR="00ED5488" w:rsidRPr="0005446F" w:rsidDel="002F5BC0">
          <w:rPr>
            <w:rFonts w:ascii="Arial" w:hAnsi="Arial" w:cs="Arial"/>
          </w:rPr>
          <w:delInstrText xml:space="preserve"> ADDIN ZOTERO_ITEM CSL_CITATION {"citationID":"sG53am0I","properties":{"formattedCitation":"\\super 104\\nosupersub{}","plainCitation":"104","noteIndex":0},"citationItems":[{"id":2276,"uris":["http://zotero.org/users/3131818/items/SPXJHWRC"],"uri":["http://zotero.org/users/3131818/items/SPXJHWRC"],"itemData":{"id":2276,"type":"article-journal","container-title":"Nature ecology &amp; evolution","ISSN":"2397-334X","issue":"6","journalAbbreviation":"Nature ecology &amp; evolution","page":"919","title":"Predator traits determine food-web architecture across ecosystems","volume":"3","author":[{"family":"Brose","given":"Ulrich"},{"family":"Archambault","given":"Phillippe"},{"family":"Barnes","given":"Andrew D"},{"family":"Bersier","given":"Louis-Felix"},{"family":"Boy","given":"Thomas"},{"family":"Canning-Clode","given":"João"},{"family":"Conti","given":"Erminia"},{"family":"Dias","given":"Marta"},{"family":"Digel","given":"Christoph"},{"family":"Dissanayake","given":"Awantha"}],"issued":{"date-parts":[["2019"]]}}}],"schema":"https://github.com/citation-style-language/schema/raw/master/csl-citation.json"} </w:delInstrText>
        </w:r>
      </w:del>
      <w:r w:rsidR="005075B3" w:rsidRPr="0005446F">
        <w:rPr>
          <w:rFonts w:ascii="Arial" w:hAnsi="Arial" w:cs="Arial"/>
        </w:rPr>
        <w:fldChar w:fldCharType="separate"/>
      </w:r>
      <w:ins w:id="1234" w:author="Simon Brandl" w:date="2020-06-01T20:33:00Z">
        <w:r w:rsidR="001A739E" w:rsidRPr="001A739E">
          <w:rPr>
            <w:rFonts w:ascii="Arial" w:hAnsi="Arial" w:cs="Arial"/>
            <w:vertAlign w:val="superscript"/>
            <w:rPrChange w:id="1235" w:author="Simon Brandl" w:date="2020-06-01T20:33:00Z">
              <w:rPr>
                <w:rFonts w:ascii="Times New Roman" w:hAnsi="Times New Roman" w:cs="Times New Roman"/>
                <w:vertAlign w:val="superscript"/>
              </w:rPr>
            </w:rPrChange>
          </w:rPr>
          <w:t>106</w:t>
        </w:r>
      </w:ins>
      <w:del w:id="1236" w:author="Simon Brandl" w:date="2020-06-01T20:08:00Z">
        <w:r w:rsidR="00ED5488" w:rsidRPr="001A739E" w:rsidDel="002F5BC0">
          <w:rPr>
            <w:rFonts w:ascii="Arial" w:hAnsi="Arial" w:cs="Arial"/>
            <w:vertAlign w:val="superscript"/>
            <w:rPrChange w:id="1237" w:author="Simon Brandl" w:date="2020-06-01T20:33:00Z">
              <w:rPr>
                <w:rFonts w:ascii="Arial" w:hAnsi="Arial" w:cs="Arial"/>
                <w:vertAlign w:val="superscript"/>
              </w:rPr>
            </w:rPrChange>
          </w:rPr>
          <w:delText>104</w:delText>
        </w:r>
      </w:del>
      <w:r w:rsidR="005075B3" w:rsidRPr="0005446F">
        <w:rPr>
          <w:rFonts w:ascii="Arial" w:hAnsi="Arial" w:cs="Arial"/>
        </w:rPr>
        <w:fldChar w:fldCharType="end"/>
      </w:r>
      <w:r w:rsidR="005075B3" w:rsidRPr="0005446F">
        <w:rPr>
          <w:rFonts w:ascii="Arial" w:hAnsi="Arial" w:cs="Arial"/>
        </w:rPr>
        <w:t xml:space="preserve"> and the unique ecological role of </w:t>
      </w:r>
      <w:proofErr w:type="spellStart"/>
      <w:r w:rsidR="005075B3" w:rsidRPr="0005446F">
        <w:rPr>
          <w:rFonts w:ascii="Arial" w:hAnsi="Arial" w:cs="Arial"/>
        </w:rPr>
        <w:t>cryptobenthics</w:t>
      </w:r>
      <w:proofErr w:type="spellEnd"/>
      <w:r w:rsidR="005075B3" w:rsidRPr="0005446F">
        <w:rPr>
          <w:rFonts w:ascii="Arial" w:hAnsi="Arial" w:cs="Arial"/>
        </w:rPr>
        <w:t xml:space="preserve"> </w:t>
      </w:r>
      <w:r w:rsidR="00D70625" w:rsidRPr="0005446F">
        <w:rPr>
          <w:rFonts w:ascii="Arial" w:hAnsi="Arial" w:cs="Arial"/>
        </w:rPr>
        <w:t>in coral reef</w:t>
      </w:r>
      <w:r w:rsidR="005075B3" w:rsidRPr="0005446F">
        <w:rPr>
          <w:rFonts w:ascii="Arial" w:hAnsi="Arial" w:cs="Arial"/>
        </w:rPr>
        <w:t xml:space="preserve"> trophic dynamics</w:t>
      </w:r>
      <w:r w:rsidR="00E14718" w:rsidRPr="0005446F">
        <w:rPr>
          <w:rFonts w:ascii="Arial" w:hAnsi="Arial" w:cs="Arial"/>
        </w:rPr>
        <w:fldChar w:fldCharType="begin"/>
      </w:r>
      <w:ins w:id="1238" w:author="Simon Brandl" w:date="2020-06-01T20:08:00Z">
        <w:r w:rsidR="002F5BC0">
          <w:rPr>
            <w:rFonts w:ascii="Arial" w:hAnsi="Arial" w:cs="Arial"/>
          </w:rPr>
          <w:instrText xml:space="preserve"> ADDIN ZOTERO_ITEM CSL_CITATION {"citationID":"L94eKMAq","properties":{"formattedCitation":"\\super 53\\nosupersub{}","plainCitation":"53","noteIndex":0},"citationItems":[{"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instrText>
        </w:r>
      </w:ins>
      <w:del w:id="1239" w:author="Simon Brandl" w:date="2020-06-01T20:08:00Z">
        <w:r w:rsidR="00ED5488" w:rsidRPr="0005446F" w:rsidDel="002F5BC0">
          <w:rPr>
            <w:rFonts w:ascii="Arial" w:hAnsi="Arial" w:cs="Arial"/>
          </w:rPr>
          <w:delInstrText xml:space="preserve"> ADDIN ZOTERO_ITEM CSL_CITATION {"citationID":"L94eKMAq","properties":{"formattedCitation":"\\super 54\\nosupersub{}","plainCitation":"54","noteIndex":0},"citationItems":[{"id":1931,"uris":["http://zotero.org/users/3131818/items/7UIN6XW4"],"uri":["http://zotero.org/users/3131818/items/7UIN6XW4"],"itemData":{"id":1931,"type":"article-journal","container-title":"Science","ISSN":"0036-8075","issue":"6446","journalAbbreviation":"Science","page":"1189-1192","title":"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delInstrText>
        </w:r>
      </w:del>
      <w:r w:rsidR="00E14718" w:rsidRPr="0005446F">
        <w:rPr>
          <w:rFonts w:ascii="Arial" w:hAnsi="Arial" w:cs="Arial"/>
        </w:rPr>
        <w:fldChar w:fldCharType="separate"/>
      </w:r>
      <w:ins w:id="1240" w:author="Simon Brandl" w:date="2020-06-01T20:08:00Z">
        <w:r w:rsidR="002F5BC0" w:rsidRPr="002F5BC0">
          <w:rPr>
            <w:rFonts w:ascii="Arial" w:hAnsi="Arial" w:cs="Arial"/>
            <w:vertAlign w:val="superscript"/>
            <w:rPrChange w:id="1241" w:author="Simon Brandl" w:date="2020-06-01T20:08:00Z">
              <w:rPr>
                <w:rFonts w:ascii="Times New Roman" w:hAnsi="Times New Roman" w:cs="Times New Roman"/>
                <w:vertAlign w:val="superscript"/>
              </w:rPr>
            </w:rPrChange>
          </w:rPr>
          <w:t>53</w:t>
        </w:r>
      </w:ins>
      <w:del w:id="1242" w:author="Simon Brandl" w:date="2020-06-01T20:08:00Z">
        <w:r w:rsidR="00ED5488" w:rsidRPr="002F5BC0" w:rsidDel="002F5BC0">
          <w:rPr>
            <w:rFonts w:ascii="Arial" w:hAnsi="Arial" w:cs="Arial"/>
            <w:vertAlign w:val="superscript"/>
            <w:rPrChange w:id="1243" w:author="Simon Brandl" w:date="2020-06-01T20:08:00Z">
              <w:rPr>
                <w:rFonts w:ascii="Arial" w:hAnsi="Arial" w:cs="Arial"/>
                <w:vertAlign w:val="superscript"/>
              </w:rPr>
            </w:rPrChange>
          </w:rPr>
          <w:delText>54</w:delText>
        </w:r>
      </w:del>
      <w:r w:rsidR="00E14718" w:rsidRPr="0005446F">
        <w:rPr>
          <w:rFonts w:ascii="Arial" w:hAnsi="Arial" w:cs="Arial"/>
        </w:rPr>
        <w:fldChar w:fldCharType="end"/>
      </w:r>
      <w:r w:rsidR="00E14718" w:rsidRPr="0005446F">
        <w:rPr>
          <w:rFonts w:ascii="Arial" w:hAnsi="Arial" w:cs="Arial"/>
        </w:rPr>
        <w:t xml:space="preserve">, </w:t>
      </w:r>
      <w:r w:rsidR="00145E1D" w:rsidRPr="0005446F">
        <w:rPr>
          <w:rFonts w:ascii="Arial" w:hAnsi="Arial" w:cs="Arial"/>
        </w:rPr>
        <w:t xml:space="preserve">the effects of </w:t>
      </w:r>
      <w:r w:rsidR="00A37BA8" w:rsidRPr="0005446F">
        <w:rPr>
          <w:rFonts w:ascii="Arial" w:hAnsi="Arial" w:cs="Arial"/>
        </w:rPr>
        <w:t xml:space="preserve">elevated </w:t>
      </w:r>
      <w:r w:rsidR="00145E1D" w:rsidRPr="0005446F">
        <w:rPr>
          <w:rFonts w:ascii="Arial" w:hAnsi="Arial" w:cs="Arial"/>
        </w:rPr>
        <w:t xml:space="preserve">temperature on cryptobenthic fish assemblages may considerably </w:t>
      </w:r>
      <w:r w:rsidR="00500793" w:rsidRPr="0005446F">
        <w:rPr>
          <w:rFonts w:ascii="Arial" w:hAnsi="Arial" w:cs="Arial"/>
        </w:rPr>
        <w:t xml:space="preserve">reduce </w:t>
      </w:r>
      <w:r w:rsidR="00145E1D" w:rsidRPr="0005446F">
        <w:rPr>
          <w:rFonts w:ascii="Arial" w:hAnsi="Arial" w:cs="Arial"/>
        </w:rPr>
        <w:t xml:space="preserve">ecosystem functioning </w:t>
      </w:r>
      <w:r w:rsidR="00D70625" w:rsidRPr="0005446F">
        <w:rPr>
          <w:rFonts w:ascii="Arial" w:hAnsi="Arial" w:cs="Arial"/>
        </w:rPr>
        <w:t xml:space="preserve">on </w:t>
      </w:r>
      <w:r w:rsidR="00145E1D" w:rsidRPr="0005446F">
        <w:rPr>
          <w:rFonts w:ascii="Arial" w:hAnsi="Arial" w:cs="Arial"/>
        </w:rPr>
        <w:t>future coral reefs.</w:t>
      </w:r>
    </w:p>
    <w:p w14:paraId="47CD3D2D" w14:textId="77777777" w:rsidR="00C73A98" w:rsidRPr="0005446F" w:rsidRDefault="00C73A98" w:rsidP="001F3670">
      <w:pPr>
        <w:spacing w:line="480" w:lineRule="auto"/>
        <w:rPr>
          <w:rFonts w:ascii="Arial" w:hAnsi="Arial" w:cs="Arial"/>
        </w:rPr>
      </w:pPr>
    </w:p>
    <w:p w14:paraId="6B7F7BAA" w14:textId="65B710F9" w:rsidR="00976E17" w:rsidRDefault="00976E17" w:rsidP="001F3670">
      <w:pPr>
        <w:spacing w:line="480" w:lineRule="auto"/>
        <w:rPr>
          <w:rFonts w:ascii="Arial" w:hAnsi="Arial" w:cs="Arial"/>
          <w:b/>
          <w:bCs/>
        </w:rPr>
      </w:pPr>
      <w:r w:rsidRPr="0005446F">
        <w:rPr>
          <w:rFonts w:ascii="Arial" w:hAnsi="Arial" w:cs="Arial"/>
          <w:b/>
          <w:bCs/>
        </w:rPr>
        <w:t>Methods:</w:t>
      </w:r>
    </w:p>
    <w:p w14:paraId="3B131E90" w14:textId="2A5B9E2B" w:rsidR="00CF09F3" w:rsidRPr="00CF09F3" w:rsidRDefault="00CF09F3" w:rsidP="001F3670">
      <w:pPr>
        <w:spacing w:line="480" w:lineRule="auto"/>
        <w:rPr>
          <w:rFonts w:ascii="Arial" w:hAnsi="Arial" w:cs="Arial"/>
          <w:i/>
          <w:iCs/>
        </w:rPr>
      </w:pPr>
      <w:r w:rsidRPr="00CF09F3">
        <w:rPr>
          <w:rFonts w:ascii="Arial" w:hAnsi="Arial" w:cs="Arial"/>
          <w:i/>
          <w:iCs/>
        </w:rPr>
        <w:t>Field sampling</w:t>
      </w:r>
    </w:p>
    <w:p w14:paraId="2513661D" w14:textId="10FC642B" w:rsidR="00CF09F3" w:rsidRPr="00CF09F3" w:rsidRDefault="00CF09F3" w:rsidP="00CF09F3">
      <w:pPr>
        <w:spacing w:line="480" w:lineRule="auto"/>
        <w:rPr>
          <w:rFonts w:ascii="Arial" w:hAnsi="Arial" w:cs="Arial"/>
        </w:rPr>
      </w:pPr>
      <w:r w:rsidRPr="00CF09F3">
        <w:rPr>
          <w:rFonts w:ascii="Arial" w:hAnsi="Arial" w:cs="Arial"/>
        </w:rPr>
        <w:t xml:space="preserve">We studied cryptobenthic fish communities in two locations that dramatically differ in their annual temperature profiles. </w:t>
      </w:r>
      <w:r>
        <w:rPr>
          <w:rFonts w:ascii="Arial" w:hAnsi="Arial" w:cs="Arial"/>
        </w:rPr>
        <w:t xml:space="preserve">Temperatures </w:t>
      </w:r>
      <w:r w:rsidRPr="00CF09F3">
        <w:rPr>
          <w:rFonts w:ascii="Arial" w:hAnsi="Arial" w:cs="Arial"/>
        </w:rPr>
        <w:t>in the Arabian Gulf (</w:t>
      </w:r>
      <w:proofErr w:type="spellStart"/>
      <w:r w:rsidRPr="00CF09F3">
        <w:rPr>
          <w:rFonts w:ascii="Arial" w:hAnsi="Arial" w:cs="Arial"/>
        </w:rPr>
        <w:t>Dhabiya</w:t>
      </w:r>
      <w:proofErr w:type="spellEnd"/>
      <w:r w:rsidRPr="00CF09F3">
        <w:rPr>
          <w:rFonts w:ascii="Arial" w:hAnsi="Arial" w:cs="Arial"/>
        </w:rPr>
        <w:t xml:space="preserve">: 24.36383º, 54.10121º; Ras </w:t>
      </w:r>
      <w:proofErr w:type="spellStart"/>
      <w:r w:rsidRPr="00CF09F3">
        <w:rPr>
          <w:rFonts w:ascii="Arial" w:hAnsi="Arial" w:cs="Arial"/>
        </w:rPr>
        <w:t>Ghanada</w:t>
      </w:r>
      <w:proofErr w:type="spellEnd"/>
      <w:r w:rsidRPr="00CF09F3">
        <w:rPr>
          <w:rFonts w:ascii="Arial" w:hAnsi="Arial" w:cs="Arial"/>
        </w:rPr>
        <w:t xml:space="preserve">: 24.84743º, 54.69235º; </w:t>
      </w:r>
      <w:proofErr w:type="spellStart"/>
      <w:r w:rsidRPr="00CF09F3">
        <w:rPr>
          <w:rFonts w:ascii="Arial" w:hAnsi="Arial" w:cs="Arial"/>
        </w:rPr>
        <w:t>Saadiyat</w:t>
      </w:r>
      <w:proofErr w:type="spellEnd"/>
      <w:r w:rsidRPr="00CF09F3">
        <w:rPr>
          <w:rFonts w:ascii="Arial" w:hAnsi="Arial" w:cs="Arial"/>
        </w:rPr>
        <w:t xml:space="preserve">: 24.65771º, 54.48691º) are extremely hot, with summer maximum temperatures reaching up to or </w:t>
      </w:r>
      <w:r w:rsidRPr="00CF09F3">
        <w:rPr>
          <w:rFonts w:ascii="Arial" w:hAnsi="Arial" w:cs="Arial"/>
        </w:rPr>
        <w:lastRenderedPageBreak/>
        <w:t xml:space="preserve">above 36 ºC, while winter minimum temperatures fall to 16 ºC. In contrast, </w:t>
      </w:r>
      <w:r>
        <w:rPr>
          <w:rFonts w:ascii="Arial" w:hAnsi="Arial" w:cs="Arial"/>
        </w:rPr>
        <w:t xml:space="preserve">temperatures </w:t>
      </w:r>
      <w:r w:rsidRPr="00CF09F3">
        <w:rPr>
          <w:rFonts w:ascii="Arial" w:hAnsi="Arial" w:cs="Arial"/>
        </w:rPr>
        <w:t>in the Gulf of Oman (</w:t>
      </w:r>
      <w:proofErr w:type="spellStart"/>
      <w:r w:rsidRPr="00CF09F3">
        <w:rPr>
          <w:rFonts w:ascii="Arial" w:hAnsi="Arial" w:cs="Arial"/>
        </w:rPr>
        <w:t>Dibba</w:t>
      </w:r>
      <w:proofErr w:type="spellEnd"/>
      <w:r w:rsidRPr="00CF09F3">
        <w:rPr>
          <w:rFonts w:ascii="Arial" w:hAnsi="Arial" w:cs="Arial"/>
        </w:rPr>
        <w:t xml:space="preserve"> Rock: </w:t>
      </w:r>
      <w:r w:rsidRPr="00CF09F3">
        <w:rPr>
          <w:rFonts w:ascii="Calibri" w:hAnsi="Calibri" w:cs="Calibri"/>
        </w:rPr>
        <w:t>﻿</w:t>
      </w:r>
      <w:r w:rsidRPr="00CF09F3">
        <w:rPr>
          <w:rFonts w:ascii="Arial" w:hAnsi="Arial" w:cs="Arial"/>
        </w:rPr>
        <w:t xml:space="preserve">25.55378º, 56.35694º; Sharm Rock: </w:t>
      </w:r>
      <w:r w:rsidRPr="00CF09F3">
        <w:rPr>
          <w:rFonts w:ascii="Calibri" w:hAnsi="Calibri" w:cs="Calibri"/>
        </w:rPr>
        <w:t>﻿</w:t>
      </w:r>
      <w:r w:rsidRPr="00CF09F3">
        <w:rPr>
          <w:rFonts w:ascii="Arial" w:hAnsi="Arial" w:cs="Arial"/>
        </w:rPr>
        <w:t xml:space="preserve">25.48229º, 56.36695º; Snoopy Rock: </w:t>
      </w:r>
      <w:r w:rsidRPr="00CF09F3">
        <w:rPr>
          <w:rFonts w:ascii="Calibri" w:hAnsi="Calibri" w:cs="Calibri"/>
        </w:rPr>
        <w:t>﻿</w:t>
      </w:r>
      <w:r w:rsidRPr="00CF09F3">
        <w:rPr>
          <w:rFonts w:ascii="Arial" w:hAnsi="Arial" w:cs="Arial"/>
        </w:rPr>
        <w:t xml:space="preserve">25.49210º, 56.36401º) lie within more typical coral reef temperature profiles throughout the year, ranging from 32 ºC to 22 ºC </w:t>
      </w:r>
      <w:r w:rsidRPr="00CF09F3">
        <w:rPr>
          <w:rFonts w:ascii="Arial" w:hAnsi="Arial" w:cs="Arial"/>
        </w:rPr>
        <w:fldChar w:fldCharType="begin"/>
      </w:r>
      <w:ins w:id="1244" w:author="Simon Brandl" w:date="2020-06-01T20:33:00Z">
        <w:r w:rsidR="001A739E">
          <w:rPr>
            <w:rFonts w:ascii="Arial" w:hAnsi="Arial" w:cs="Arial"/>
          </w:rPr>
          <w:instrText xml:space="preserve"> ADDIN ZOTERO_ITEM CSL_CITATION {"citationID":"bxQh7BFP","properties":{"formattedCitation":"\\super 63\\nosupersub{}","plainCitation":"63","noteIndex":0},"citationItems":[{"id":2266,"uris":["http://zotero.org/users/3131818/items/2SQ5PA32"],"uri":["http://zotero.org/users/3131818/items/2SQ5PA32"],"itemData":{"id":2266,"type":"article-journal","container-title":"Marine Pollution Bulletin","ISSN":"0025-326X","journalAbbreviation":"Marine Pollution Bulletin","page":"9-15","title":"The Gulf: its biological setting","volume":"27","author":[{"family":"Price","given":"ARG"},{"family":"Sheppard","given":"CRC"},{"family":"Roberts","given":"CM"}],"issued":{"date-parts":[["1993"]]}}}],"schema":"https://github.com/citation-style-language/schema/raw/master/csl-citation.json"} </w:instrText>
        </w:r>
      </w:ins>
      <w:del w:id="1245" w:author="Simon Brandl" w:date="2020-06-01T20:08:00Z">
        <w:r w:rsidRPr="00CF09F3" w:rsidDel="002F5BC0">
          <w:rPr>
            <w:rFonts w:ascii="Arial" w:hAnsi="Arial" w:cs="Arial"/>
          </w:rPr>
          <w:delInstrText xml:space="preserve"> ADDIN ZOTERO_ITEM CSL_CITATION {"citationID":"bxQh7BFP","properties":{"formattedCitation":"(Price et al. 1993)","plainCitation":"(Price et al. 1993)","noteIndex":0},"citationItems":[{"id":2266,"uris":["http://zotero.org/users/3131818/items/2SQ5PA32"],"uri":["http://zotero.org/users/3131818/items/2SQ5PA32"],"itemData":{"id":2266,"type":"article-journal","container-title":"Marine Pollution Bulletin","ISSN":"0025-326X","journalAbbreviation":"Marine Pollution Bulletin","page":"9-15","title":"The Gulf: its biological setting","volume":"27","author":[{"family":"Price","given":"ARG"},{"family":"Sheppard","given":"CRC"},{"family":"Roberts","given":"CM"}],"issued":{"date-parts":[["1993"]]}}}],"schema":"https://github.com/citation-style-language/schema/raw/master/csl-citation.json"} </w:delInstrText>
        </w:r>
      </w:del>
      <w:r w:rsidRPr="00CF09F3">
        <w:rPr>
          <w:rFonts w:ascii="Arial" w:hAnsi="Arial" w:cs="Arial"/>
        </w:rPr>
        <w:fldChar w:fldCharType="separate"/>
      </w:r>
      <w:ins w:id="1246" w:author="Simon Brandl" w:date="2020-06-01T20:33:00Z">
        <w:r w:rsidR="001A739E" w:rsidRPr="001A739E">
          <w:rPr>
            <w:rFonts w:ascii="Arial" w:hAnsi="Arial" w:cs="Arial"/>
            <w:vertAlign w:val="superscript"/>
            <w:rPrChange w:id="1247" w:author="Simon Brandl" w:date="2020-06-01T20:33:00Z">
              <w:rPr>
                <w:rFonts w:ascii="Times New Roman" w:hAnsi="Times New Roman" w:cs="Times New Roman"/>
                <w:vertAlign w:val="superscript"/>
              </w:rPr>
            </w:rPrChange>
          </w:rPr>
          <w:t>63</w:t>
        </w:r>
      </w:ins>
      <w:del w:id="1248" w:author="Simon Brandl" w:date="2020-06-01T20:08:00Z">
        <w:r w:rsidRPr="001A739E" w:rsidDel="002F5BC0">
          <w:rPr>
            <w:rFonts w:ascii="Arial" w:hAnsi="Arial" w:cs="Arial"/>
            <w:rPrChange w:id="1249" w:author="Simon Brandl" w:date="2020-06-01T20:33:00Z">
              <w:rPr>
                <w:rFonts w:ascii="Arial" w:hAnsi="Arial" w:cs="Arial"/>
              </w:rPr>
            </w:rPrChange>
          </w:rPr>
          <w:delText>(Price et al. 1993)</w:delText>
        </w:r>
      </w:del>
      <w:r w:rsidRPr="00CF09F3">
        <w:rPr>
          <w:rFonts w:ascii="Arial" w:hAnsi="Arial" w:cs="Arial"/>
        </w:rPr>
        <w:fldChar w:fldCharType="end"/>
      </w:r>
      <w:r w:rsidRPr="00CF09F3">
        <w:rPr>
          <w:rFonts w:ascii="Arial" w:hAnsi="Arial" w:cs="Arial"/>
        </w:rPr>
        <w:t xml:space="preserve">. </w:t>
      </w:r>
      <w:r>
        <w:rPr>
          <w:rFonts w:ascii="Arial" w:hAnsi="Arial" w:cs="Arial"/>
        </w:rPr>
        <w:t>Notably, the sampled reefs in the Arabian Gulf are at the extreme end of high maximum summer temperatures, while being relatively benign concerning the low winter temperatures in the rest Arabian Gulf (Fig. 1</w:t>
      </w:r>
      <w:proofErr w:type="gramStart"/>
      <w:r>
        <w:rPr>
          <w:rFonts w:ascii="Arial" w:hAnsi="Arial" w:cs="Arial"/>
        </w:rPr>
        <w:t>a,b</w:t>
      </w:r>
      <w:proofErr w:type="gramEnd"/>
      <w:r>
        <w:rPr>
          <w:rFonts w:ascii="Arial" w:hAnsi="Arial" w:cs="Arial"/>
        </w:rPr>
        <w:t xml:space="preserve">). </w:t>
      </w:r>
      <w:ins w:id="1250" w:author="Simon Brandl" w:date="2020-05-22T16:45:00Z">
        <w:r w:rsidR="006B2652">
          <w:rPr>
            <w:rFonts w:ascii="Arial" w:hAnsi="Arial" w:cs="Arial"/>
          </w:rPr>
          <w:t>A</w:t>
        </w:r>
      </w:ins>
      <w:ins w:id="1251" w:author="Simon Brandl" w:date="2020-05-22T16:46:00Z">
        <w:r w:rsidR="006B2652">
          <w:rPr>
            <w:rFonts w:ascii="Arial" w:hAnsi="Arial" w:cs="Arial"/>
          </w:rPr>
          <w:t xml:space="preserve">t the time of sampling, temperatures </w:t>
        </w:r>
      </w:ins>
      <w:ins w:id="1252" w:author="Simon Brandl" w:date="2020-06-01T14:36:00Z">
        <w:r w:rsidR="003C7DCE">
          <w:rPr>
            <w:rFonts w:ascii="Arial" w:hAnsi="Arial" w:cs="Arial"/>
          </w:rPr>
          <w:t>between</w:t>
        </w:r>
      </w:ins>
      <w:ins w:id="1253" w:author="Simon Brandl" w:date="2020-05-22T16:46:00Z">
        <w:r w:rsidR="006B2652">
          <w:rPr>
            <w:rFonts w:ascii="Arial" w:hAnsi="Arial" w:cs="Arial"/>
          </w:rPr>
          <w:t xml:space="preserve"> the two locations were</w:t>
        </w:r>
      </w:ins>
      <w:ins w:id="1254" w:author="Simon Brandl" w:date="2020-06-01T20:58:00Z">
        <w:r w:rsidR="008478E0">
          <w:rPr>
            <w:rFonts w:ascii="Arial" w:hAnsi="Arial" w:cs="Arial"/>
          </w:rPr>
          <w:t xml:space="preserve"> between 27ºC and 29ºC at both locations</w:t>
        </w:r>
      </w:ins>
      <w:ins w:id="1255" w:author="Simon Brandl" w:date="2020-05-22T16:46:00Z">
        <w:r w:rsidR="006B2652">
          <w:rPr>
            <w:rFonts w:ascii="Arial" w:hAnsi="Arial" w:cs="Arial"/>
          </w:rPr>
          <w:t>.</w:t>
        </w:r>
      </w:ins>
      <w:ins w:id="1256" w:author="Simon Brandl" w:date="2020-06-01T20:58:00Z">
        <w:r w:rsidR="008478E0">
          <w:rPr>
            <w:rFonts w:ascii="Arial" w:hAnsi="Arial" w:cs="Arial"/>
          </w:rPr>
          <w:t xml:space="preserve"> All </w:t>
        </w:r>
        <w:r w:rsidR="008478E0">
          <w:rPr>
            <w:rFonts w:ascii="Arial" w:hAnsi="Arial" w:cs="Arial"/>
            <w:i/>
            <w:iCs/>
          </w:rPr>
          <w:t xml:space="preserve">in situ </w:t>
        </w:r>
        <w:r w:rsidR="008478E0">
          <w:rPr>
            <w:rFonts w:ascii="Arial" w:hAnsi="Arial" w:cs="Arial"/>
          </w:rPr>
          <w:t xml:space="preserve">temperature data </w:t>
        </w:r>
      </w:ins>
      <w:ins w:id="1257" w:author="Simon Brandl" w:date="2020-06-01T20:59:00Z">
        <w:r w:rsidR="008478E0">
          <w:rPr>
            <w:rFonts w:ascii="Arial" w:hAnsi="Arial" w:cs="Arial"/>
          </w:rPr>
          <w:t>(Fig. S2) were obtained from HOBO data loggers deployed at the respective sites (cf.</w:t>
        </w:r>
      </w:ins>
      <w:ins w:id="1258" w:author="Simon Brandl" w:date="2020-06-01T21:02:00Z">
        <w:r w:rsidR="008478E0">
          <w:rPr>
            <w:rFonts w:ascii="Arial" w:hAnsi="Arial" w:cs="Arial"/>
          </w:rPr>
          <w:fldChar w:fldCharType="begin"/>
        </w:r>
        <w:r w:rsidR="008478E0">
          <w:rPr>
            <w:rFonts w:ascii="Arial" w:hAnsi="Arial" w:cs="Arial"/>
          </w:rPr>
          <w:instrText xml:space="preserve"> ADDIN ZOTERO_ITEM CSL_CITATION {"citationID":"73e1bcPu","properties":{"formattedCitation":"\\super 59\\nosupersub{}","plainCitation":"59","noteIndex":0},"citationItems":[{"id":2465,"uris":["http://zotero.org/users/3131818/items/L3SE96VZ"],"uri":["http://zotero.org/users/3131818/items/L3SE96VZ"],"itemData":{"id":2465,"type":"article-journal","abstract":"Abstract Reef-building corals are at risk of extinction from ocean warming. While some corals can enhance their thermal limits by associating with dinoflagellate photosymbionts of superior stress tolerance, the extent to which symbiont communities will reorganize under increased warming pressure remains unclear. Here we show that corals in the hottest reefs in the world in the Persian Gulf maintain associations with the same symbionts across 1.5 years despite extreme seasonal warming and acute heat stress (≥35°C). Persian Gulf corals predominantly associated with Cladocopium (clade C) and most also hosted Symbiodinium (clade A) and/or Durusdinium (clade D). This is in contrast to the neighbouring and milder Oman Sea, where corals associated with Durusdinium and only a minority hosted background levels of Cladocopium. During acute heat stress, the higher prevalence of Symbiodinium and Durusdinium in bleached versus nonbleached Persian Gulf corals indicates that genotypes of these background genera did not confer bleaching resistance. Within symbiont genera, the majority of ITS2 rDNA type profiles were unique to their respective coral species, confirming the existence of host-specific symbiont lineages. Notably, further differentiation among Persian Gulf sites demonstrates that symbiont populations are either isolated or specialized over tens to hundreds of kilometres. Thermal tolerance across coral species was associated with the prevalence of a single ITS2 intragenomic sequence variant (C3gulf), definitive of the Cladocopium thermophilum group. The abundance of C3gulf was highest in bleaching-resistant corals and at warmer sites, potentially indicating a specific symbiont genotype (or set of genotypes) that may play a role in thermal tolerance that warrants further investigation. Together, our findings indicate that co-evolution of host?Symbiodiniaceae partnerships favours fidelity rather than flexibility in extreme environments and under future warming.","container-title":"Molecular Ecology","DOI":"10.1111/mec.15372","ISSN":"0962-1083","issue":"5","journalAbbreviation":"Molecular Ecology","note":"publisher: John Wiley &amp; Sons, Ltd","page":"899-911","title":"Corals in the hottest reefs in the world exhibit symbiont fidelity not flexibility","volume":"29","author":[{"family":"Howells","given":"Emily J."},{"family":"Bauman","given":"Andrew G."},{"family":"Vaughan","given":"Grace O."},{"family":"Hume","given":"Benjamin C. C."},{"family":"Voolstra","given":"Christian R."},{"family":"Burt","given":"John A."}],"issued":{"date-parts":[["2020",3,1]]}}}],"schema":"https://github.com/citation-style-language/schema/raw/master/csl-citation.json"} </w:instrText>
        </w:r>
      </w:ins>
      <w:r w:rsidR="008478E0">
        <w:rPr>
          <w:rFonts w:ascii="Arial" w:hAnsi="Arial" w:cs="Arial"/>
        </w:rPr>
        <w:fldChar w:fldCharType="separate"/>
      </w:r>
      <w:ins w:id="1259" w:author="Simon Brandl" w:date="2020-06-01T21:02:00Z">
        <w:r w:rsidR="008478E0" w:rsidRPr="008478E0">
          <w:rPr>
            <w:rFonts w:ascii="Arial" w:hAnsi="Arial" w:cs="Arial"/>
            <w:vertAlign w:val="superscript"/>
            <w:rPrChange w:id="1260" w:author="Simon Brandl" w:date="2020-06-01T21:02:00Z">
              <w:rPr>
                <w:rFonts w:ascii="Times New Roman" w:hAnsi="Times New Roman" w:cs="Times New Roman"/>
                <w:vertAlign w:val="superscript"/>
              </w:rPr>
            </w:rPrChange>
          </w:rPr>
          <w:t>59</w:t>
        </w:r>
        <w:r w:rsidR="008478E0">
          <w:rPr>
            <w:rFonts w:ascii="Arial" w:hAnsi="Arial" w:cs="Arial"/>
          </w:rPr>
          <w:fldChar w:fldCharType="end"/>
        </w:r>
      </w:ins>
      <w:ins w:id="1261" w:author="Simon Brandl" w:date="2020-06-01T21:03:00Z">
        <w:r w:rsidR="008478E0">
          <w:rPr>
            <w:rFonts w:ascii="Arial" w:hAnsi="Arial" w:cs="Arial"/>
          </w:rPr>
          <w:t>).</w:t>
        </w:r>
      </w:ins>
      <w:ins w:id="1262" w:author="Simon Brandl" w:date="2020-05-22T16:46:00Z">
        <w:r w:rsidR="006B2652">
          <w:rPr>
            <w:rFonts w:ascii="Arial" w:hAnsi="Arial" w:cs="Arial"/>
          </w:rPr>
          <w:t xml:space="preserve"> </w:t>
        </w:r>
      </w:ins>
    </w:p>
    <w:p w14:paraId="74411C8E" w14:textId="4B94A5F4" w:rsidR="00CF09F3" w:rsidRPr="00CF09F3" w:rsidRDefault="00CF09F3" w:rsidP="00CF09F3">
      <w:pPr>
        <w:spacing w:line="480" w:lineRule="auto"/>
        <w:ind w:firstLine="720"/>
        <w:rPr>
          <w:rFonts w:ascii="Arial" w:hAnsi="Arial" w:cs="Arial"/>
        </w:rPr>
      </w:pPr>
      <w:r w:rsidRPr="00CF09F3">
        <w:rPr>
          <w:rFonts w:ascii="Arial" w:hAnsi="Arial" w:cs="Arial"/>
        </w:rPr>
        <w:t xml:space="preserve">In April and May of 2018, we sampled six reefs (hereafter </w:t>
      </w:r>
      <w:r w:rsidRPr="00CF09F3">
        <w:rPr>
          <w:rFonts w:ascii="Arial" w:hAnsi="Arial" w:cs="Arial"/>
          <w:i/>
          <w:iCs/>
        </w:rPr>
        <w:t>site</w:t>
      </w:r>
      <w:r w:rsidRPr="00CF09F3">
        <w:rPr>
          <w:rFonts w:ascii="Arial" w:hAnsi="Arial" w:cs="Arial"/>
        </w:rPr>
        <w:t>)</w:t>
      </w:r>
      <w:r w:rsidRPr="00CF09F3">
        <w:rPr>
          <w:rFonts w:ascii="Arial" w:hAnsi="Arial" w:cs="Arial"/>
          <w:i/>
          <w:iCs/>
        </w:rPr>
        <w:t xml:space="preserve"> </w:t>
      </w:r>
      <w:r w:rsidRPr="00CF09F3">
        <w:rPr>
          <w:rFonts w:ascii="Arial" w:hAnsi="Arial" w:cs="Arial"/>
        </w:rPr>
        <w:t>in the southeastern Arabian Gulf and northwestern Gulf of Oman (three sites per location). At each site, we sampled three distinct reef outcrops for cryptobenthic reef fishes using enclosed clove oil stations</w:t>
      </w:r>
      <w:del w:id="1263" w:author="Simon Brandl" w:date="2020-06-01T21:03:00Z">
        <w:r w:rsidRPr="00CF09F3" w:rsidDel="008478E0">
          <w:rPr>
            <w:rFonts w:ascii="Arial" w:hAnsi="Arial" w:cs="Arial"/>
          </w:rPr>
          <w:delText xml:space="preserve"> </w:delText>
        </w:r>
      </w:del>
      <w:r w:rsidRPr="00CF09F3">
        <w:rPr>
          <w:rFonts w:ascii="Arial" w:hAnsi="Arial" w:cs="Arial"/>
        </w:rPr>
        <w:fldChar w:fldCharType="begin"/>
      </w:r>
      <w:ins w:id="1264" w:author="Simon Brandl" w:date="2020-06-01T20:33:00Z">
        <w:r w:rsidR="001A739E">
          <w:rPr>
            <w:rFonts w:ascii="Arial" w:hAnsi="Arial" w:cs="Arial"/>
          </w:rPr>
          <w:instrText xml:space="preserve"> ADDIN ZOTERO_ITEM CSL_CITATION {"citationID":"PuZkeA9g","properties":{"formattedCitation":"\\super 50,107\\nosupersub{}","plainCitation":"50,107","noteIndex":0},"citationItems":[{"id":290,"uris":["http://zotero.org/users/3131818/items/5FGMEQFH"],"uri":["http://zotero.org/users/3131818/items/5FGMEQFH"],"itemData":{"id":290,"type":"article-journal","container-title":"Marine Ecology-Progress Series","ISSN":"0171-8630","journalAbbreviation":"Marine Ecology-Progress Series","page":"227-237","title":"Reef fish assemblages: a re-evaluation using enclosed rotenone stations","volume":"206","author":[{"family":"Ackerman","given":"John L"},{"family":"Bellwood","given":"David R"}],"issued":{"date-parts":[["2000"]]}}},{"id":938,"uris":["http://zotero.org/users/3131818/items/E8YBD3TX"],"uri":["http://zotero.org/users/3131818/items/E8YBD3TX"],"itemData":{"id":938,"type":"article-journal","container-title":"Ecology and evolution","ISSN":"2045-7758","issue":"17","journalAbbreviation":"Ecology and evolution","page":"7069-7079","title":"Marine dock pilings foster diverse, native cryptobenthic fish assemblages across bioregions","volume":"7","author":[{"family":"Brandl","given":"Simon J"},{"family":"Casey","given":"Jordan M"},{"family":"Knowlton","given":"Nancy"},{"family":"Duffy","given":"James Emmett"}],"issued":{"date-parts":[["2017"]]}}}],"schema":"https://github.com/citation-style-language/schema/raw/master/csl-citation.json"} </w:instrText>
        </w:r>
      </w:ins>
      <w:del w:id="1265" w:author="Simon Brandl" w:date="2020-06-01T20:08:00Z">
        <w:r w:rsidRPr="00CF09F3" w:rsidDel="002F5BC0">
          <w:rPr>
            <w:rFonts w:ascii="Arial" w:hAnsi="Arial" w:cs="Arial"/>
          </w:rPr>
          <w:delInstrText xml:space="preserve"> ADDIN ZOTERO_ITEM CSL_CITATION {"citationID":"PuZkeA9g","properties":{"formattedCitation":"(Ackerman and Bellwood 2000; Brandl et al. 2017)","plainCitation":"(Ackerman and Bellwood 2000; Brandl et al. 2017)","noteIndex":0},"citationItems":[{"id":290,"uris":["http://zotero.org/users/3131818/items/5FGMEQFH"],"uri":["http://zotero.org/users/3131818/items/5FGMEQFH"],"itemData":{"id":290,"type":"article-journal","container-title":"Marine Ecology-Progress Series","ISSN":"0171-8630","journalAbbreviation":"Marine Ecology-Progress Series","page":"227-237","title":"Reef fish assemblages: a re-evaluation using enclosed rotenone stations","volume":"206","author":[{"family":"Ackerman","given":"John L"},{"family":"Bellwood","given":"David R"}],"issued":{"date-parts":[["2000"]]}}},{"id":938,"uris":["http://zotero.org/users/3131818/items/E8YBD3TX"],"uri":["http://zotero.org/users/3131818/items/E8YBD3TX"],"itemData":{"id":938,"type":"article-journal","container-title":"Ecology and evolution","ISSN":"2045-7758","issue":"17","journalAbbreviation":"Ecology and evolution","page":"7069-7079","title":"Marine dock pilings foster diverse, native cryptobenthic fish assemblages across bioregions","volume":"7","author":[{"family":"Brandl","given":"Simon J"},{"family":"Casey","given":"Jordan M"},{"family":"Knowlton","given":"Nancy"},{"family":"Duffy","given":"James Emmett"}],"issued":{"date-parts":[["2017"]]}}}],"schema":"https://github.com/citation-style-language/schema/raw/master/csl-citation.json"} </w:delInstrText>
        </w:r>
      </w:del>
      <w:r w:rsidRPr="00CF09F3">
        <w:rPr>
          <w:rFonts w:ascii="Arial" w:hAnsi="Arial" w:cs="Arial"/>
        </w:rPr>
        <w:fldChar w:fldCharType="separate"/>
      </w:r>
      <w:ins w:id="1266" w:author="Simon Brandl" w:date="2020-06-01T20:33:00Z">
        <w:r w:rsidR="001A739E" w:rsidRPr="001A739E">
          <w:rPr>
            <w:rFonts w:ascii="Arial" w:hAnsi="Arial" w:cs="Arial"/>
            <w:vertAlign w:val="superscript"/>
            <w:rPrChange w:id="1267" w:author="Simon Brandl" w:date="2020-06-01T20:33:00Z">
              <w:rPr>
                <w:rFonts w:ascii="Times New Roman" w:hAnsi="Times New Roman" w:cs="Times New Roman"/>
                <w:vertAlign w:val="superscript"/>
              </w:rPr>
            </w:rPrChange>
          </w:rPr>
          <w:t>50,107</w:t>
        </w:r>
      </w:ins>
      <w:del w:id="1268" w:author="Simon Brandl" w:date="2020-06-01T20:08:00Z">
        <w:r w:rsidRPr="001A739E" w:rsidDel="002F5BC0">
          <w:rPr>
            <w:rFonts w:ascii="Arial" w:hAnsi="Arial" w:cs="Arial"/>
            <w:rPrChange w:id="1269" w:author="Simon Brandl" w:date="2020-06-01T20:33:00Z">
              <w:rPr>
                <w:rFonts w:ascii="Arial" w:hAnsi="Arial" w:cs="Arial"/>
              </w:rPr>
            </w:rPrChange>
          </w:rPr>
          <w:delText>(Ackerman and Bellwood 2000; Brandl et al. 2017)</w:delText>
        </w:r>
      </w:del>
      <w:r w:rsidRPr="00CF09F3">
        <w:rPr>
          <w:rFonts w:ascii="Arial" w:hAnsi="Arial" w:cs="Arial"/>
        </w:rPr>
        <w:fldChar w:fldCharType="end"/>
      </w:r>
      <w:r w:rsidRPr="00CF09F3">
        <w:rPr>
          <w:rFonts w:ascii="Arial" w:hAnsi="Arial" w:cs="Arial"/>
        </w:rPr>
        <w:t>, covering an average of 4.63 ± 0.38 and 4.73 ± 0.16 m</w:t>
      </w:r>
      <w:r w:rsidRPr="00CF09F3">
        <w:rPr>
          <w:rFonts w:ascii="Arial" w:hAnsi="Arial" w:cs="Arial"/>
          <w:vertAlign w:val="superscript"/>
        </w:rPr>
        <w:t>2</w:t>
      </w:r>
      <w:r w:rsidRPr="00CF09F3">
        <w:rPr>
          <w:rFonts w:ascii="Arial" w:hAnsi="Arial" w:cs="Arial"/>
        </w:rPr>
        <w:t xml:space="preserve"> in the Arabian Gulf and Gulf of Oman, respectively, for a total of 18 community samples.</w:t>
      </w:r>
      <w:r>
        <w:rPr>
          <w:rFonts w:ascii="Arial" w:hAnsi="Arial" w:cs="Arial"/>
        </w:rPr>
        <w:t xml:space="preserve"> Since our sampling was not replicated temporally, we cannot exclude the possibility of </w:t>
      </w:r>
      <w:r w:rsidR="005D44FB">
        <w:rPr>
          <w:rFonts w:ascii="Arial" w:hAnsi="Arial" w:cs="Arial"/>
        </w:rPr>
        <w:t xml:space="preserve">annual changes in cryptobenthic communities in the Arabian Gulf. Nevertheless, the lack of records for many of the species found in the Gulf of Oman in the southeastern Arabian Gulf indicates that the depauperate nature of cryptobenthic assemblages in this region is not a function of our sampling at a single point in time. </w:t>
      </w:r>
      <w:r w:rsidRPr="00CF09F3">
        <w:rPr>
          <w:rFonts w:ascii="Arial" w:hAnsi="Arial" w:cs="Arial"/>
        </w:rPr>
        <w:t xml:space="preserve">For each station, we covered a reef outcrop with a fine-mesh, bell-shaped net (2.74 m in diameter), weighted by a chain on the bottom. We then covered the same area with an impermeable bell-shaped tarpaulin, also weighted by a chain on the bottom. Then, three to four divers inoculated the area under the net with two liters of </w:t>
      </w:r>
      <w:proofErr w:type="spellStart"/>
      <w:r w:rsidRPr="00CF09F3">
        <w:rPr>
          <w:rFonts w:ascii="Arial" w:hAnsi="Arial" w:cs="Arial"/>
        </w:rPr>
        <w:t>clove-</w:t>
      </w:r>
      <w:proofErr w:type="gramStart"/>
      <w:r w:rsidRPr="00CF09F3">
        <w:rPr>
          <w:rFonts w:ascii="Arial" w:hAnsi="Arial" w:cs="Arial"/>
        </w:rPr>
        <w:t>oil:ethanol</w:t>
      </w:r>
      <w:proofErr w:type="spellEnd"/>
      <w:proofErr w:type="gramEnd"/>
      <w:r w:rsidRPr="00CF09F3">
        <w:rPr>
          <w:rFonts w:ascii="Arial" w:hAnsi="Arial" w:cs="Arial"/>
        </w:rPr>
        <w:t xml:space="preserve"> solution (1:5) using </w:t>
      </w:r>
      <w:r w:rsidRPr="00CF09F3">
        <w:rPr>
          <w:rFonts w:ascii="Arial" w:hAnsi="Arial" w:cs="Arial"/>
        </w:rPr>
        <w:lastRenderedPageBreak/>
        <w:t xml:space="preserve">collapsible spray bottles (clove bud oil: </w:t>
      </w:r>
      <w:proofErr w:type="spellStart"/>
      <w:r w:rsidRPr="00CF09F3">
        <w:rPr>
          <w:rFonts w:ascii="Arial" w:hAnsi="Arial" w:cs="Arial"/>
        </w:rPr>
        <w:t>Jedwards</w:t>
      </w:r>
      <w:proofErr w:type="spellEnd"/>
      <w:r w:rsidRPr="00CF09F3">
        <w:rPr>
          <w:rFonts w:ascii="Arial" w:hAnsi="Arial" w:cs="Arial"/>
        </w:rPr>
        <w:t xml:space="preserve"> International, Inc., Braintree, MA, USA). Upon emptying the entire solution and a short wait period to allow the clove oil to disperse and take effect (approximately 2-3 mins), we removed the tarpaulin and gently peeled back the net while collecting all fishes found within the inoculated area with tweezers. We searched the entire area, including inside caves and crevices until five minutes passed without a single diver collecting any additional fishes. We placed all fishes into Ziplock bags, brought them to the surface, euthanized them with a clove-oil overdose, and immediately placed them into an ice-water slurry until processing and preservation. At the end of each day, all specimens were brought to the laboratory at NYUAD or the Radisson Blu hotel in Fujairah. To quantify benthic community structure, we used a haphazardly placed 20</w:t>
      </w:r>
      <w:r w:rsidRPr="00CF09F3">
        <w:rPr>
          <w:rFonts w:ascii="Arial" w:hAnsi="Arial" w:cs="Arial"/>
        </w:rPr>
        <w:sym w:font="Symbol" w:char="F0B4"/>
      </w:r>
      <w:r w:rsidRPr="00CF09F3">
        <w:rPr>
          <w:rFonts w:ascii="Arial" w:hAnsi="Arial" w:cs="Arial"/>
        </w:rPr>
        <w:t>20cm PVC-quadrat to frame and take five photographs of the benthos at each sampled outcrop.</w:t>
      </w:r>
    </w:p>
    <w:p w14:paraId="7657D311" w14:textId="45EBBEFD" w:rsidR="00971ED1" w:rsidRPr="006B2652" w:rsidRDefault="00971ED1" w:rsidP="001F3670">
      <w:pPr>
        <w:spacing w:line="480" w:lineRule="auto"/>
        <w:rPr>
          <w:rFonts w:ascii="Arial" w:hAnsi="Arial" w:cs="Arial"/>
        </w:rPr>
      </w:pPr>
      <w:r w:rsidRPr="0005446F">
        <w:rPr>
          <w:rFonts w:ascii="Arial" w:hAnsi="Arial" w:cs="Arial"/>
        </w:rPr>
        <w:tab/>
        <w:t xml:space="preserve">In addition to the quantitative samples obtained from the clove-oil stations, we collected </w:t>
      </w:r>
      <w:r w:rsidR="00C73A98" w:rsidRPr="0005446F">
        <w:rPr>
          <w:rFonts w:ascii="Arial" w:hAnsi="Arial" w:cs="Arial"/>
        </w:rPr>
        <w:t xml:space="preserve">cryptobenthic fish </w:t>
      </w:r>
      <w:r w:rsidRPr="0005446F">
        <w:rPr>
          <w:rFonts w:ascii="Arial" w:hAnsi="Arial" w:cs="Arial"/>
        </w:rPr>
        <w:t xml:space="preserve">individuals for </w:t>
      </w:r>
      <w:r w:rsidR="004657AA" w:rsidRPr="0005446F">
        <w:rPr>
          <w:rFonts w:ascii="Arial" w:hAnsi="Arial" w:cs="Arial"/>
        </w:rPr>
        <w:t xml:space="preserve">thermal tolerance </w:t>
      </w:r>
      <w:r w:rsidRPr="0005446F">
        <w:rPr>
          <w:rFonts w:ascii="Arial" w:hAnsi="Arial" w:cs="Arial"/>
        </w:rPr>
        <w:t>trials using roving diver collections. Specifically, two divers</w:t>
      </w:r>
      <w:r w:rsidR="00653B02" w:rsidRPr="0005446F">
        <w:rPr>
          <w:rFonts w:ascii="Arial" w:hAnsi="Arial" w:cs="Arial"/>
        </w:rPr>
        <w:t>, each equipped with spray</w:t>
      </w:r>
      <w:r w:rsidR="005709C2" w:rsidRPr="0005446F">
        <w:rPr>
          <w:rFonts w:ascii="Arial" w:hAnsi="Arial" w:cs="Arial"/>
        </w:rPr>
        <w:t xml:space="preserve"> </w:t>
      </w:r>
      <w:r w:rsidR="00653B02" w:rsidRPr="0005446F">
        <w:rPr>
          <w:rFonts w:ascii="Arial" w:hAnsi="Arial" w:cs="Arial"/>
        </w:rPr>
        <w:t xml:space="preserve">bottles of </w:t>
      </w:r>
      <w:proofErr w:type="spellStart"/>
      <w:r w:rsidR="00653B02" w:rsidRPr="0005446F">
        <w:rPr>
          <w:rFonts w:ascii="Arial" w:hAnsi="Arial" w:cs="Arial"/>
        </w:rPr>
        <w:t>clove-oil</w:t>
      </w:r>
      <w:r w:rsidR="00F7457F" w:rsidRPr="0005446F">
        <w:rPr>
          <w:rFonts w:ascii="Arial" w:hAnsi="Arial" w:cs="Arial"/>
        </w:rPr>
        <w:t>:</w:t>
      </w:r>
      <w:r w:rsidR="00653B02" w:rsidRPr="0005446F">
        <w:rPr>
          <w:rFonts w:ascii="Arial" w:hAnsi="Arial" w:cs="Arial"/>
        </w:rPr>
        <w:t>ethanol</w:t>
      </w:r>
      <w:proofErr w:type="spellEnd"/>
      <w:r w:rsidR="00653B02" w:rsidRPr="0005446F">
        <w:rPr>
          <w:rFonts w:ascii="Arial" w:hAnsi="Arial" w:cs="Arial"/>
        </w:rPr>
        <w:t xml:space="preserve"> solution, a dipnet, and </w:t>
      </w:r>
      <w:r w:rsidR="00F7457F" w:rsidRPr="0005446F">
        <w:rPr>
          <w:rFonts w:ascii="Arial" w:hAnsi="Arial" w:cs="Arial"/>
        </w:rPr>
        <w:t>Z</w:t>
      </w:r>
      <w:r w:rsidR="00653B02" w:rsidRPr="0005446F">
        <w:rPr>
          <w:rFonts w:ascii="Arial" w:hAnsi="Arial" w:cs="Arial"/>
        </w:rPr>
        <w:t xml:space="preserve">iplock bags, searched the reef </w:t>
      </w:r>
      <w:r w:rsidR="00C73A98" w:rsidRPr="0005446F">
        <w:rPr>
          <w:rFonts w:ascii="Arial" w:hAnsi="Arial" w:cs="Arial"/>
        </w:rPr>
        <w:t xml:space="preserve">for </w:t>
      </w:r>
      <w:r w:rsidR="00653B02" w:rsidRPr="0005446F">
        <w:rPr>
          <w:rFonts w:ascii="Arial" w:hAnsi="Arial" w:cs="Arial"/>
        </w:rPr>
        <w:t>cryptobenthic fishes across three</w:t>
      </w:r>
      <w:r w:rsidR="00F7457F" w:rsidRPr="0005446F">
        <w:rPr>
          <w:rFonts w:ascii="Arial" w:hAnsi="Arial" w:cs="Arial"/>
        </w:rPr>
        <w:t xml:space="preserve"> species in the Arabian Gulf</w:t>
      </w:r>
      <w:r w:rsidR="00653B02" w:rsidRPr="0005446F">
        <w:rPr>
          <w:rFonts w:ascii="Arial" w:hAnsi="Arial" w:cs="Arial"/>
        </w:rPr>
        <w:t xml:space="preserve"> (</w:t>
      </w:r>
      <w:proofErr w:type="spellStart"/>
      <w:r w:rsidR="00653B02" w:rsidRPr="0005446F">
        <w:rPr>
          <w:rFonts w:ascii="Arial" w:hAnsi="Arial" w:cs="Arial"/>
          <w:i/>
          <w:iCs/>
        </w:rPr>
        <w:t>Coryogalops</w:t>
      </w:r>
      <w:proofErr w:type="spellEnd"/>
      <w:r w:rsidR="00653B02" w:rsidRPr="0005446F">
        <w:rPr>
          <w:rFonts w:ascii="Arial" w:hAnsi="Arial" w:cs="Arial"/>
          <w:i/>
          <w:iCs/>
        </w:rPr>
        <w:t xml:space="preserve"> </w:t>
      </w:r>
      <w:proofErr w:type="spellStart"/>
      <w:r w:rsidR="00653B02" w:rsidRPr="0005446F">
        <w:rPr>
          <w:rFonts w:ascii="Arial" w:hAnsi="Arial" w:cs="Arial"/>
          <w:i/>
          <w:iCs/>
        </w:rPr>
        <w:t>anomolus</w:t>
      </w:r>
      <w:proofErr w:type="spellEnd"/>
      <w:r w:rsidR="00653B02" w:rsidRPr="0005446F">
        <w:rPr>
          <w:rFonts w:ascii="Arial" w:hAnsi="Arial" w:cs="Arial"/>
        </w:rPr>
        <w:t xml:space="preserve">, </w:t>
      </w:r>
      <w:proofErr w:type="spellStart"/>
      <w:r w:rsidR="00653B02" w:rsidRPr="0005446F">
        <w:rPr>
          <w:rFonts w:ascii="Arial" w:hAnsi="Arial" w:cs="Arial"/>
          <w:i/>
          <w:iCs/>
        </w:rPr>
        <w:t>Ecsenius</w:t>
      </w:r>
      <w:proofErr w:type="spellEnd"/>
      <w:r w:rsidR="00653B02" w:rsidRPr="0005446F">
        <w:rPr>
          <w:rFonts w:ascii="Arial" w:hAnsi="Arial" w:cs="Arial"/>
          <w:i/>
          <w:iCs/>
        </w:rPr>
        <w:t xml:space="preserve"> </w:t>
      </w:r>
      <w:proofErr w:type="spellStart"/>
      <w:r w:rsidR="00653B02" w:rsidRPr="0005446F">
        <w:rPr>
          <w:rFonts w:ascii="Arial" w:hAnsi="Arial" w:cs="Arial"/>
          <w:i/>
          <w:iCs/>
        </w:rPr>
        <w:t>pulcher</w:t>
      </w:r>
      <w:proofErr w:type="spellEnd"/>
      <w:r w:rsidR="00653B02" w:rsidRPr="0005446F">
        <w:rPr>
          <w:rFonts w:ascii="Arial" w:hAnsi="Arial" w:cs="Arial"/>
        </w:rPr>
        <w:t xml:space="preserve">, and </w:t>
      </w:r>
      <w:proofErr w:type="spellStart"/>
      <w:r w:rsidR="00653B02" w:rsidRPr="0005446F">
        <w:rPr>
          <w:rFonts w:ascii="Arial" w:hAnsi="Arial" w:cs="Arial"/>
          <w:i/>
          <w:iCs/>
        </w:rPr>
        <w:t>Enneapterygius</w:t>
      </w:r>
      <w:proofErr w:type="spellEnd"/>
      <w:r w:rsidR="00653B02" w:rsidRPr="0005446F">
        <w:rPr>
          <w:rFonts w:ascii="Arial" w:hAnsi="Arial" w:cs="Arial"/>
          <w:i/>
          <w:iCs/>
        </w:rPr>
        <w:t xml:space="preserve"> </w:t>
      </w:r>
      <w:proofErr w:type="spellStart"/>
      <w:r w:rsidR="00653B02" w:rsidRPr="0005446F">
        <w:rPr>
          <w:rFonts w:ascii="Arial" w:hAnsi="Arial" w:cs="Arial"/>
          <w:i/>
          <w:iCs/>
        </w:rPr>
        <w:t>ventermaculus</w:t>
      </w:r>
      <w:proofErr w:type="spellEnd"/>
      <w:r w:rsidR="00653B02" w:rsidRPr="0005446F">
        <w:rPr>
          <w:rFonts w:ascii="Arial" w:hAnsi="Arial" w:cs="Arial"/>
        </w:rPr>
        <w:t>) and six</w:t>
      </w:r>
      <w:r w:rsidR="00F7457F" w:rsidRPr="0005446F">
        <w:rPr>
          <w:rFonts w:ascii="Arial" w:hAnsi="Arial" w:cs="Arial"/>
        </w:rPr>
        <w:t xml:space="preserve"> species in the Gulf of Oman</w:t>
      </w:r>
      <w:r w:rsidR="00653B02" w:rsidRPr="0005446F">
        <w:rPr>
          <w:rFonts w:ascii="Arial" w:hAnsi="Arial" w:cs="Arial"/>
        </w:rPr>
        <w:t xml:space="preserve"> (</w:t>
      </w:r>
      <w:r w:rsidR="00653B02" w:rsidRPr="0005446F">
        <w:rPr>
          <w:rFonts w:ascii="Arial" w:hAnsi="Arial" w:cs="Arial"/>
          <w:i/>
          <w:iCs/>
        </w:rPr>
        <w:t>C</w:t>
      </w:r>
      <w:r w:rsidR="00296E90" w:rsidRPr="0005446F">
        <w:rPr>
          <w:rFonts w:ascii="Arial" w:hAnsi="Arial" w:cs="Arial"/>
          <w:i/>
          <w:iCs/>
        </w:rPr>
        <w:t>.</w:t>
      </w:r>
      <w:r w:rsidR="00653B02" w:rsidRPr="0005446F">
        <w:rPr>
          <w:rFonts w:ascii="Arial" w:hAnsi="Arial" w:cs="Arial"/>
          <w:i/>
          <w:iCs/>
        </w:rPr>
        <w:t xml:space="preserve"> </w:t>
      </w:r>
      <w:proofErr w:type="spellStart"/>
      <w:r w:rsidR="00653B02" w:rsidRPr="0005446F">
        <w:rPr>
          <w:rFonts w:ascii="Arial" w:hAnsi="Arial" w:cs="Arial"/>
          <w:i/>
          <w:iCs/>
        </w:rPr>
        <w:t>anomolus</w:t>
      </w:r>
      <w:proofErr w:type="spellEnd"/>
      <w:r w:rsidR="00653B02" w:rsidRPr="0005446F">
        <w:rPr>
          <w:rFonts w:ascii="Arial" w:hAnsi="Arial" w:cs="Arial"/>
        </w:rPr>
        <w:t xml:space="preserve">, </w:t>
      </w:r>
      <w:r w:rsidR="00296E90" w:rsidRPr="0005446F">
        <w:rPr>
          <w:rFonts w:ascii="Arial" w:hAnsi="Arial" w:cs="Arial"/>
          <w:i/>
          <w:iCs/>
        </w:rPr>
        <w:t xml:space="preserve">E. </w:t>
      </w:r>
      <w:proofErr w:type="spellStart"/>
      <w:r w:rsidR="00653B02" w:rsidRPr="0005446F">
        <w:rPr>
          <w:rFonts w:ascii="Arial" w:hAnsi="Arial" w:cs="Arial"/>
          <w:i/>
          <w:iCs/>
        </w:rPr>
        <w:t>pulcher</w:t>
      </w:r>
      <w:proofErr w:type="spellEnd"/>
      <w:r w:rsidR="00653B02" w:rsidRPr="0005446F">
        <w:rPr>
          <w:rFonts w:ascii="Arial" w:hAnsi="Arial" w:cs="Arial"/>
        </w:rPr>
        <w:t xml:space="preserve">, and </w:t>
      </w:r>
      <w:r w:rsidR="00296E90" w:rsidRPr="0005446F">
        <w:rPr>
          <w:rFonts w:ascii="Arial" w:hAnsi="Arial" w:cs="Arial"/>
          <w:i/>
          <w:iCs/>
        </w:rPr>
        <w:t xml:space="preserve">E. </w:t>
      </w:r>
      <w:proofErr w:type="spellStart"/>
      <w:r w:rsidR="00653B02" w:rsidRPr="0005446F">
        <w:rPr>
          <w:rFonts w:ascii="Arial" w:hAnsi="Arial" w:cs="Arial"/>
          <w:i/>
          <w:iCs/>
        </w:rPr>
        <w:t>ventermaculus</w:t>
      </w:r>
      <w:proofErr w:type="spellEnd"/>
      <w:r w:rsidR="00653B02" w:rsidRPr="0005446F">
        <w:rPr>
          <w:rFonts w:ascii="Arial" w:hAnsi="Arial" w:cs="Arial"/>
          <w:i/>
          <w:iCs/>
        </w:rPr>
        <w:t xml:space="preserve"> </w:t>
      </w:r>
      <w:r w:rsidR="00653B02" w:rsidRPr="0005446F">
        <w:rPr>
          <w:rFonts w:ascii="Arial" w:hAnsi="Arial" w:cs="Arial"/>
        </w:rPr>
        <w:t xml:space="preserve">plus </w:t>
      </w:r>
      <w:proofErr w:type="spellStart"/>
      <w:r w:rsidR="00653B02" w:rsidRPr="0005446F">
        <w:rPr>
          <w:rFonts w:ascii="Arial" w:hAnsi="Arial" w:cs="Arial"/>
          <w:i/>
          <w:iCs/>
        </w:rPr>
        <w:t>Eviota</w:t>
      </w:r>
      <w:proofErr w:type="spellEnd"/>
      <w:r w:rsidR="00653B02" w:rsidRPr="0005446F">
        <w:rPr>
          <w:rFonts w:ascii="Arial" w:hAnsi="Arial" w:cs="Arial"/>
          <w:i/>
          <w:iCs/>
        </w:rPr>
        <w:t xml:space="preserve"> </w:t>
      </w:r>
      <w:proofErr w:type="spellStart"/>
      <w:r w:rsidR="00653B02" w:rsidRPr="0005446F">
        <w:rPr>
          <w:rFonts w:ascii="Arial" w:hAnsi="Arial" w:cs="Arial"/>
          <w:i/>
          <w:iCs/>
        </w:rPr>
        <w:t>guttata</w:t>
      </w:r>
      <w:proofErr w:type="spellEnd"/>
      <w:r w:rsidR="00653B02" w:rsidRPr="0005446F">
        <w:rPr>
          <w:rFonts w:ascii="Arial" w:hAnsi="Arial" w:cs="Arial"/>
        </w:rPr>
        <w:t xml:space="preserve">, </w:t>
      </w:r>
      <w:proofErr w:type="spellStart"/>
      <w:r w:rsidR="00653B02" w:rsidRPr="0005446F">
        <w:rPr>
          <w:rFonts w:ascii="Arial" w:hAnsi="Arial" w:cs="Arial"/>
          <w:i/>
          <w:iCs/>
        </w:rPr>
        <w:t>Helcogramma</w:t>
      </w:r>
      <w:proofErr w:type="spellEnd"/>
      <w:r w:rsidR="00653B02" w:rsidRPr="0005446F">
        <w:rPr>
          <w:rFonts w:ascii="Arial" w:hAnsi="Arial" w:cs="Arial"/>
          <w:i/>
          <w:iCs/>
        </w:rPr>
        <w:t xml:space="preserve"> </w:t>
      </w:r>
      <w:proofErr w:type="spellStart"/>
      <w:r w:rsidR="00653B02" w:rsidRPr="0005446F">
        <w:rPr>
          <w:rFonts w:ascii="Arial" w:hAnsi="Arial" w:cs="Arial"/>
          <w:i/>
          <w:iCs/>
        </w:rPr>
        <w:t>fuscopinna</w:t>
      </w:r>
      <w:proofErr w:type="spellEnd"/>
      <w:r w:rsidR="00653B02" w:rsidRPr="0005446F">
        <w:rPr>
          <w:rFonts w:ascii="Arial" w:hAnsi="Arial" w:cs="Arial"/>
        </w:rPr>
        <w:t xml:space="preserve">, and </w:t>
      </w:r>
      <w:proofErr w:type="spellStart"/>
      <w:r w:rsidR="00653B02" w:rsidRPr="0005446F">
        <w:rPr>
          <w:rFonts w:ascii="Arial" w:hAnsi="Arial" w:cs="Arial"/>
          <w:i/>
          <w:iCs/>
        </w:rPr>
        <w:t>Hetereleotris</w:t>
      </w:r>
      <w:proofErr w:type="spellEnd"/>
      <w:r w:rsidR="00653B02" w:rsidRPr="0005446F">
        <w:rPr>
          <w:rFonts w:ascii="Arial" w:hAnsi="Arial" w:cs="Arial"/>
          <w:i/>
          <w:iCs/>
        </w:rPr>
        <w:t xml:space="preserve"> vulgaris</w:t>
      </w:r>
      <w:r w:rsidR="00653B02" w:rsidRPr="0005446F">
        <w:rPr>
          <w:rFonts w:ascii="Arial" w:hAnsi="Arial" w:cs="Arial"/>
        </w:rPr>
        <w:t xml:space="preserve">). Upon locating an individual or identifying a suitable </w:t>
      </w:r>
      <w:r w:rsidR="00C202E1" w:rsidRPr="0005446F">
        <w:rPr>
          <w:rFonts w:ascii="Arial" w:hAnsi="Arial" w:cs="Arial"/>
        </w:rPr>
        <w:t>microhabitat in which a fish was suspected</w:t>
      </w:r>
      <w:r w:rsidR="00653B02" w:rsidRPr="0005446F">
        <w:rPr>
          <w:rFonts w:ascii="Arial" w:hAnsi="Arial" w:cs="Arial"/>
        </w:rPr>
        <w:t xml:space="preserve">, </w:t>
      </w:r>
      <w:r w:rsidR="004657AA" w:rsidRPr="0005446F">
        <w:rPr>
          <w:rFonts w:ascii="Arial" w:hAnsi="Arial" w:cs="Arial"/>
        </w:rPr>
        <w:t xml:space="preserve">the diver </w:t>
      </w:r>
      <w:r w:rsidR="00653B02" w:rsidRPr="0005446F">
        <w:rPr>
          <w:rFonts w:ascii="Arial" w:hAnsi="Arial" w:cs="Arial"/>
        </w:rPr>
        <w:t xml:space="preserve">applied the clove-oil solution until the fish showed signs of anesthesia. At the earliest </w:t>
      </w:r>
      <w:r w:rsidR="00C202E1" w:rsidRPr="0005446F">
        <w:rPr>
          <w:rFonts w:ascii="Arial" w:hAnsi="Arial" w:cs="Arial"/>
        </w:rPr>
        <w:t>opportunity</w:t>
      </w:r>
      <w:r w:rsidR="00653B02" w:rsidRPr="0005446F">
        <w:rPr>
          <w:rFonts w:ascii="Arial" w:hAnsi="Arial" w:cs="Arial"/>
        </w:rPr>
        <w:t>, we</w:t>
      </w:r>
      <w:r w:rsidR="00397E7F" w:rsidRPr="0005446F">
        <w:rPr>
          <w:rFonts w:ascii="Arial" w:hAnsi="Arial" w:cs="Arial"/>
        </w:rPr>
        <w:t xml:space="preserve"> caught</w:t>
      </w:r>
      <w:r w:rsidR="00653B02" w:rsidRPr="0005446F">
        <w:rPr>
          <w:rFonts w:ascii="Arial" w:hAnsi="Arial" w:cs="Arial"/>
        </w:rPr>
        <w:t xml:space="preserve"> the fish with a dipnet and placed it into a </w:t>
      </w:r>
      <w:proofErr w:type="spellStart"/>
      <w:r w:rsidR="00653B02" w:rsidRPr="0005446F">
        <w:rPr>
          <w:rFonts w:ascii="Arial" w:hAnsi="Arial" w:cs="Arial"/>
        </w:rPr>
        <w:t>ziplock</w:t>
      </w:r>
      <w:proofErr w:type="spellEnd"/>
      <w:r w:rsidR="00653B02" w:rsidRPr="0005446F">
        <w:rPr>
          <w:rFonts w:ascii="Arial" w:hAnsi="Arial" w:cs="Arial"/>
        </w:rPr>
        <w:t xml:space="preserve"> bag. Upon completion of the dive, </w:t>
      </w:r>
      <w:r w:rsidR="00C202E1" w:rsidRPr="0005446F">
        <w:rPr>
          <w:rFonts w:ascii="Arial" w:hAnsi="Arial" w:cs="Arial"/>
        </w:rPr>
        <w:t xml:space="preserve">all </w:t>
      </w:r>
      <w:r w:rsidR="00653B02" w:rsidRPr="0005446F">
        <w:rPr>
          <w:rFonts w:ascii="Arial" w:hAnsi="Arial" w:cs="Arial"/>
        </w:rPr>
        <w:lastRenderedPageBreak/>
        <w:t>fish</w:t>
      </w:r>
      <w:r w:rsidR="00C202E1" w:rsidRPr="0005446F">
        <w:rPr>
          <w:rFonts w:ascii="Arial" w:hAnsi="Arial" w:cs="Arial"/>
        </w:rPr>
        <w:t>es</w:t>
      </w:r>
      <w:r w:rsidR="00653B02" w:rsidRPr="0005446F">
        <w:rPr>
          <w:rFonts w:ascii="Arial" w:hAnsi="Arial" w:cs="Arial"/>
        </w:rPr>
        <w:t xml:space="preserve"> were placed in small holding tanks equipped with air stones and periodically replenished with fresh seawater. Upon completion of all collections, fish</w:t>
      </w:r>
      <w:r w:rsidR="00F7457F" w:rsidRPr="0005446F">
        <w:rPr>
          <w:rFonts w:ascii="Arial" w:hAnsi="Arial" w:cs="Arial"/>
        </w:rPr>
        <w:t>es</w:t>
      </w:r>
      <w:r w:rsidR="00653B02" w:rsidRPr="0005446F">
        <w:rPr>
          <w:rFonts w:ascii="Arial" w:hAnsi="Arial" w:cs="Arial"/>
        </w:rPr>
        <w:t xml:space="preserve"> were brought to the seawater laboratory facilities at NYUAD. All roving diver collections were performed at </w:t>
      </w:r>
      <w:proofErr w:type="spellStart"/>
      <w:r w:rsidR="00653B02" w:rsidRPr="0005446F">
        <w:rPr>
          <w:rFonts w:ascii="Arial" w:hAnsi="Arial" w:cs="Arial"/>
        </w:rPr>
        <w:t>Dhabiya</w:t>
      </w:r>
      <w:proofErr w:type="spellEnd"/>
      <w:r w:rsidR="00653B02" w:rsidRPr="0005446F">
        <w:rPr>
          <w:rFonts w:ascii="Arial" w:hAnsi="Arial" w:cs="Arial"/>
        </w:rPr>
        <w:t xml:space="preserve"> Reef (A</w:t>
      </w:r>
      <w:r w:rsidR="00852567" w:rsidRPr="0005446F">
        <w:rPr>
          <w:rFonts w:ascii="Arial" w:hAnsi="Arial" w:cs="Arial"/>
        </w:rPr>
        <w:t xml:space="preserve">rabian </w:t>
      </w:r>
      <w:r w:rsidR="00653B02" w:rsidRPr="0005446F">
        <w:rPr>
          <w:rFonts w:ascii="Arial" w:hAnsi="Arial" w:cs="Arial"/>
        </w:rPr>
        <w:t>G</w:t>
      </w:r>
      <w:r w:rsidR="00852567" w:rsidRPr="0005446F">
        <w:rPr>
          <w:rFonts w:ascii="Arial" w:hAnsi="Arial" w:cs="Arial"/>
        </w:rPr>
        <w:t>ulf</w:t>
      </w:r>
      <w:r w:rsidR="00653B02" w:rsidRPr="0005446F">
        <w:rPr>
          <w:rFonts w:ascii="Arial" w:hAnsi="Arial" w:cs="Arial"/>
        </w:rPr>
        <w:t>) and Snoopy Rock (G</w:t>
      </w:r>
      <w:r w:rsidR="00852567" w:rsidRPr="0005446F">
        <w:rPr>
          <w:rFonts w:ascii="Arial" w:hAnsi="Arial" w:cs="Arial"/>
        </w:rPr>
        <w:t xml:space="preserve">ulf </w:t>
      </w:r>
      <w:r w:rsidR="00653B02" w:rsidRPr="0005446F">
        <w:rPr>
          <w:rFonts w:ascii="Arial" w:hAnsi="Arial" w:cs="Arial"/>
        </w:rPr>
        <w:t>o</w:t>
      </w:r>
      <w:r w:rsidR="00852567" w:rsidRPr="0005446F">
        <w:rPr>
          <w:rFonts w:ascii="Arial" w:hAnsi="Arial" w:cs="Arial"/>
        </w:rPr>
        <w:t xml:space="preserve">f </w:t>
      </w:r>
      <w:r w:rsidR="00653B02" w:rsidRPr="0005446F">
        <w:rPr>
          <w:rFonts w:ascii="Arial" w:hAnsi="Arial" w:cs="Arial"/>
        </w:rPr>
        <w:t>O</w:t>
      </w:r>
      <w:r w:rsidR="00852567" w:rsidRPr="0005446F">
        <w:rPr>
          <w:rFonts w:ascii="Arial" w:hAnsi="Arial" w:cs="Arial"/>
        </w:rPr>
        <w:t>man</w:t>
      </w:r>
      <w:r w:rsidR="00653B02" w:rsidRPr="0005446F">
        <w:rPr>
          <w:rFonts w:ascii="Arial" w:hAnsi="Arial" w:cs="Arial"/>
        </w:rPr>
        <w:t>).</w:t>
      </w:r>
    </w:p>
    <w:p w14:paraId="1A5788ED" w14:textId="2B2CABF0" w:rsidR="00C202E1" w:rsidRPr="0005446F" w:rsidRDefault="00C202E1" w:rsidP="001F3670">
      <w:pPr>
        <w:spacing w:line="480" w:lineRule="auto"/>
        <w:rPr>
          <w:rFonts w:ascii="Arial" w:hAnsi="Arial" w:cs="Arial"/>
        </w:rPr>
      </w:pPr>
    </w:p>
    <w:p w14:paraId="6BCCE6BC" w14:textId="7AC7645B" w:rsidR="00C202E1" w:rsidRPr="0005446F" w:rsidRDefault="00C202E1" w:rsidP="001F3670">
      <w:pPr>
        <w:spacing w:line="480" w:lineRule="auto"/>
        <w:rPr>
          <w:rFonts w:ascii="Arial" w:hAnsi="Arial" w:cs="Arial"/>
          <w:i/>
          <w:iCs/>
        </w:rPr>
      </w:pPr>
      <w:r w:rsidRPr="0005446F">
        <w:rPr>
          <w:rFonts w:ascii="Arial" w:hAnsi="Arial" w:cs="Arial"/>
          <w:i/>
          <w:iCs/>
        </w:rPr>
        <w:t>Laboratory processing</w:t>
      </w:r>
    </w:p>
    <w:p w14:paraId="4E6201C0" w14:textId="5FA37DCC" w:rsidR="00C202E1" w:rsidRPr="0005446F" w:rsidRDefault="00C202E1" w:rsidP="001F3670">
      <w:pPr>
        <w:spacing w:line="480" w:lineRule="auto"/>
        <w:rPr>
          <w:rFonts w:ascii="Arial" w:hAnsi="Arial" w:cs="Arial"/>
        </w:rPr>
      </w:pPr>
      <w:r w:rsidRPr="0005446F">
        <w:rPr>
          <w:rFonts w:ascii="Arial" w:hAnsi="Arial" w:cs="Arial"/>
        </w:rPr>
        <w:t>For samples obtained from the enclosed clove-oil stations, we followed an establish</w:t>
      </w:r>
      <w:r w:rsidR="00F7457F" w:rsidRPr="0005446F">
        <w:rPr>
          <w:rFonts w:ascii="Arial" w:hAnsi="Arial" w:cs="Arial"/>
        </w:rPr>
        <w:t>ed</w:t>
      </w:r>
      <w:r w:rsidRPr="0005446F">
        <w:rPr>
          <w:rFonts w:ascii="Arial" w:hAnsi="Arial" w:cs="Arial"/>
        </w:rPr>
        <w:t xml:space="preserve"> protocol that involve</w:t>
      </w:r>
      <w:r w:rsidR="00F7457F" w:rsidRPr="0005446F">
        <w:rPr>
          <w:rFonts w:ascii="Arial" w:hAnsi="Arial" w:cs="Arial"/>
        </w:rPr>
        <w:t>d</w:t>
      </w:r>
      <w:r w:rsidRPr="0005446F">
        <w:rPr>
          <w:rFonts w:ascii="Arial" w:hAnsi="Arial" w:cs="Arial"/>
        </w:rPr>
        <w:t xml:space="preserve"> photographing, identifying, recording, measuring, weighing and preserving each specimen</w:t>
      </w:r>
      <w:r w:rsidR="00397E7F" w:rsidRPr="0005446F">
        <w:rPr>
          <w:rFonts w:ascii="Arial" w:hAnsi="Arial" w:cs="Arial"/>
        </w:rPr>
        <w:fldChar w:fldCharType="begin"/>
      </w:r>
      <w:ins w:id="1270" w:author="Simon Brandl" w:date="2020-06-01T20:08:00Z">
        <w:r w:rsidR="002F5BC0">
          <w:rPr>
            <w:rFonts w:ascii="Arial" w:hAnsi="Arial" w:cs="Arial"/>
          </w:rPr>
          <w:instrText xml:space="preserve"> ADDIN ZOTERO_ITEM CSL_CITATION {"citationID":"a29e1a4qje7","properties":{"formattedCitation":"\\super 50\\nosupersub{}","plainCitation":"50","noteIndex":0},"citationItems":[{"id":938,"uris":["http://zotero.org/users/3131818/items/E8YBD3TX"],"uri":["http://zotero.org/users/3131818/items/E8YBD3TX"],"itemData":{"id":938,"type":"article-journal","container-title":"Ecology and evolution","ISSN":"2045-7758","issue":"17","journalAbbreviation":"Ecology and evolution","page":"7069-7079","title":"Marine dock pilings foster diverse, native cryptobenthic fish assemblages across bioregions","volume":"7","author":[{"family":"Brandl","given":"Simon J"},{"family":"Casey","given":"Jordan M"},{"family":"Knowlton","given":"Nancy"},{"family":"Duffy","given":"James Emmett"}],"issued":{"date-parts":[["2017"]]}}}],"schema":"https://github.com/citation-style-language/schema/raw/master/csl-citation.json"} </w:instrText>
        </w:r>
      </w:ins>
      <w:del w:id="1271" w:author="Simon Brandl" w:date="2020-06-01T20:08:00Z">
        <w:r w:rsidR="00ED5488" w:rsidRPr="0005446F" w:rsidDel="002F5BC0">
          <w:rPr>
            <w:rFonts w:ascii="Arial" w:hAnsi="Arial" w:cs="Arial"/>
          </w:rPr>
          <w:delInstrText xml:space="preserve"> ADDIN ZOTERO_ITEM CSL_CITATION {"citationID":"a29e1a4qje7","properties":{"formattedCitation":"\\super 51\\nosupersub{}","plainCitation":"51","noteIndex":0},"citationItems":[{"id":938,"uris":["http://zotero.org/users/3131818/items/E8YBD3TX"],"uri":["http://zotero.org/users/3131818/items/E8YBD3TX"],"itemData":{"id":938,"type":"article-journal","container-title":"Ecology and evolution","ISSN":"2045-7758","issue":"17","journalAbbreviation":"Ecology and evolution","page":"7069-7079","title":"Marine dock pilings foster diverse, native cryptobenthic fish assemblages across bioregions","volume":"7","author":[{"family":"Brandl","given":"Simon J"},{"family":"Casey","given":"Jordan M"},{"family":"Knowlton","given":"Nancy"},{"family":"Duffy","given":"James Emmett"}],"issued":{"date-parts":[["2017"]]}}}],"schema":"https://github.com/citation-style-language/schema/raw/master/csl-citation.json"} </w:delInstrText>
        </w:r>
      </w:del>
      <w:r w:rsidR="00397E7F" w:rsidRPr="0005446F">
        <w:rPr>
          <w:rFonts w:ascii="Arial" w:hAnsi="Arial" w:cs="Arial"/>
        </w:rPr>
        <w:fldChar w:fldCharType="separate"/>
      </w:r>
      <w:ins w:id="1272" w:author="Simon Brandl" w:date="2020-06-01T20:08:00Z">
        <w:r w:rsidR="002F5BC0" w:rsidRPr="002F5BC0">
          <w:rPr>
            <w:rFonts w:ascii="Arial" w:hAnsi="Arial" w:cs="Arial"/>
            <w:vertAlign w:val="superscript"/>
            <w:rPrChange w:id="1273" w:author="Simon Brandl" w:date="2020-06-01T20:08:00Z">
              <w:rPr>
                <w:rFonts w:ascii="Times New Roman" w:hAnsi="Times New Roman" w:cs="Times New Roman"/>
                <w:vertAlign w:val="superscript"/>
              </w:rPr>
            </w:rPrChange>
          </w:rPr>
          <w:t>50</w:t>
        </w:r>
      </w:ins>
      <w:del w:id="1274" w:author="Simon Brandl" w:date="2020-06-01T20:08:00Z">
        <w:r w:rsidR="00ED5488" w:rsidRPr="002F5BC0" w:rsidDel="002F5BC0">
          <w:rPr>
            <w:rFonts w:ascii="Arial" w:hAnsi="Arial" w:cs="Arial"/>
            <w:vertAlign w:val="superscript"/>
            <w:rPrChange w:id="1275" w:author="Simon Brandl" w:date="2020-06-01T20:08:00Z">
              <w:rPr>
                <w:rFonts w:ascii="Arial" w:hAnsi="Arial" w:cs="Arial"/>
                <w:vertAlign w:val="superscript"/>
              </w:rPr>
            </w:rPrChange>
          </w:rPr>
          <w:delText>51</w:delText>
        </w:r>
      </w:del>
      <w:r w:rsidR="00397E7F" w:rsidRPr="0005446F">
        <w:rPr>
          <w:rFonts w:ascii="Arial" w:hAnsi="Arial" w:cs="Arial"/>
        </w:rPr>
        <w:fldChar w:fldCharType="end"/>
      </w:r>
      <w:r w:rsidRPr="0005446F">
        <w:rPr>
          <w:rFonts w:ascii="Arial" w:hAnsi="Arial" w:cs="Arial"/>
        </w:rPr>
        <w:t>. To photograph the fishes, we placed each individual in a small photo</w:t>
      </w:r>
      <w:r w:rsidR="00F7457F" w:rsidRPr="0005446F">
        <w:rPr>
          <w:rFonts w:ascii="Arial" w:hAnsi="Arial" w:cs="Arial"/>
        </w:rPr>
        <w:t xml:space="preserve"> </w:t>
      </w:r>
      <w:r w:rsidRPr="0005446F">
        <w:rPr>
          <w:rFonts w:ascii="Arial" w:hAnsi="Arial" w:cs="Arial"/>
        </w:rPr>
        <w:t xml:space="preserve">tank and used a Nikon D300 DSLR camera with an AF-S Micro </w:t>
      </w:r>
      <w:proofErr w:type="spellStart"/>
      <w:r w:rsidRPr="0005446F">
        <w:rPr>
          <w:rFonts w:ascii="Arial" w:hAnsi="Arial" w:cs="Arial"/>
        </w:rPr>
        <w:t>Nikkor</w:t>
      </w:r>
      <w:proofErr w:type="spellEnd"/>
      <w:r w:rsidRPr="0005446F">
        <w:rPr>
          <w:rFonts w:ascii="Arial" w:hAnsi="Arial" w:cs="Arial"/>
        </w:rPr>
        <w:t xml:space="preserve"> 60mm macro lens (f/2.8G ED; Nikon Inc., Melville, NY, USA)</w:t>
      </w:r>
      <w:r w:rsidR="00BD5E45" w:rsidRPr="0005446F">
        <w:rPr>
          <w:rFonts w:ascii="Arial" w:hAnsi="Arial" w:cs="Arial"/>
        </w:rPr>
        <w:t xml:space="preserve"> against a black or white background. We measured each individual to the nearest 0.1mm using digital calipers and weighed the individual (wet weight) to the nearest 0.001 grams on a </w:t>
      </w:r>
      <w:r w:rsidR="004657AA" w:rsidRPr="0005446F">
        <w:rPr>
          <w:rFonts w:ascii="Arial" w:hAnsi="Arial" w:cs="Arial"/>
        </w:rPr>
        <w:t xml:space="preserve">precision </w:t>
      </w:r>
      <w:r w:rsidR="00BD5E45" w:rsidRPr="0005446F">
        <w:rPr>
          <w:rFonts w:ascii="Arial" w:hAnsi="Arial" w:cs="Arial"/>
        </w:rPr>
        <w:t>jewelry scale. We preserved all individuals in 95% ethanol, either separately or in lots with conspecifics. A subset of the samples was shipped to the University of Washington</w:t>
      </w:r>
      <w:r w:rsidR="007D611F" w:rsidRPr="0005446F">
        <w:rPr>
          <w:rFonts w:ascii="Arial" w:hAnsi="Arial" w:cs="Arial"/>
        </w:rPr>
        <w:t xml:space="preserve"> Fish Collection</w:t>
      </w:r>
      <w:r w:rsidR="00602AC9" w:rsidRPr="0005446F">
        <w:rPr>
          <w:rFonts w:ascii="Arial" w:hAnsi="Arial" w:cs="Arial"/>
        </w:rPr>
        <w:t xml:space="preserve">, where they </w:t>
      </w:r>
      <w:r w:rsidR="00F7457F" w:rsidRPr="0005446F">
        <w:rPr>
          <w:rFonts w:ascii="Arial" w:hAnsi="Arial" w:cs="Arial"/>
        </w:rPr>
        <w:t>were</w:t>
      </w:r>
      <w:r w:rsidR="00602AC9" w:rsidRPr="0005446F">
        <w:rPr>
          <w:rFonts w:ascii="Arial" w:hAnsi="Arial" w:cs="Arial"/>
        </w:rPr>
        <w:t xml:space="preserve"> cataloged</w:t>
      </w:r>
      <w:r w:rsidR="00BD5E45" w:rsidRPr="0005446F">
        <w:rPr>
          <w:rFonts w:ascii="Arial" w:hAnsi="Arial" w:cs="Arial"/>
        </w:rPr>
        <w:t xml:space="preserve">, while the rest </w:t>
      </w:r>
      <w:r w:rsidR="00602AC9" w:rsidRPr="0005446F">
        <w:rPr>
          <w:rFonts w:ascii="Arial" w:hAnsi="Arial" w:cs="Arial"/>
        </w:rPr>
        <w:t xml:space="preserve">were </w:t>
      </w:r>
      <w:r w:rsidR="00BD5E45" w:rsidRPr="0005446F">
        <w:rPr>
          <w:rFonts w:ascii="Arial" w:hAnsi="Arial" w:cs="Arial"/>
        </w:rPr>
        <w:t xml:space="preserve">retained </w:t>
      </w:r>
      <w:r w:rsidR="00C7415E" w:rsidRPr="0005446F">
        <w:rPr>
          <w:rFonts w:ascii="Arial" w:hAnsi="Arial" w:cs="Arial"/>
        </w:rPr>
        <w:t xml:space="preserve">and archived </w:t>
      </w:r>
      <w:r w:rsidR="00BD5E45" w:rsidRPr="0005446F">
        <w:rPr>
          <w:rFonts w:ascii="Arial" w:hAnsi="Arial" w:cs="Arial"/>
        </w:rPr>
        <w:t xml:space="preserve">at NYUAD. </w:t>
      </w:r>
    </w:p>
    <w:p w14:paraId="5E7642BE" w14:textId="79EB5CBE" w:rsidR="00FE295B" w:rsidRPr="0005446F" w:rsidRDefault="00FE295B" w:rsidP="001F3670">
      <w:pPr>
        <w:spacing w:line="480" w:lineRule="auto"/>
        <w:rPr>
          <w:rFonts w:ascii="Arial" w:hAnsi="Arial" w:cs="Arial"/>
        </w:rPr>
      </w:pPr>
    </w:p>
    <w:p w14:paraId="5551F08A" w14:textId="519E5C74" w:rsidR="00FE295B" w:rsidRPr="0005446F" w:rsidRDefault="00FE295B" w:rsidP="001F3670">
      <w:pPr>
        <w:spacing w:line="480" w:lineRule="auto"/>
        <w:rPr>
          <w:rFonts w:ascii="Arial" w:hAnsi="Arial" w:cs="Arial"/>
          <w:i/>
        </w:rPr>
      </w:pPr>
      <w:r w:rsidRPr="0005446F">
        <w:rPr>
          <w:rFonts w:ascii="Arial" w:hAnsi="Arial" w:cs="Arial"/>
          <w:i/>
        </w:rPr>
        <w:t>Benthic photo analysis</w:t>
      </w:r>
    </w:p>
    <w:p w14:paraId="2A2D7565" w14:textId="12FDCC0C" w:rsidR="00D56A8A" w:rsidRPr="0005446F" w:rsidRDefault="00D56A8A" w:rsidP="001F3670">
      <w:pPr>
        <w:spacing w:line="480" w:lineRule="auto"/>
        <w:rPr>
          <w:rFonts w:ascii="Arial" w:hAnsi="Arial" w:cs="Arial"/>
        </w:rPr>
      </w:pPr>
      <w:r w:rsidRPr="0005446F">
        <w:rPr>
          <w:rFonts w:ascii="Arial" w:hAnsi="Arial" w:cs="Arial"/>
        </w:rPr>
        <w:t>For the benthic photographs, we created a grid with 16 equally</w:t>
      </w:r>
      <w:r w:rsidR="00397E7F" w:rsidRPr="0005446F">
        <w:rPr>
          <w:rFonts w:ascii="Arial" w:hAnsi="Arial" w:cs="Arial"/>
        </w:rPr>
        <w:t xml:space="preserve"> </w:t>
      </w:r>
      <w:r w:rsidRPr="0005446F">
        <w:rPr>
          <w:rFonts w:ascii="Arial" w:hAnsi="Arial" w:cs="Arial"/>
        </w:rPr>
        <w:t xml:space="preserve">spaced points which we superimposed on every photograph. We then categorized the benthos at each of the points into functional groups, including barnacles, bleached corals, crustose coralline algae, dead coral, hydroids, branching, encrusting, foliose, and massive live coral, </w:t>
      </w:r>
      <w:r w:rsidRPr="0005446F">
        <w:rPr>
          <w:rFonts w:ascii="Arial" w:hAnsi="Arial" w:cs="Arial"/>
        </w:rPr>
        <w:lastRenderedPageBreak/>
        <w:t xml:space="preserve">mollusks, bare rock, soft sediment, sponges, algal turf, and sea urchins. Whenever visual identification was </w:t>
      </w:r>
      <w:r w:rsidR="0052221B" w:rsidRPr="0005446F">
        <w:rPr>
          <w:rFonts w:ascii="Arial" w:hAnsi="Arial" w:cs="Arial"/>
        </w:rPr>
        <w:t xml:space="preserve">not </w:t>
      </w:r>
      <w:r w:rsidRPr="0005446F">
        <w:rPr>
          <w:rFonts w:ascii="Arial" w:hAnsi="Arial" w:cs="Arial"/>
        </w:rPr>
        <w:t xml:space="preserve">possible (due to obstruction, shading, or blurriness), we categorized the point as “unidentifiable” (n = 69 out of 1,440). </w:t>
      </w:r>
      <w:r w:rsidR="00C73A98" w:rsidRPr="0005446F">
        <w:rPr>
          <w:rFonts w:ascii="Arial" w:hAnsi="Arial" w:cs="Arial"/>
        </w:rPr>
        <w:t xml:space="preserve">All photographs with the grid superimposed </w:t>
      </w:r>
      <w:del w:id="1276" w:author="Simon Brandl" w:date="2020-06-01T14:37:00Z">
        <w:r w:rsidR="00C73A98" w:rsidRPr="0005446F" w:rsidDel="003C7DCE">
          <w:rPr>
            <w:rFonts w:ascii="Arial" w:hAnsi="Arial" w:cs="Arial"/>
          </w:rPr>
          <w:delText>will be</w:delText>
        </w:r>
      </w:del>
      <w:ins w:id="1277" w:author="Simon Brandl" w:date="2020-06-01T14:37:00Z">
        <w:r w:rsidR="003C7DCE">
          <w:rPr>
            <w:rFonts w:ascii="Arial" w:hAnsi="Arial" w:cs="Arial"/>
          </w:rPr>
          <w:t>are</w:t>
        </w:r>
      </w:ins>
      <w:r w:rsidR="00C73A98" w:rsidRPr="0005446F">
        <w:rPr>
          <w:rFonts w:ascii="Arial" w:hAnsi="Arial" w:cs="Arial"/>
        </w:rPr>
        <w:t xml:space="preserve"> </w:t>
      </w:r>
      <w:del w:id="1278" w:author="Simon Brandl" w:date="2020-06-01T14:37:00Z">
        <w:r w:rsidR="00C73A98" w:rsidRPr="0005446F" w:rsidDel="003C7DCE">
          <w:rPr>
            <w:rFonts w:ascii="Arial" w:hAnsi="Arial" w:cs="Arial"/>
          </w:rPr>
          <w:delText xml:space="preserve">made </w:delText>
        </w:r>
      </w:del>
      <w:r w:rsidR="00C73A98" w:rsidRPr="0005446F">
        <w:rPr>
          <w:rFonts w:ascii="Arial" w:hAnsi="Arial" w:cs="Arial"/>
        </w:rPr>
        <w:t>accessible with the raw data of the paper.</w:t>
      </w:r>
    </w:p>
    <w:p w14:paraId="3A52F8EA" w14:textId="77777777" w:rsidR="003806DD" w:rsidRPr="0005446F" w:rsidRDefault="003806DD" w:rsidP="003806DD">
      <w:pPr>
        <w:spacing w:line="480" w:lineRule="auto"/>
        <w:rPr>
          <w:rFonts w:ascii="Arial" w:hAnsi="Arial" w:cs="Arial"/>
        </w:rPr>
      </w:pPr>
    </w:p>
    <w:p w14:paraId="1C240BFE" w14:textId="77777777" w:rsidR="003806DD" w:rsidRPr="0005446F" w:rsidRDefault="003806DD" w:rsidP="003806DD">
      <w:pPr>
        <w:spacing w:line="480" w:lineRule="auto"/>
        <w:rPr>
          <w:rFonts w:ascii="Arial" w:hAnsi="Arial" w:cs="Arial"/>
        </w:rPr>
      </w:pPr>
      <w:r w:rsidRPr="0005446F">
        <w:rPr>
          <w:rFonts w:ascii="Arial" w:hAnsi="Arial" w:cs="Arial"/>
          <w:i/>
          <w:iCs/>
        </w:rPr>
        <w:t>Critical thermal maximum and minimum trials</w:t>
      </w:r>
    </w:p>
    <w:p w14:paraId="2DECC0BA" w14:textId="0685E752" w:rsidR="003806DD" w:rsidRPr="006B2652" w:rsidRDefault="003806DD" w:rsidP="003806DD">
      <w:pPr>
        <w:spacing w:line="480" w:lineRule="auto"/>
        <w:rPr>
          <w:rFonts w:ascii="Arial" w:hAnsi="Arial" w:cs="Arial"/>
        </w:rPr>
      </w:pPr>
      <w:r w:rsidRPr="0005446F">
        <w:rPr>
          <w:rFonts w:ascii="Arial" w:hAnsi="Arial" w:cs="Arial"/>
        </w:rPr>
        <w:t>We examined individual temperature tolerances by using critical thermal maximum (</w:t>
      </w:r>
      <w:proofErr w:type="spellStart"/>
      <w:r w:rsidRPr="0005446F">
        <w:rPr>
          <w:rFonts w:ascii="Arial" w:hAnsi="Arial" w:cs="Arial"/>
        </w:rPr>
        <w:t>CT</w:t>
      </w:r>
      <w:r w:rsidRPr="0005446F">
        <w:rPr>
          <w:rFonts w:ascii="Arial" w:hAnsi="Arial" w:cs="Arial"/>
          <w:vertAlign w:val="subscript"/>
        </w:rPr>
        <w:t>max</w:t>
      </w:r>
      <w:proofErr w:type="spellEnd"/>
      <w:r w:rsidRPr="0005446F">
        <w:rPr>
          <w:rFonts w:ascii="Arial" w:hAnsi="Arial" w:cs="Arial"/>
        </w:rPr>
        <w:t>) and minimum (</w:t>
      </w:r>
      <w:proofErr w:type="spellStart"/>
      <w:r w:rsidRPr="0005446F">
        <w:rPr>
          <w:rFonts w:ascii="Arial" w:hAnsi="Arial" w:cs="Arial"/>
        </w:rPr>
        <w:t>CT</w:t>
      </w:r>
      <w:r w:rsidRPr="0005446F">
        <w:rPr>
          <w:rFonts w:ascii="Arial" w:hAnsi="Arial" w:cs="Arial"/>
          <w:vertAlign w:val="subscript"/>
        </w:rPr>
        <w:t>min</w:t>
      </w:r>
      <w:proofErr w:type="spellEnd"/>
      <w:r w:rsidRPr="0005446F">
        <w:rPr>
          <w:rFonts w:ascii="Arial" w:hAnsi="Arial" w:cs="Arial"/>
        </w:rPr>
        <w:t>) trials</w:t>
      </w:r>
      <w:r w:rsidRPr="0005446F">
        <w:rPr>
          <w:rFonts w:ascii="Arial" w:hAnsi="Arial" w:cs="Arial"/>
        </w:rPr>
        <w:fldChar w:fldCharType="begin"/>
      </w:r>
      <w:ins w:id="1279" w:author="Simon Brandl" w:date="2020-06-01T20:33:00Z">
        <w:r w:rsidR="001A739E">
          <w:rPr>
            <w:rFonts w:ascii="Arial" w:hAnsi="Arial" w:cs="Arial"/>
          </w:rPr>
          <w:instrText xml:space="preserve"> ADDIN ZOTERO_ITEM CSL_CITATION {"citationID":"a21955hj17j","properties":{"formattedCitation":"\\super 108\\nosupersub{}","plainCitation":"108","noteIndex":0},"citationItems":[{"id":2321,"uris":["http://zotero.org/users/3131818/items/EKD4J3R9"],"uri":["http://zotero.org/users/3131818/items/EKD4J3R9"],"itemData":{"id":2321,"type":"article-journal","container-title":"Environmental biology of fishes","ISSN":"0378-1909","issue":"3","journalAbbreviation":"Environmental biology of fishes","page":"237-275","title":"Temperature tolerances of North American freshwater fishes exposed to dynamic changes in temperature","volume":"58","author":[{"family":"Beitinger","given":"Thomas L"},{"family":"Bennett","given":"Wayne A"},{"family":"McCauley","given":"Robert W"}],"issued":{"date-parts":[["2000"]]}}}],"schema":"https://github.com/citation-style-language/schema/raw/master/csl-citation.json"} </w:instrText>
        </w:r>
      </w:ins>
      <w:del w:id="1280" w:author="Simon Brandl" w:date="2020-06-01T20:08:00Z">
        <w:r w:rsidR="00ED5488" w:rsidRPr="0005446F" w:rsidDel="002F5BC0">
          <w:rPr>
            <w:rFonts w:ascii="Arial" w:hAnsi="Arial" w:cs="Arial"/>
          </w:rPr>
          <w:delInstrText xml:space="preserve"> ADDIN ZOTERO_ITEM CSL_CITATION {"citationID":"a21955hj17j","properties":{"formattedCitation":"\\super 106\\nosupersub{}","plainCitation":"106","noteIndex":0},"citationItems":[{"id":2321,"uris":["http://zotero.org/users/3131818/items/EKD4J3R9"],"uri":["http://zotero.org/users/3131818/items/EKD4J3R9"],"itemData":{"id":2321,"type":"article-journal","container-title":"Environmental biology of fishes","ISSN":"0378-1909","issue":"3","journalAbbreviation":"Environmental biology of fishes","page":"237-275","title":"Temperature tolerances of North American freshwater fishes exposed to dynamic changes in temperature","volume":"58","author":[{"family":"Beitinger","given":"Thomas L"},{"family":"Bennett","given":"Wayne A"},{"family":"McCauley","given":"Robert W"}],"issued":{"date-parts":[["2000"]]}}}],"schema":"https://github.com/citation-style-language/schema/raw/master/csl-citation.json"} </w:delInstrText>
        </w:r>
      </w:del>
      <w:r w:rsidRPr="0005446F">
        <w:rPr>
          <w:rFonts w:ascii="Arial" w:hAnsi="Arial" w:cs="Arial"/>
        </w:rPr>
        <w:fldChar w:fldCharType="separate"/>
      </w:r>
      <w:ins w:id="1281" w:author="Simon Brandl" w:date="2020-06-01T20:33:00Z">
        <w:r w:rsidR="001A739E" w:rsidRPr="001A739E">
          <w:rPr>
            <w:rFonts w:ascii="Arial" w:hAnsi="Arial" w:cs="Arial"/>
            <w:vertAlign w:val="superscript"/>
            <w:rPrChange w:id="1282" w:author="Simon Brandl" w:date="2020-06-01T20:33:00Z">
              <w:rPr>
                <w:rFonts w:ascii="Times New Roman" w:hAnsi="Times New Roman" w:cs="Times New Roman"/>
                <w:vertAlign w:val="superscript"/>
              </w:rPr>
            </w:rPrChange>
          </w:rPr>
          <w:t>108</w:t>
        </w:r>
      </w:ins>
      <w:del w:id="1283" w:author="Simon Brandl" w:date="2020-06-01T20:08:00Z">
        <w:r w:rsidR="00ED5488" w:rsidRPr="001A739E" w:rsidDel="002F5BC0">
          <w:rPr>
            <w:rFonts w:ascii="Arial" w:hAnsi="Arial" w:cs="Arial"/>
            <w:vertAlign w:val="superscript"/>
            <w:rPrChange w:id="1284" w:author="Simon Brandl" w:date="2020-06-01T20:33:00Z">
              <w:rPr>
                <w:rFonts w:ascii="Arial" w:hAnsi="Arial" w:cs="Arial"/>
                <w:vertAlign w:val="superscript"/>
              </w:rPr>
            </w:rPrChange>
          </w:rPr>
          <w:delText>106</w:delText>
        </w:r>
      </w:del>
      <w:r w:rsidRPr="0005446F">
        <w:rPr>
          <w:rFonts w:ascii="Arial" w:hAnsi="Arial" w:cs="Arial"/>
        </w:rPr>
        <w:fldChar w:fldCharType="end"/>
      </w:r>
      <w:r w:rsidRPr="0005446F">
        <w:rPr>
          <w:rFonts w:ascii="Arial" w:hAnsi="Arial" w:cs="Arial"/>
        </w:rPr>
        <w:t xml:space="preserve">. We transported all fishes caught during roving diver collections to the wet laboratory facilities at NYUAD and housed them for at least </w:t>
      </w:r>
      <w:r w:rsidR="001D40DD" w:rsidRPr="0005446F">
        <w:rPr>
          <w:rFonts w:ascii="Arial" w:hAnsi="Arial" w:cs="Arial"/>
        </w:rPr>
        <w:t xml:space="preserve">48 </w:t>
      </w:r>
      <w:r w:rsidRPr="0005446F">
        <w:rPr>
          <w:rFonts w:ascii="Arial" w:hAnsi="Arial" w:cs="Arial"/>
        </w:rPr>
        <w:t>hours in large holding tanks. Trials took place from the 9</w:t>
      </w:r>
      <w:r w:rsidRPr="0005446F">
        <w:rPr>
          <w:rFonts w:ascii="Arial" w:hAnsi="Arial" w:cs="Arial"/>
          <w:vertAlign w:val="superscript"/>
        </w:rPr>
        <w:t>th</w:t>
      </w:r>
      <w:r w:rsidRPr="0005446F">
        <w:rPr>
          <w:rFonts w:ascii="Arial" w:hAnsi="Arial" w:cs="Arial"/>
        </w:rPr>
        <w:t xml:space="preserve"> to 13</w:t>
      </w:r>
      <w:r w:rsidRPr="0005446F">
        <w:rPr>
          <w:rFonts w:ascii="Arial" w:hAnsi="Arial" w:cs="Arial"/>
          <w:vertAlign w:val="superscript"/>
        </w:rPr>
        <w:t>th</w:t>
      </w:r>
      <w:r w:rsidRPr="0005446F">
        <w:rPr>
          <w:rFonts w:ascii="Arial" w:hAnsi="Arial" w:cs="Arial"/>
        </w:rPr>
        <w:t xml:space="preserve"> of May</w:t>
      </w:r>
      <w:r w:rsidRPr="0005446F">
        <w:rPr>
          <w:rFonts w:ascii="Arial" w:hAnsi="Arial" w:cs="Arial"/>
          <w:vertAlign w:val="superscript"/>
        </w:rPr>
        <w:t xml:space="preserve"> </w:t>
      </w:r>
      <w:r w:rsidRPr="0005446F">
        <w:rPr>
          <w:rFonts w:ascii="Arial" w:hAnsi="Arial" w:cs="Arial"/>
        </w:rPr>
        <w:t>of 2018. For the trials, a haphazardly selected subset of individuals was moved from the holding tanks into separate chambers filled with seawater at ambient temperature and salinity. Then, after providing individuals with a 15-minute settlement period, we incrementally decreased (</w:t>
      </w:r>
      <w:proofErr w:type="spellStart"/>
      <w:r w:rsidRPr="0005446F">
        <w:rPr>
          <w:rFonts w:ascii="Arial" w:hAnsi="Arial" w:cs="Arial"/>
        </w:rPr>
        <w:t>CT</w:t>
      </w:r>
      <w:r w:rsidRPr="0005446F">
        <w:rPr>
          <w:rFonts w:ascii="Arial" w:hAnsi="Arial" w:cs="Arial"/>
          <w:vertAlign w:val="subscript"/>
        </w:rPr>
        <w:t>min</w:t>
      </w:r>
      <w:proofErr w:type="spellEnd"/>
      <w:r w:rsidRPr="0005446F">
        <w:rPr>
          <w:rFonts w:ascii="Arial" w:hAnsi="Arial" w:cs="Arial"/>
        </w:rPr>
        <w:t>) or increased (</w:t>
      </w:r>
      <w:proofErr w:type="spellStart"/>
      <w:r w:rsidRPr="0005446F">
        <w:rPr>
          <w:rFonts w:ascii="Arial" w:hAnsi="Arial" w:cs="Arial"/>
        </w:rPr>
        <w:t>CT</w:t>
      </w:r>
      <w:r w:rsidRPr="0005446F">
        <w:rPr>
          <w:rFonts w:ascii="Arial" w:hAnsi="Arial" w:cs="Arial"/>
          <w:vertAlign w:val="subscript"/>
        </w:rPr>
        <w:t>max</w:t>
      </w:r>
      <w:proofErr w:type="spellEnd"/>
      <w:r w:rsidRPr="0005446F">
        <w:rPr>
          <w:rFonts w:ascii="Arial" w:hAnsi="Arial" w:cs="Arial"/>
        </w:rPr>
        <w:t>) the water temperature within the chambers while keeping all other parameters constant. Specifically, we lowered or increased the temperature by 0.</w:t>
      </w:r>
      <w:r w:rsidR="001D40DD" w:rsidRPr="0005446F">
        <w:rPr>
          <w:rFonts w:ascii="Arial" w:hAnsi="Arial" w:cs="Arial"/>
        </w:rPr>
        <w:t>1º</w:t>
      </w:r>
      <w:r w:rsidR="00FB6FFF" w:rsidRPr="0005446F">
        <w:rPr>
          <w:rFonts w:ascii="Arial" w:hAnsi="Arial" w:cs="Arial"/>
        </w:rPr>
        <w:t xml:space="preserve"> </w:t>
      </w:r>
      <w:r w:rsidR="001D40DD" w:rsidRPr="0005446F">
        <w:rPr>
          <w:rFonts w:ascii="Arial" w:hAnsi="Arial" w:cs="Arial"/>
        </w:rPr>
        <w:t xml:space="preserve">C </w:t>
      </w:r>
      <w:r w:rsidRPr="0005446F">
        <w:rPr>
          <w:rFonts w:ascii="Arial" w:hAnsi="Arial" w:cs="Arial"/>
        </w:rPr>
        <w:t>every minute</w:t>
      </w:r>
      <w:r w:rsidRPr="0005446F">
        <w:rPr>
          <w:rFonts w:ascii="Arial" w:hAnsi="Arial" w:cs="Arial"/>
        </w:rPr>
        <w:fldChar w:fldCharType="begin"/>
      </w:r>
      <w:ins w:id="1285" w:author="Simon Brandl" w:date="2020-06-01T20:33:00Z">
        <w:r w:rsidR="001A739E">
          <w:rPr>
            <w:rFonts w:ascii="Arial" w:hAnsi="Arial" w:cs="Arial"/>
          </w:rPr>
          <w:instrText xml:space="preserve"> ADDIN ZOTERO_ITEM CSL_CITATION {"citationID":"ambottlkvh","properties":{"formattedCitation":"\\super 108\\nosupersub{}","plainCitation":"108","noteIndex":0},"citationItems":[{"id":2321,"uris":["http://zotero.org/users/3131818/items/EKD4J3R9"],"uri":["http://zotero.org/users/3131818/items/EKD4J3R9"],"itemData":{"id":2321,"type":"article-journal","container-title":"Environmental biology of fishes","ISSN":"0378-1909","issue":"3","journalAbbreviation":"Environmental biology of fishes","page":"237-275","title":"Temperature tolerances of North American freshwater fishes exposed to dynamic changes in temperature","volume":"58","author":[{"family":"Beitinger","given":"Thomas L"},{"family":"Bennett","given":"Wayne A"},{"family":"McCauley","given":"Robert W"}],"issued":{"date-parts":[["2000"]]}}}],"schema":"https://github.com/citation-style-language/schema/raw/master/csl-citation.json"} </w:instrText>
        </w:r>
      </w:ins>
      <w:del w:id="1286" w:author="Simon Brandl" w:date="2020-06-01T20:08:00Z">
        <w:r w:rsidR="00ED5488" w:rsidRPr="0005446F" w:rsidDel="002F5BC0">
          <w:rPr>
            <w:rFonts w:ascii="Arial" w:hAnsi="Arial" w:cs="Arial"/>
          </w:rPr>
          <w:delInstrText xml:space="preserve"> ADDIN ZOTERO_ITEM CSL_CITATION {"citationID":"ambottlkvh","properties":{"formattedCitation":"\\super 106\\nosupersub{}","plainCitation":"106","noteIndex":0},"citationItems":[{"id":2321,"uris":["http://zotero.org/users/3131818/items/EKD4J3R9"],"uri":["http://zotero.org/users/3131818/items/EKD4J3R9"],"itemData":{"id":2321,"type":"article-journal","container-title":"Environmental biology of fishes","ISSN":"0378-1909","issue":"3","journalAbbreviation":"Environmental biology of fishes","page":"237-275","title":"Temperature tolerances of North American freshwater fishes exposed to dynamic changes in temperature","volume":"58","author":[{"family":"Beitinger","given":"Thomas L"},{"family":"Bennett","given":"Wayne A"},{"family":"McCauley","given":"Robert W"}],"issued":{"date-parts":[["2000"]]}}}],"schema":"https://github.com/citation-style-language/schema/raw/master/csl-citation.json"} </w:delInstrText>
        </w:r>
      </w:del>
      <w:r w:rsidRPr="0005446F">
        <w:rPr>
          <w:rFonts w:ascii="Arial" w:hAnsi="Arial" w:cs="Arial"/>
        </w:rPr>
        <w:fldChar w:fldCharType="separate"/>
      </w:r>
      <w:ins w:id="1287" w:author="Simon Brandl" w:date="2020-06-01T20:33:00Z">
        <w:r w:rsidR="001A739E" w:rsidRPr="001A739E">
          <w:rPr>
            <w:rFonts w:ascii="Arial" w:hAnsi="Arial" w:cs="Arial"/>
            <w:vertAlign w:val="superscript"/>
            <w:rPrChange w:id="1288" w:author="Simon Brandl" w:date="2020-06-01T20:33:00Z">
              <w:rPr>
                <w:rFonts w:ascii="Times New Roman" w:hAnsi="Times New Roman" w:cs="Times New Roman"/>
                <w:vertAlign w:val="superscript"/>
              </w:rPr>
            </w:rPrChange>
          </w:rPr>
          <w:t>108</w:t>
        </w:r>
      </w:ins>
      <w:del w:id="1289" w:author="Simon Brandl" w:date="2020-06-01T20:08:00Z">
        <w:r w:rsidR="00ED5488" w:rsidRPr="001A739E" w:rsidDel="002F5BC0">
          <w:rPr>
            <w:rFonts w:ascii="Arial" w:hAnsi="Arial" w:cs="Arial"/>
            <w:vertAlign w:val="superscript"/>
            <w:rPrChange w:id="1290" w:author="Simon Brandl" w:date="2020-06-01T20:33:00Z">
              <w:rPr>
                <w:rFonts w:ascii="Arial" w:hAnsi="Arial" w:cs="Arial"/>
                <w:vertAlign w:val="superscript"/>
              </w:rPr>
            </w:rPrChange>
          </w:rPr>
          <w:delText>106</w:delText>
        </w:r>
      </w:del>
      <w:r w:rsidRPr="0005446F">
        <w:rPr>
          <w:rFonts w:ascii="Arial" w:hAnsi="Arial" w:cs="Arial"/>
        </w:rPr>
        <w:fldChar w:fldCharType="end"/>
      </w:r>
      <w:r w:rsidRPr="0005446F">
        <w:rPr>
          <w:rFonts w:ascii="Arial" w:hAnsi="Arial" w:cs="Arial"/>
        </w:rPr>
        <w:t xml:space="preserve"> while keeping all fishes under constant observation. Critical endpoints were classified as loss of equilibrium or uncontrolled swimming without a righting response for two seconds or more</w:t>
      </w:r>
      <w:r w:rsidRPr="0005446F">
        <w:rPr>
          <w:rFonts w:ascii="Arial" w:hAnsi="Arial" w:cs="Arial"/>
        </w:rPr>
        <w:fldChar w:fldCharType="begin"/>
      </w:r>
      <w:ins w:id="1291" w:author="Simon Brandl" w:date="2020-06-01T20:33:00Z">
        <w:r w:rsidR="001A739E">
          <w:rPr>
            <w:rFonts w:ascii="Arial" w:hAnsi="Arial" w:cs="Arial"/>
          </w:rPr>
          <w:instrText xml:space="preserve"> ADDIN ZOTERO_ITEM CSL_CITATION {"citationID":"a1p54moolel","properties":{"formattedCitation":"\\super 108\\nosupersub{}","plainCitation":"108","noteIndex":0},"citationItems":[{"id":2321,"uris":["http://zotero.org/users/3131818/items/EKD4J3R9"],"uri":["http://zotero.org/users/3131818/items/EKD4J3R9"],"itemData":{"id":2321,"type":"article-journal","container-title":"Environmental biology of fishes","ISSN":"0378-1909","issue":"3","journalAbbreviation":"Environmental biology of fishes","page":"237-275","title":"Temperature tolerances of North American freshwater fishes exposed to dynamic changes in temperature","volume":"58","author":[{"family":"Beitinger","given":"Thomas L"},{"family":"Bennett","given":"Wayne A"},{"family":"McCauley","given":"Robert W"}],"issued":{"date-parts":[["2000"]]}}}],"schema":"https://github.com/citation-style-language/schema/raw/master/csl-citation.json"} </w:instrText>
        </w:r>
      </w:ins>
      <w:del w:id="1292" w:author="Simon Brandl" w:date="2020-06-01T20:08:00Z">
        <w:r w:rsidR="00ED5488" w:rsidRPr="0005446F" w:rsidDel="002F5BC0">
          <w:rPr>
            <w:rFonts w:ascii="Arial" w:hAnsi="Arial" w:cs="Arial"/>
          </w:rPr>
          <w:delInstrText xml:space="preserve"> ADDIN ZOTERO_ITEM CSL_CITATION {"citationID":"a1p54moolel","properties":{"formattedCitation":"\\super 106\\nosupersub{}","plainCitation":"106","noteIndex":0},"citationItems":[{"id":2321,"uris":["http://zotero.org/users/3131818/items/EKD4J3R9"],"uri":["http://zotero.org/users/3131818/items/EKD4J3R9"],"itemData":{"id":2321,"type":"article-journal","container-title":"Environmental biology of fishes","ISSN":"0378-1909","issue":"3","journalAbbreviation":"Environmental biology of fishes","page":"237-275","title":"Temperature tolerances of North American freshwater fishes exposed to dynamic changes in temperature","volume":"58","author":[{"family":"Beitinger","given":"Thomas L"},{"family":"Bennett","given":"Wayne A"},{"family":"McCauley","given":"Robert W"}],"issued":{"date-parts":[["2000"]]}}}],"schema":"https://github.com/citation-style-language/schema/raw/master/csl-citation.json"} </w:delInstrText>
        </w:r>
      </w:del>
      <w:r w:rsidRPr="0005446F">
        <w:rPr>
          <w:rFonts w:ascii="Arial" w:hAnsi="Arial" w:cs="Arial"/>
        </w:rPr>
        <w:fldChar w:fldCharType="separate"/>
      </w:r>
      <w:ins w:id="1293" w:author="Simon Brandl" w:date="2020-06-01T20:33:00Z">
        <w:r w:rsidR="001A739E" w:rsidRPr="001A739E">
          <w:rPr>
            <w:rFonts w:ascii="Arial" w:hAnsi="Arial" w:cs="Arial"/>
            <w:vertAlign w:val="superscript"/>
            <w:rPrChange w:id="1294" w:author="Simon Brandl" w:date="2020-06-01T20:33:00Z">
              <w:rPr>
                <w:rFonts w:ascii="Times New Roman" w:hAnsi="Times New Roman" w:cs="Times New Roman"/>
                <w:vertAlign w:val="superscript"/>
              </w:rPr>
            </w:rPrChange>
          </w:rPr>
          <w:t>108</w:t>
        </w:r>
      </w:ins>
      <w:del w:id="1295" w:author="Simon Brandl" w:date="2020-06-01T20:08:00Z">
        <w:r w:rsidR="00ED5488" w:rsidRPr="001A739E" w:rsidDel="002F5BC0">
          <w:rPr>
            <w:rFonts w:ascii="Arial" w:hAnsi="Arial" w:cs="Arial"/>
            <w:vertAlign w:val="superscript"/>
            <w:rPrChange w:id="1296" w:author="Simon Brandl" w:date="2020-06-01T20:33:00Z">
              <w:rPr>
                <w:rFonts w:ascii="Arial" w:hAnsi="Arial" w:cs="Arial"/>
                <w:vertAlign w:val="superscript"/>
              </w:rPr>
            </w:rPrChange>
          </w:rPr>
          <w:delText>106</w:delText>
        </w:r>
      </w:del>
      <w:r w:rsidRPr="0005446F">
        <w:rPr>
          <w:rFonts w:ascii="Arial" w:hAnsi="Arial" w:cs="Arial"/>
        </w:rPr>
        <w:fldChar w:fldCharType="end"/>
      </w:r>
      <w:r w:rsidRPr="0005446F">
        <w:rPr>
          <w:rFonts w:ascii="Arial" w:hAnsi="Arial" w:cs="Arial"/>
        </w:rPr>
        <w:t xml:space="preserve">. When individuals reached their critical endpoints, they were immediately removed, euthanized </w:t>
      </w:r>
      <w:r w:rsidR="00FB6FFF" w:rsidRPr="0005446F">
        <w:rPr>
          <w:rFonts w:ascii="Arial" w:hAnsi="Arial" w:cs="Arial"/>
        </w:rPr>
        <w:t xml:space="preserve">with </w:t>
      </w:r>
      <w:r w:rsidRPr="0005446F">
        <w:rPr>
          <w:rFonts w:ascii="Arial" w:hAnsi="Arial" w:cs="Arial"/>
        </w:rPr>
        <w:t xml:space="preserve">a clove-oil overdose, measured, weighed, and photographed. In total, we processed 60 individuals across six species for </w:t>
      </w:r>
      <w:proofErr w:type="spellStart"/>
      <w:r w:rsidRPr="0005446F">
        <w:rPr>
          <w:rFonts w:ascii="Arial" w:hAnsi="Arial" w:cs="Arial"/>
        </w:rPr>
        <w:t>CT</w:t>
      </w:r>
      <w:r w:rsidRPr="0005446F">
        <w:rPr>
          <w:rFonts w:ascii="Arial" w:hAnsi="Arial" w:cs="Arial"/>
          <w:vertAlign w:val="subscript"/>
        </w:rPr>
        <w:t>max</w:t>
      </w:r>
      <w:proofErr w:type="spellEnd"/>
      <w:r w:rsidRPr="0005446F">
        <w:rPr>
          <w:rFonts w:ascii="Arial" w:hAnsi="Arial" w:cs="Arial"/>
        </w:rPr>
        <w:t xml:space="preserve"> trials, and 62 individuals across the same species for </w:t>
      </w:r>
      <w:proofErr w:type="spellStart"/>
      <w:r w:rsidRPr="0005446F">
        <w:rPr>
          <w:rFonts w:ascii="Arial" w:hAnsi="Arial" w:cs="Arial"/>
        </w:rPr>
        <w:t>CT</w:t>
      </w:r>
      <w:r w:rsidRPr="0005446F">
        <w:rPr>
          <w:rFonts w:ascii="Arial" w:hAnsi="Arial" w:cs="Arial"/>
          <w:vertAlign w:val="subscript"/>
        </w:rPr>
        <w:t>min</w:t>
      </w:r>
      <w:proofErr w:type="spellEnd"/>
      <w:r w:rsidRPr="0005446F">
        <w:rPr>
          <w:rFonts w:ascii="Arial" w:hAnsi="Arial" w:cs="Arial"/>
        </w:rPr>
        <w:t xml:space="preserve"> trials. </w:t>
      </w:r>
      <w:ins w:id="1297" w:author="Simon Brandl" w:date="2020-05-22T16:53:00Z">
        <w:r w:rsidR="006B2652">
          <w:rPr>
            <w:rFonts w:ascii="Arial" w:hAnsi="Arial" w:cs="Arial"/>
          </w:rPr>
          <w:t>Specific sample sizes are provided in the supplement</w:t>
        </w:r>
      </w:ins>
      <w:ins w:id="1298" w:author="Simon Brandl" w:date="2020-05-22T16:54:00Z">
        <w:r w:rsidR="006B2652">
          <w:rPr>
            <w:rFonts w:ascii="Arial" w:hAnsi="Arial" w:cs="Arial"/>
          </w:rPr>
          <w:t>ary material (Table S</w:t>
        </w:r>
      </w:ins>
      <w:ins w:id="1299" w:author="Simon Brandl" w:date="2020-05-22T17:45:00Z">
        <w:r w:rsidR="00105DF0">
          <w:rPr>
            <w:rFonts w:ascii="Arial" w:hAnsi="Arial" w:cs="Arial"/>
          </w:rPr>
          <w:t>5</w:t>
        </w:r>
      </w:ins>
      <w:ins w:id="1300" w:author="Simon Brandl" w:date="2020-05-22T16:54:00Z">
        <w:r w:rsidR="006B2652">
          <w:rPr>
            <w:rFonts w:ascii="Arial" w:hAnsi="Arial" w:cs="Arial"/>
          </w:rPr>
          <w:t xml:space="preserve">). </w:t>
        </w:r>
      </w:ins>
    </w:p>
    <w:p w14:paraId="48FA3CB1" w14:textId="77777777" w:rsidR="003806DD" w:rsidRPr="0005446F" w:rsidRDefault="003806DD" w:rsidP="001F3670">
      <w:pPr>
        <w:spacing w:line="480" w:lineRule="auto"/>
        <w:rPr>
          <w:rFonts w:ascii="Arial" w:hAnsi="Arial" w:cs="Arial"/>
        </w:rPr>
      </w:pPr>
    </w:p>
    <w:p w14:paraId="377AF49B" w14:textId="4B7D24B8" w:rsidR="00C7415E" w:rsidRPr="0005446F" w:rsidRDefault="00C7415E" w:rsidP="001F3670">
      <w:pPr>
        <w:spacing w:line="480" w:lineRule="auto"/>
        <w:rPr>
          <w:rFonts w:ascii="Arial" w:hAnsi="Arial" w:cs="Arial"/>
        </w:rPr>
      </w:pPr>
      <w:r w:rsidRPr="0005446F">
        <w:rPr>
          <w:rFonts w:ascii="Arial" w:hAnsi="Arial" w:cs="Arial"/>
          <w:i/>
          <w:iCs/>
        </w:rPr>
        <w:t>Gut content DNA metabarcoding</w:t>
      </w:r>
    </w:p>
    <w:p w14:paraId="148605D0" w14:textId="16BE85CC" w:rsidR="00855475" w:rsidRPr="0005446F" w:rsidRDefault="00855475" w:rsidP="00ED5488">
      <w:pPr>
        <w:spacing w:line="480" w:lineRule="auto"/>
        <w:rPr>
          <w:rFonts w:ascii="Arial" w:hAnsi="Arial" w:cs="Arial"/>
        </w:rPr>
      </w:pPr>
      <w:r w:rsidRPr="0005446F">
        <w:rPr>
          <w:rFonts w:ascii="Arial" w:hAnsi="Arial" w:cs="Arial"/>
        </w:rPr>
        <w:t>We processed a subset of individuals across six species (</w:t>
      </w:r>
      <w:r w:rsidRPr="0005446F">
        <w:rPr>
          <w:rFonts w:ascii="Arial" w:hAnsi="Arial" w:cs="Arial"/>
          <w:i/>
          <w:iCs/>
        </w:rPr>
        <w:t>A</w:t>
      </w:r>
      <w:r w:rsidR="00542121" w:rsidRPr="0005446F">
        <w:rPr>
          <w:rFonts w:ascii="Arial" w:hAnsi="Arial" w:cs="Arial"/>
          <w:i/>
          <w:iCs/>
        </w:rPr>
        <w:t>.</w:t>
      </w:r>
      <w:r w:rsidRPr="0005446F">
        <w:rPr>
          <w:rFonts w:ascii="Arial" w:hAnsi="Arial" w:cs="Arial"/>
          <w:i/>
          <w:iCs/>
        </w:rPr>
        <w:t xml:space="preserve"> </w:t>
      </w:r>
      <w:proofErr w:type="spellStart"/>
      <w:r w:rsidRPr="0005446F">
        <w:rPr>
          <w:rFonts w:ascii="Arial" w:hAnsi="Arial" w:cs="Arial"/>
          <w:i/>
          <w:iCs/>
        </w:rPr>
        <w:t>adenensis</w:t>
      </w:r>
      <w:proofErr w:type="spellEnd"/>
      <w:r w:rsidRPr="0005446F">
        <w:rPr>
          <w:rFonts w:ascii="Arial" w:hAnsi="Arial" w:cs="Arial"/>
        </w:rPr>
        <w:t>,</w:t>
      </w:r>
      <w:r w:rsidRPr="0005446F">
        <w:rPr>
          <w:rFonts w:ascii="Arial" w:hAnsi="Arial" w:cs="Arial"/>
          <w:i/>
          <w:iCs/>
        </w:rPr>
        <w:t xml:space="preserve"> C. </w:t>
      </w:r>
      <w:proofErr w:type="spellStart"/>
      <w:r w:rsidRPr="0005446F">
        <w:rPr>
          <w:rFonts w:ascii="Arial" w:hAnsi="Arial" w:cs="Arial"/>
          <w:i/>
          <w:iCs/>
        </w:rPr>
        <w:t>anomolus</w:t>
      </w:r>
      <w:proofErr w:type="spellEnd"/>
      <w:r w:rsidRPr="0005446F">
        <w:rPr>
          <w:rFonts w:ascii="Arial" w:hAnsi="Arial" w:cs="Arial"/>
        </w:rPr>
        <w:t xml:space="preserve">, </w:t>
      </w:r>
      <w:r w:rsidRPr="0005446F">
        <w:rPr>
          <w:rFonts w:ascii="Arial" w:hAnsi="Arial" w:cs="Arial"/>
          <w:i/>
          <w:iCs/>
        </w:rPr>
        <w:t xml:space="preserve">E. </w:t>
      </w:r>
      <w:proofErr w:type="spellStart"/>
      <w:r w:rsidRPr="0005446F">
        <w:rPr>
          <w:rFonts w:ascii="Arial" w:hAnsi="Arial" w:cs="Arial"/>
          <w:i/>
          <w:iCs/>
        </w:rPr>
        <w:t>pulcher</w:t>
      </w:r>
      <w:proofErr w:type="spellEnd"/>
      <w:r w:rsidRPr="0005446F">
        <w:rPr>
          <w:rFonts w:ascii="Arial" w:hAnsi="Arial" w:cs="Arial"/>
        </w:rPr>
        <w:t xml:space="preserve">, </w:t>
      </w:r>
      <w:r w:rsidRPr="0005446F">
        <w:rPr>
          <w:rFonts w:ascii="Arial" w:hAnsi="Arial" w:cs="Arial"/>
          <w:i/>
          <w:iCs/>
        </w:rPr>
        <w:t xml:space="preserve">E. </w:t>
      </w:r>
      <w:proofErr w:type="spellStart"/>
      <w:r w:rsidRPr="0005446F">
        <w:rPr>
          <w:rFonts w:ascii="Arial" w:hAnsi="Arial" w:cs="Arial"/>
          <w:i/>
          <w:iCs/>
        </w:rPr>
        <w:t>guttata</w:t>
      </w:r>
      <w:proofErr w:type="spellEnd"/>
      <w:r w:rsidRPr="0005446F">
        <w:rPr>
          <w:rFonts w:ascii="Arial" w:hAnsi="Arial" w:cs="Arial"/>
        </w:rPr>
        <w:t xml:space="preserve">, </w:t>
      </w:r>
      <w:r w:rsidRPr="0005446F">
        <w:rPr>
          <w:rFonts w:ascii="Arial" w:hAnsi="Arial" w:cs="Arial"/>
          <w:i/>
          <w:iCs/>
        </w:rPr>
        <w:t xml:space="preserve">E. </w:t>
      </w:r>
      <w:proofErr w:type="spellStart"/>
      <w:r w:rsidRPr="0005446F">
        <w:rPr>
          <w:rFonts w:ascii="Arial" w:hAnsi="Arial" w:cs="Arial"/>
          <w:i/>
          <w:iCs/>
        </w:rPr>
        <w:t>ventermaculus</w:t>
      </w:r>
      <w:proofErr w:type="spellEnd"/>
      <w:r w:rsidRPr="0005446F">
        <w:rPr>
          <w:rFonts w:ascii="Arial" w:hAnsi="Arial" w:cs="Arial"/>
        </w:rPr>
        <w:t xml:space="preserve">, and </w:t>
      </w:r>
      <w:r w:rsidRPr="0005446F">
        <w:rPr>
          <w:rFonts w:ascii="Arial" w:hAnsi="Arial" w:cs="Arial"/>
          <w:i/>
          <w:iCs/>
        </w:rPr>
        <w:t>H. vulgaris</w:t>
      </w:r>
      <w:r w:rsidRPr="0005446F">
        <w:rPr>
          <w:rFonts w:ascii="Arial" w:hAnsi="Arial" w:cs="Arial"/>
        </w:rPr>
        <w:t xml:space="preserve">) for gut content DNA metabarcoding at the University of Washington. We haphazardly selected ten, ten, and seven (due to limited sample availability) individuals of </w:t>
      </w:r>
      <w:r w:rsidRPr="0005446F">
        <w:rPr>
          <w:rFonts w:ascii="Arial" w:hAnsi="Arial" w:cs="Arial"/>
          <w:i/>
          <w:iCs/>
        </w:rPr>
        <w:t xml:space="preserve">C. </w:t>
      </w:r>
      <w:proofErr w:type="spellStart"/>
      <w:r w:rsidRPr="0005446F">
        <w:rPr>
          <w:rFonts w:ascii="Arial" w:hAnsi="Arial" w:cs="Arial"/>
          <w:i/>
          <w:iCs/>
        </w:rPr>
        <w:t>anomolus</w:t>
      </w:r>
      <w:proofErr w:type="spellEnd"/>
      <w:r w:rsidRPr="0005446F">
        <w:rPr>
          <w:rFonts w:ascii="Arial" w:hAnsi="Arial" w:cs="Arial"/>
        </w:rPr>
        <w:t xml:space="preserve">, </w:t>
      </w:r>
      <w:r w:rsidRPr="0005446F">
        <w:rPr>
          <w:rFonts w:ascii="Arial" w:hAnsi="Arial" w:cs="Arial"/>
          <w:i/>
          <w:iCs/>
        </w:rPr>
        <w:t xml:space="preserve">E. </w:t>
      </w:r>
      <w:proofErr w:type="spellStart"/>
      <w:r w:rsidRPr="0005446F">
        <w:rPr>
          <w:rFonts w:ascii="Arial" w:hAnsi="Arial" w:cs="Arial"/>
          <w:i/>
          <w:iCs/>
        </w:rPr>
        <w:t>ventermaculus</w:t>
      </w:r>
      <w:proofErr w:type="spellEnd"/>
      <w:r w:rsidRPr="0005446F">
        <w:rPr>
          <w:rFonts w:ascii="Arial" w:hAnsi="Arial" w:cs="Arial"/>
        </w:rPr>
        <w:t xml:space="preserve">, and </w:t>
      </w:r>
      <w:r w:rsidRPr="0005446F">
        <w:rPr>
          <w:rFonts w:ascii="Arial" w:hAnsi="Arial" w:cs="Arial"/>
          <w:i/>
          <w:iCs/>
        </w:rPr>
        <w:t xml:space="preserve">E. </w:t>
      </w:r>
      <w:proofErr w:type="spellStart"/>
      <w:r w:rsidRPr="0005446F">
        <w:rPr>
          <w:rFonts w:ascii="Arial" w:hAnsi="Arial" w:cs="Arial"/>
          <w:i/>
          <w:iCs/>
        </w:rPr>
        <w:t>pulcher</w:t>
      </w:r>
      <w:proofErr w:type="spellEnd"/>
      <w:r w:rsidRPr="0005446F">
        <w:rPr>
          <w:rFonts w:ascii="Arial" w:hAnsi="Arial" w:cs="Arial"/>
        </w:rPr>
        <w:t xml:space="preserve">, respectively, from the Arabian Gulf, and ten individuals each (with the exception of </w:t>
      </w:r>
      <w:r w:rsidRPr="0005446F">
        <w:rPr>
          <w:rFonts w:ascii="Arial" w:hAnsi="Arial" w:cs="Arial"/>
          <w:i/>
          <w:iCs/>
        </w:rPr>
        <w:t xml:space="preserve">E. </w:t>
      </w:r>
      <w:proofErr w:type="spellStart"/>
      <w:r w:rsidRPr="0005446F">
        <w:rPr>
          <w:rFonts w:ascii="Arial" w:hAnsi="Arial" w:cs="Arial"/>
          <w:i/>
          <w:iCs/>
        </w:rPr>
        <w:t>pulcher</w:t>
      </w:r>
      <w:proofErr w:type="spellEnd"/>
      <w:r w:rsidRPr="0005446F">
        <w:rPr>
          <w:rFonts w:ascii="Arial" w:hAnsi="Arial" w:cs="Arial"/>
        </w:rPr>
        <w:t xml:space="preserve">, for which we selected eleven individuals) of </w:t>
      </w:r>
      <w:r w:rsidRPr="0005446F">
        <w:rPr>
          <w:rFonts w:ascii="Arial" w:hAnsi="Arial" w:cs="Arial"/>
          <w:i/>
          <w:iCs/>
        </w:rPr>
        <w:t xml:space="preserve">C. </w:t>
      </w:r>
      <w:proofErr w:type="spellStart"/>
      <w:r w:rsidRPr="0005446F">
        <w:rPr>
          <w:rFonts w:ascii="Arial" w:hAnsi="Arial" w:cs="Arial"/>
          <w:i/>
          <w:iCs/>
        </w:rPr>
        <w:t>anomolus</w:t>
      </w:r>
      <w:proofErr w:type="spellEnd"/>
      <w:r w:rsidRPr="0005446F">
        <w:rPr>
          <w:rFonts w:ascii="Arial" w:hAnsi="Arial" w:cs="Arial"/>
        </w:rPr>
        <w:t xml:space="preserve">, </w:t>
      </w:r>
      <w:r w:rsidRPr="0005446F">
        <w:rPr>
          <w:rFonts w:ascii="Arial" w:hAnsi="Arial" w:cs="Arial"/>
          <w:i/>
          <w:iCs/>
        </w:rPr>
        <w:t xml:space="preserve">E. </w:t>
      </w:r>
      <w:proofErr w:type="spellStart"/>
      <w:r w:rsidRPr="0005446F">
        <w:rPr>
          <w:rFonts w:ascii="Arial" w:hAnsi="Arial" w:cs="Arial"/>
          <w:i/>
          <w:iCs/>
        </w:rPr>
        <w:t>ventermaculus</w:t>
      </w:r>
      <w:proofErr w:type="spellEnd"/>
      <w:r w:rsidRPr="0005446F">
        <w:rPr>
          <w:rFonts w:ascii="Arial" w:hAnsi="Arial" w:cs="Arial"/>
          <w:i/>
          <w:iCs/>
        </w:rPr>
        <w:t xml:space="preserve">, A. </w:t>
      </w:r>
      <w:proofErr w:type="spellStart"/>
      <w:r w:rsidRPr="0005446F">
        <w:rPr>
          <w:rFonts w:ascii="Arial" w:hAnsi="Arial" w:cs="Arial"/>
          <w:i/>
          <w:iCs/>
        </w:rPr>
        <w:t>adenensis</w:t>
      </w:r>
      <w:proofErr w:type="spellEnd"/>
      <w:r w:rsidRPr="0005446F">
        <w:rPr>
          <w:rFonts w:ascii="Arial" w:hAnsi="Arial" w:cs="Arial"/>
        </w:rPr>
        <w:t xml:space="preserve">, </w:t>
      </w:r>
      <w:r w:rsidRPr="0005446F">
        <w:rPr>
          <w:rFonts w:ascii="Arial" w:hAnsi="Arial" w:cs="Arial"/>
          <w:i/>
          <w:iCs/>
        </w:rPr>
        <w:t xml:space="preserve">E. </w:t>
      </w:r>
      <w:proofErr w:type="spellStart"/>
      <w:r w:rsidRPr="0005446F">
        <w:rPr>
          <w:rFonts w:ascii="Arial" w:hAnsi="Arial" w:cs="Arial"/>
          <w:i/>
          <w:iCs/>
        </w:rPr>
        <w:t>guttata</w:t>
      </w:r>
      <w:proofErr w:type="spellEnd"/>
      <w:r w:rsidRPr="0005446F">
        <w:rPr>
          <w:rFonts w:ascii="Arial" w:hAnsi="Arial" w:cs="Arial"/>
          <w:i/>
          <w:iCs/>
        </w:rPr>
        <w:t xml:space="preserve">, </w:t>
      </w:r>
      <w:r w:rsidRPr="0005446F">
        <w:rPr>
          <w:rFonts w:ascii="Arial" w:hAnsi="Arial" w:cs="Arial"/>
        </w:rPr>
        <w:t xml:space="preserve">and </w:t>
      </w:r>
      <w:r w:rsidRPr="0005446F">
        <w:rPr>
          <w:rFonts w:ascii="Arial" w:hAnsi="Arial" w:cs="Arial"/>
          <w:i/>
          <w:iCs/>
        </w:rPr>
        <w:t xml:space="preserve">H. vulgaris </w:t>
      </w:r>
      <w:r w:rsidRPr="0005446F">
        <w:rPr>
          <w:rFonts w:ascii="Arial" w:hAnsi="Arial" w:cs="Arial"/>
        </w:rPr>
        <w:t xml:space="preserve">from the Gulf of Oman. Then, under sterile conditions, we dissected out the entire alimentary tract and removed all other organs (e.g. liver, gonads) under a Zeiss V20 </w:t>
      </w:r>
      <w:proofErr w:type="spellStart"/>
      <w:r w:rsidRPr="0005446F">
        <w:rPr>
          <w:rFonts w:ascii="Arial" w:hAnsi="Arial" w:cs="Arial"/>
        </w:rPr>
        <w:t>SteREO</w:t>
      </w:r>
      <w:proofErr w:type="spellEnd"/>
      <w:r w:rsidRPr="0005446F">
        <w:rPr>
          <w:rFonts w:ascii="Arial" w:hAnsi="Arial" w:cs="Arial"/>
        </w:rPr>
        <w:t xml:space="preserve"> dissecting microscope using micro-surgery tools. We placed the entire gut into an extraction tube and performed DNA extractions with a </w:t>
      </w:r>
      <w:proofErr w:type="spellStart"/>
      <w:r w:rsidRPr="0005446F">
        <w:rPr>
          <w:rFonts w:ascii="Arial" w:hAnsi="Arial" w:cs="Arial"/>
        </w:rPr>
        <w:t>DNeasy</w:t>
      </w:r>
      <w:proofErr w:type="spellEnd"/>
      <w:r w:rsidRPr="0005446F">
        <w:rPr>
          <w:rFonts w:ascii="Arial" w:hAnsi="Arial" w:cs="Arial"/>
        </w:rPr>
        <w:t xml:space="preserve"> </w:t>
      </w:r>
      <w:proofErr w:type="spellStart"/>
      <w:r w:rsidRPr="0005446F">
        <w:rPr>
          <w:rFonts w:ascii="Arial" w:hAnsi="Arial" w:cs="Arial"/>
        </w:rPr>
        <w:t>PowerSoil</w:t>
      </w:r>
      <w:proofErr w:type="spellEnd"/>
      <w:r w:rsidRPr="0005446F">
        <w:rPr>
          <w:rFonts w:ascii="Arial" w:hAnsi="Arial" w:cs="Arial"/>
        </w:rPr>
        <w:t xml:space="preserve"> Pro DNA Isolation Kit (Qiagen, Hilden, Germany). We stored all DNA extracts at 4º</w:t>
      </w:r>
      <w:r w:rsidR="00FB6FFF" w:rsidRPr="0005446F">
        <w:rPr>
          <w:rFonts w:ascii="Arial" w:hAnsi="Arial" w:cs="Arial"/>
        </w:rPr>
        <w:t xml:space="preserve"> </w:t>
      </w:r>
      <w:r w:rsidRPr="0005446F">
        <w:rPr>
          <w:rFonts w:ascii="Arial" w:hAnsi="Arial" w:cs="Arial"/>
        </w:rPr>
        <w:t>C until further processing.</w:t>
      </w:r>
    </w:p>
    <w:p w14:paraId="61DDC4D8" w14:textId="39C068A7" w:rsidR="002847F7" w:rsidRPr="0005446F" w:rsidRDefault="00C7415E" w:rsidP="002847F7">
      <w:pPr>
        <w:spacing w:line="480" w:lineRule="auto"/>
        <w:ind w:firstLine="720"/>
        <w:rPr>
          <w:rFonts w:ascii="Arial" w:hAnsi="Arial" w:cs="Arial"/>
        </w:rPr>
      </w:pPr>
      <w:r w:rsidRPr="0005446F">
        <w:rPr>
          <w:rFonts w:ascii="Arial" w:hAnsi="Arial" w:cs="Arial"/>
        </w:rPr>
        <w:t xml:space="preserve">All DNA samples were </w:t>
      </w:r>
      <w:r w:rsidR="00EF25CA" w:rsidRPr="0005446F">
        <w:rPr>
          <w:rFonts w:ascii="Arial" w:hAnsi="Arial" w:cs="Arial"/>
        </w:rPr>
        <w:t>sent to</w:t>
      </w:r>
      <w:r w:rsidRPr="0005446F">
        <w:rPr>
          <w:rFonts w:ascii="Arial" w:hAnsi="Arial" w:cs="Arial"/>
        </w:rPr>
        <w:t xml:space="preserve"> Jonah Ventures (Boulder, C</w:t>
      </w:r>
      <w:r w:rsidR="00FE295B" w:rsidRPr="0005446F">
        <w:rPr>
          <w:rFonts w:ascii="Arial" w:hAnsi="Arial" w:cs="Arial"/>
        </w:rPr>
        <w:t>olorado, USA</w:t>
      </w:r>
      <w:r w:rsidRPr="0005446F">
        <w:rPr>
          <w:rFonts w:ascii="Arial" w:hAnsi="Arial" w:cs="Arial"/>
        </w:rPr>
        <w:t>)</w:t>
      </w:r>
      <w:r w:rsidR="00EF25CA" w:rsidRPr="0005446F">
        <w:rPr>
          <w:rFonts w:ascii="Arial" w:hAnsi="Arial" w:cs="Arial"/>
        </w:rPr>
        <w:t xml:space="preserve"> for </w:t>
      </w:r>
      <w:r w:rsidR="008D77E7" w:rsidRPr="0005446F">
        <w:rPr>
          <w:rFonts w:ascii="Arial" w:hAnsi="Arial" w:cs="Arial"/>
        </w:rPr>
        <w:t xml:space="preserve">two-step </w:t>
      </w:r>
      <w:r w:rsidR="00855475" w:rsidRPr="0005446F">
        <w:rPr>
          <w:rFonts w:ascii="Arial" w:hAnsi="Arial" w:cs="Arial"/>
        </w:rPr>
        <w:t>PCR</w:t>
      </w:r>
      <w:r w:rsidR="008D77E7" w:rsidRPr="0005446F">
        <w:rPr>
          <w:rFonts w:ascii="Arial" w:hAnsi="Arial" w:cs="Arial"/>
        </w:rPr>
        <w:t>s</w:t>
      </w:r>
      <w:r w:rsidR="00855475" w:rsidRPr="0005446F">
        <w:rPr>
          <w:rFonts w:ascii="Arial" w:hAnsi="Arial" w:cs="Arial"/>
        </w:rPr>
        <w:t>, library preparation, and sequencing</w:t>
      </w:r>
      <w:r w:rsidRPr="0005446F">
        <w:rPr>
          <w:rFonts w:ascii="Arial" w:hAnsi="Arial" w:cs="Arial"/>
        </w:rPr>
        <w:t>.</w:t>
      </w:r>
      <w:r w:rsidR="00855475" w:rsidRPr="0005446F">
        <w:rPr>
          <w:rFonts w:ascii="Arial" w:hAnsi="Arial" w:cs="Arial"/>
        </w:rPr>
        <w:t xml:space="preserve"> </w:t>
      </w:r>
      <w:r w:rsidR="00104A2F" w:rsidRPr="0005446F">
        <w:rPr>
          <w:rFonts w:ascii="Arial" w:hAnsi="Arial" w:cs="Arial"/>
        </w:rPr>
        <w:t xml:space="preserve">We targeted two </w:t>
      </w:r>
      <w:r w:rsidR="0077084C" w:rsidRPr="0005446F">
        <w:rPr>
          <w:rFonts w:ascii="Arial" w:hAnsi="Arial" w:cs="Arial"/>
        </w:rPr>
        <w:t xml:space="preserve">universal </w:t>
      </w:r>
      <w:r w:rsidR="00104A2F" w:rsidRPr="0005446F">
        <w:rPr>
          <w:rFonts w:ascii="Arial" w:hAnsi="Arial" w:cs="Arial"/>
        </w:rPr>
        <w:t xml:space="preserve">gene regions: </w:t>
      </w:r>
      <w:r w:rsidR="0077084C" w:rsidRPr="0005446F">
        <w:rPr>
          <w:rFonts w:ascii="Arial" w:hAnsi="Arial" w:cs="Arial"/>
        </w:rPr>
        <w:t>the mitochondrial cytochrome c oxidase subunit I (COI) for metabarcoding metazoan biodiversity and the chloroplast 23S rRNA for metabarcoding algae</w:t>
      </w:r>
      <w:r w:rsidR="008D77E7" w:rsidRPr="0005446F">
        <w:rPr>
          <w:rFonts w:ascii="Arial" w:hAnsi="Arial" w:cs="Arial"/>
        </w:rPr>
        <w:t>.</w:t>
      </w:r>
      <w:r w:rsidR="0077084C" w:rsidRPr="0005446F">
        <w:rPr>
          <w:rFonts w:ascii="Arial" w:hAnsi="Arial" w:cs="Arial"/>
        </w:rPr>
        <w:t xml:space="preserve"> </w:t>
      </w:r>
      <w:r w:rsidR="006C428C" w:rsidRPr="0005446F">
        <w:rPr>
          <w:rFonts w:ascii="Arial" w:hAnsi="Arial" w:cs="Arial"/>
        </w:rPr>
        <w:t xml:space="preserve">For the COI gene, we selected the </w:t>
      </w:r>
      <w:r w:rsidR="0077084C" w:rsidRPr="0005446F">
        <w:rPr>
          <w:rFonts w:ascii="Arial" w:hAnsi="Arial" w:cs="Arial"/>
        </w:rPr>
        <w:t>m</w:t>
      </w:r>
      <w:r w:rsidR="006C428C" w:rsidRPr="0005446F">
        <w:rPr>
          <w:rFonts w:ascii="Arial" w:hAnsi="Arial" w:cs="Arial"/>
        </w:rPr>
        <w:t>1</w:t>
      </w:r>
      <w:r w:rsidR="0077084C" w:rsidRPr="0005446F">
        <w:rPr>
          <w:rFonts w:ascii="Arial" w:hAnsi="Arial" w:cs="Arial"/>
        </w:rPr>
        <w:t>COI</w:t>
      </w:r>
      <w:r w:rsidR="006C428C" w:rsidRPr="0005446F">
        <w:rPr>
          <w:rFonts w:ascii="Arial" w:hAnsi="Arial" w:cs="Arial"/>
        </w:rPr>
        <w:t>intF forward primer</w:t>
      </w:r>
      <w:r w:rsidR="00296E90" w:rsidRPr="0005446F">
        <w:rPr>
          <w:rFonts w:ascii="Arial" w:hAnsi="Arial" w:cs="Arial"/>
        </w:rPr>
        <w:fldChar w:fldCharType="begin"/>
      </w:r>
      <w:ins w:id="1301" w:author="Simon Brandl" w:date="2020-06-01T20:33:00Z">
        <w:r w:rsidR="001A739E">
          <w:rPr>
            <w:rFonts w:ascii="Arial" w:hAnsi="Arial" w:cs="Arial"/>
          </w:rPr>
          <w:instrText xml:space="preserve"> ADDIN ZOTERO_ITEM CSL_CITATION {"citationID":"a243m3kgk40","properties":{"formattedCitation":"\\super 109\\nosupersub{}","plainCitation":"109","noteIndex":0},"citationItems":[{"id":682,"uris":["http://zotero.org/users/3131818/items/CEECHU7X"],"uri":["http://zotero.org/users/3131818/items/CEECHU7X"],"itemData":{"id":682,"type":"article-journal","container-title":"Frontiers in zoology","ISSN":"1742-9994","issue":"1","journalAbbreviation":"Frontiers in zoology","page":"34","title":"A new versatile primer set targeting a short fragment of the mitochondrial COI region for metabarcoding metazoan diversity: application for characterizing coral reef fish gut contents","volume":"10","author":[{"family":"Leray","given":"Matthieu"},{"family":"Yang","given":"Joy Y"},{"family":"Meyer","given":"Christopher P"},{"family":"Mills","given":"Suzanne C"},{"family":"Agudelo","given":"Natalia"},{"family":"Ranwez","given":"Vincent"},{"family":"Boehm","given":"Joel T"},{"family":"Machida","given":"Ryuji J"}],"issued":{"date-parts":[["2013"]]}}}],"schema":"https://github.com/citation-style-language/schema/raw/master/csl-citation.json"} </w:instrText>
        </w:r>
      </w:ins>
      <w:del w:id="1302" w:author="Simon Brandl" w:date="2020-06-01T20:09:00Z">
        <w:r w:rsidR="00ED5488" w:rsidRPr="0005446F" w:rsidDel="002F5BC0">
          <w:rPr>
            <w:rFonts w:ascii="Arial" w:hAnsi="Arial" w:cs="Arial"/>
          </w:rPr>
          <w:delInstrText xml:space="preserve"> ADDIN ZOTERO_ITEM CSL_CITATION {"citationID":"a243m3kgk40","properties":{"formattedCitation":"\\super 107\\nosupersub{}","plainCitation":"107","noteIndex":0},"citationItems":[{"id":682,"uris":["http://zotero.org/users/3131818/items/CEECHU7X"],"uri":["http://zotero.org/users/3131818/items/CEECHU7X"],"itemData":{"id":682,"type":"article-journal","container-title":"Frontiers in zoology","ISSN":"1742-9994","issue":"1","journalAbbreviation":"Frontiers in zoology","page":"34","title":"A new versatile primer set targeting a short fragment of the mitochondrial COI region for metabarcoding metazoan diversity: application for characterizing coral reef fish gut contents","volume":"10","author":[{"family":"Leray","given":"Matthieu"},{"family":"Yang","given":"Joy Y"},{"family":"Meyer","given":"Christopher P"},{"family":"Mills","given":"Suzanne C"},{"family":"Agudelo","given":"Natalia"},{"family":"Ranwez","given":"Vincent"},{"family":"Boehm","given":"Joel T"},{"family":"Machida","given":"Ryuji J"}],"issued":{"date-parts":[["2013"]]}}}],"schema":"https://github.com/citation-style-language/schema/raw/master/csl-citation.json"} </w:delInstrText>
        </w:r>
      </w:del>
      <w:r w:rsidR="00296E90" w:rsidRPr="0005446F">
        <w:rPr>
          <w:rFonts w:ascii="Arial" w:hAnsi="Arial" w:cs="Arial"/>
        </w:rPr>
        <w:fldChar w:fldCharType="separate"/>
      </w:r>
      <w:ins w:id="1303" w:author="Simon Brandl" w:date="2020-06-01T20:33:00Z">
        <w:r w:rsidR="001A739E" w:rsidRPr="001A739E">
          <w:rPr>
            <w:rFonts w:ascii="Arial" w:hAnsi="Arial" w:cs="Arial"/>
            <w:vertAlign w:val="superscript"/>
            <w:rPrChange w:id="1304" w:author="Simon Brandl" w:date="2020-06-01T20:33:00Z">
              <w:rPr>
                <w:rFonts w:ascii="Times New Roman" w:hAnsi="Times New Roman" w:cs="Times New Roman"/>
                <w:vertAlign w:val="superscript"/>
              </w:rPr>
            </w:rPrChange>
          </w:rPr>
          <w:t>109</w:t>
        </w:r>
      </w:ins>
      <w:del w:id="1305" w:author="Simon Brandl" w:date="2020-06-01T20:09:00Z">
        <w:r w:rsidR="00ED5488" w:rsidRPr="001A739E" w:rsidDel="002F5BC0">
          <w:rPr>
            <w:rFonts w:ascii="Arial" w:hAnsi="Arial" w:cs="Arial"/>
            <w:vertAlign w:val="superscript"/>
            <w:rPrChange w:id="1306" w:author="Simon Brandl" w:date="2020-06-01T20:33:00Z">
              <w:rPr>
                <w:rFonts w:ascii="Arial" w:hAnsi="Arial" w:cs="Arial"/>
                <w:vertAlign w:val="superscript"/>
              </w:rPr>
            </w:rPrChange>
          </w:rPr>
          <w:delText>107</w:delText>
        </w:r>
      </w:del>
      <w:r w:rsidR="00296E90" w:rsidRPr="0005446F">
        <w:rPr>
          <w:rFonts w:ascii="Arial" w:hAnsi="Arial" w:cs="Arial"/>
        </w:rPr>
        <w:fldChar w:fldCharType="end"/>
      </w:r>
      <w:r w:rsidR="00296E90" w:rsidRPr="0005446F">
        <w:rPr>
          <w:rFonts w:ascii="Arial" w:hAnsi="Arial" w:cs="Arial"/>
        </w:rPr>
        <w:t xml:space="preserve"> </w:t>
      </w:r>
      <w:r w:rsidR="006C428C" w:rsidRPr="0005446F">
        <w:rPr>
          <w:rFonts w:ascii="Arial" w:hAnsi="Arial" w:cs="Arial"/>
        </w:rPr>
        <w:t>and jgHCO2198 reverse primer</w:t>
      </w:r>
      <w:r w:rsidR="00296E90" w:rsidRPr="0005446F">
        <w:rPr>
          <w:rFonts w:ascii="Arial" w:hAnsi="Arial" w:cs="Arial"/>
        </w:rPr>
        <w:fldChar w:fldCharType="begin"/>
      </w:r>
      <w:ins w:id="1307" w:author="Simon Brandl" w:date="2020-06-01T20:33:00Z">
        <w:r w:rsidR="001A739E">
          <w:rPr>
            <w:rFonts w:ascii="Arial" w:hAnsi="Arial" w:cs="Arial"/>
          </w:rPr>
          <w:instrText xml:space="preserve"> ADDIN ZOTERO_ITEM CSL_CITATION {"citationID":"arrud3hrvd","properties":{"formattedCitation":"\\super 110\\nosupersub{}","plainCitation":"110","noteIndex":0},"citationItems":[{"id":1983,"uris":["http://zotero.org/users/3131818/items/L3NAWKU9"],"uri":["http://zotero.org/users/3131818/items/L3NAWKU9"],"itemData":{"id":1983,"type":"article-journal","container-title":"Molecular ecology resources","ISSN":"1755-098X","issue":"5","journalAbbreviation":"Molecular ecology resources","page":"851-861","title":"Redesign of PCR primers for mitochondrial cytochrome c oxidase subunit I for marine invertebrates and application in all</w:instrText>
        </w:r>
        <w:r w:rsidR="001A739E">
          <w:rPr>
            <w:rFonts w:ascii="Cambria Math" w:hAnsi="Cambria Math" w:cs="Cambria Math"/>
          </w:rPr>
          <w:instrText>‐</w:instrText>
        </w:r>
        <w:r w:rsidR="001A739E">
          <w:rPr>
            <w:rFonts w:ascii="Arial" w:hAnsi="Arial" w:cs="Arial"/>
          </w:rPr>
          <w:instrText xml:space="preserve">taxa biotic surveys","volume":"13","author":[{"family":"Geller","given":"John"},{"family":"Meyer","given":"C"},{"family":"Parker","given":"M"},{"family":"Hawk","given":"H"}],"issued":{"date-parts":[["2013"]]}}}],"schema":"https://github.com/citation-style-language/schema/raw/master/csl-citation.json"} </w:instrText>
        </w:r>
      </w:ins>
      <w:del w:id="1308" w:author="Simon Brandl" w:date="2020-06-01T20:09:00Z">
        <w:r w:rsidR="00ED5488" w:rsidRPr="0005446F" w:rsidDel="002F5BC0">
          <w:rPr>
            <w:rFonts w:ascii="Arial" w:hAnsi="Arial" w:cs="Arial"/>
          </w:rPr>
          <w:delInstrText xml:space="preserve"> ADDIN ZOTERO_ITEM CSL_CITATION {"citationID":"arrud3hrvd","properties":{"formattedCitation":"\\super 108\\nosupersub{}","plainCitation":"108","noteIndex":0},"citationItems":[{"id":1983,"uris":["http://zotero.org/users/3131818/items/L3NAWKU9"],"uri":["http://zotero.org/users/3131818/items/L3NAWKU9"],"itemData":{"id":1983,"type":"article-journal","container-title":"Molecular ecology resources","ISSN":"1755-098X","issue":"5","journalAbbreviation":"Molecular ecology resources","page":"851-861","title":"Redesign of PCR primers for mitochondrial cytochrome c oxidase subunit I for marine invertebrates and application in all</w:delInstrText>
        </w:r>
        <w:r w:rsidR="00ED5488" w:rsidRPr="0005446F" w:rsidDel="002F5BC0">
          <w:rPr>
            <w:rFonts w:ascii="Cambria Math" w:hAnsi="Cambria Math" w:cs="Cambria Math"/>
          </w:rPr>
          <w:delInstrText>‐</w:delInstrText>
        </w:r>
        <w:r w:rsidR="00ED5488" w:rsidRPr="0005446F" w:rsidDel="002F5BC0">
          <w:rPr>
            <w:rFonts w:ascii="Arial" w:hAnsi="Arial" w:cs="Arial"/>
          </w:rPr>
          <w:delInstrText xml:space="preserve">taxa biotic surveys","volume":"13","author":[{"family":"Geller","given":"John"},{"family":"Meyer","given":"C"},{"family":"Parker","given":"M"},{"family":"Hawk","given":"H"}],"issued":{"date-parts":[["2013"]]}}}],"schema":"https://github.com/citation-style-language/schema/raw/master/csl-citation.json"} </w:delInstrText>
        </w:r>
      </w:del>
      <w:r w:rsidR="00296E90" w:rsidRPr="0005446F">
        <w:rPr>
          <w:rFonts w:ascii="Arial" w:hAnsi="Arial" w:cs="Arial"/>
        </w:rPr>
        <w:fldChar w:fldCharType="separate"/>
      </w:r>
      <w:ins w:id="1309" w:author="Simon Brandl" w:date="2020-06-01T20:33:00Z">
        <w:r w:rsidR="001A739E" w:rsidRPr="001A739E">
          <w:rPr>
            <w:rFonts w:ascii="Arial" w:hAnsi="Arial" w:cs="Arial"/>
            <w:vertAlign w:val="superscript"/>
            <w:rPrChange w:id="1310" w:author="Simon Brandl" w:date="2020-06-01T20:33:00Z">
              <w:rPr>
                <w:rFonts w:ascii="Times New Roman" w:hAnsi="Times New Roman" w:cs="Times New Roman"/>
                <w:vertAlign w:val="superscript"/>
              </w:rPr>
            </w:rPrChange>
          </w:rPr>
          <w:t>110</w:t>
        </w:r>
      </w:ins>
      <w:del w:id="1311" w:author="Simon Brandl" w:date="2020-06-01T20:09:00Z">
        <w:r w:rsidR="00ED5488" w:rsidRPr="001A739E" w:rsidDel="002F5BC0">
          <w:rPr>
            <w:rFonts w:ascii="Arial" w:hAnsi="Arial" w:cs="Arial"/>
            <w:vertAlign w:val="superscript"/>
            <w:rPrChange w:id="1312" w:author="Simon Brandl" w:date="2020-06-01T20:33:00Z">
              <w:rPr>
                <w:rFonts w:ascii="Arial" w:hAnsi="Arial" w:cs="Arial"/>
                <w:vertAlign w:val="superscript"/>
              </w:rPr>
            </w:rPrChange>
          </w:rPr>
          <w:delText>108</w:delText>
        </w:r>
      </w:del>
      <w:r w:rsidR="00296E90" w:rsidRPr="0005446F">
        <w:rPr>
          <w:rFonts w:ascii="Arial" w:hAnsi="Arial" w:cs="Arial"/>
        </w:rPr>
        <w:fldChar w:fldCharType="end"/>
      </w:r>
      <w:r w:rsidR="00296E90" w:rsidRPr="0005446F">
        <w:rPr>
          <w:rFonts w:ascii="Arial" w:hAnsi="Arial" w:cs="Arial"/>
        </w:rPr>
        <w:t>.</w:t>
      </w:r>
      <w:r w:rsidR="008D77E7" w:rsidRPr="0005446F">
        <w:rPr>
          <w:rFonts w:ascii="Arial" w:hAnsi="Arial" w:cs="Arial"/>
        </w:rPr>
        <w:t xml:space="preserve"> For the 23S gene, we selected the p23SrV_f1 and Diam23Sr1 23S primers</w:t>
      </w:r>
      <w:r w:rsidR="00296E90" w:rsidRPr="0005446F">
        <w:rPr>
          <w:rFonts w:ascii="Arial" w:hAnsi="Arial" w:cs="Arial"/>
        </w:rPr>
        <w:fldChar w:fldCharType="begin"/>
      </w:r>
      <w:ins w:id="1313" w:author="Simon Brandl" w:date="2020-06-01T20:33:00Z">
        <w:r w:rsidR="001A739E">
          <w:rPr>
            <w:rFonts w:ascii="Arial" w:hAnsi="Arial" w:cs="Arial"/>
          </w:rPr>
          <w:instrText xml:space="preserve"> ADDIN ZOTERO_ITEM CSL_CITATION {"citationID":"a24gfgvf4ri","properties":{"formattedCitation":"\\super 111\\uc0\\u8211{}113\\nosupersub{}","plainCitation":"111–113","noteIndex":0},"citationItems":[{"id":760,"uris":["http://zotero.org/users/3131818/items/REPPBTFU"],"uri":["http://zotero.org/users/3131818/items/REPPBTFU"],"itemData":{"id":760,"type":"article-journal","container-title":"Journal of phycology","ISSN":"1529-8817","issue":"3","journalAbbreviation":"Journal of phycology","page":"605-608","title":"Universal primers amplify a 23S rDNA plastid marker in eukaryotic algae and cyanobacteria","volume":"43","author":[{"family":"Sherwood","given":"Alison R"},{"family":"Presting","given":"Gernot G"}],"issued":{"date-parts":[["2007"]]}}},{"id":2348,"uris":["http://zotero.org/users/3131818/items/RZRMLLNH"],"uri":["http://zotero.org/users/3131818/items/RZRMLLNH"],"itemData":{"id":2348,"type":"article-journal","container-title":"Protist","ISSN":"1434-4610","issue":"3","journalAbbreviation":"Protist","page":"405-422","title":"Barcoding diatoms: exploring alternatives to COI-5P","volume":"162","author":[{"family":"Hamsher","given":"Sarah E"},{"family":"Evans","given":"Katharine M"},{"family":"Mann","given":"David G"},{"family":"Poulíčková","given":"Aloisie"},{"family":"Saunders","given":"Gary W"}],"issued":{"date-parts":[["2011"]]}}},{"id":2349,"uris":["http://zotero.org/users/3131818/items/CNCDKNRC"],"uri":["http://zotero.org/users/3131818/items/CNCDKNRC"],"itemData":{"id":2349,"type":"article-journal","container-title":"Scientific reports","ISSN":"2045-2322","journalAbbreviation":"Scientific reports","page":"22908","title":"In silico assessment of primers for eDNA studies using PrimerTree and application to characterize the biodiversity surrounding the Cuyahoga River","volume":"6","author":[{"family":"Cannon","given":"MV"},{"family":"Hester","given":"James"},{"family":"Shalkhauser","given":"Amanda"},{"family":"Chan","given":"Ernest R"},{"family":"Logue","given":"Kyle"},{"family":"Small","given":"Scott T"},{"family":"Serre","given":"David"}],"issued":{"date-parts":[["2016"]]}}}],"schema":"https://github.com/citation-style-language/schema/raw/master/csl-citation.json"} </w:instrText>
        </w:r>
      </w:ins>
      <w:del w:id="1314" w:author="Simon Brandl" w:date="2020-06-01T20:09:00Z">
        <w:r w:rsidR="00ED5488" w:rsidRPr="0005446F" w:rsidDel="002F5BC0">
          <w:rPr>
            <w:rFonts w:ascii="Arial" w:hAnsi="Arial" w:cs="Arial"/>
          </w:rPr>
          <w:delInstrText xml:space="preserve"> ADDIN ZOTERO_ITEM CSL_CITATION {"citationID":"a24gfgvf4ri","properties":{"formattedCitation":"\\super 109\\uc0\\u8211{}111\\nosupersub{}","plainCitation":"109–111","noteIndex":0},"citationItems":[{"id":760,"uris":["http://zotero.org/users/3131818/items/REPPBTFU"],"uri":["http://zotero.org/users/3131818/items/REPPBTFU"],"itemData":{"id":760,"type":"article-journal","container-title":"Journal of phycology","ISSN":"1529-8817","issue":"3","journalAbbreviation":"Journal of phycology","page":"605-608","title":"Universal primers amplify a 23S rDNA plastid marker in eukaryotic algae and cyanobacteria","volume":"43","author":[{"family":"Sherwood","given":"Alison R"},{"family":"Presting","given":"Gernot G"}],"issued":{"date-parts":[["2007"]]}}},{"id":2348,"uris":["http://zotero.org/users/3131818/items/RZRMLLNH"],"uri":["http://zotero.org/users/3131818/items/RZRMLLNH"],"itemData":{"id":2348,"type":"article-journal","container-title":"Protist","ISSN":"1434-4610","issue":"3","journalAbbreviation":"Protist","page":"405-422","title":"Barcoding diatoms: exploring alternatives to COI-5P","volume":"162","author":[{"family":"Hamsher","given":"Sarah E"},{"family":"Evans","given":"Katharine M"},{"family":"Mann","given":"David G"},{"family":"Poulíčková","given":"Aloisie"},{"family":"Saunders","given":"Gary W"}],"issued":{"date-parts":[["2011"]]}}},{"id":2349,"uris":["http://zotero.org/users/3131818/items/CNCDKNRC"],"uri":["http://zotero.org/users/3131818/items/CNCDKNRC"],"itemData":{"id":2349,"type":"article-journal","container-title":"Scientific reports","ISSN":"2045-2322","journalAbbreviation":"Scientific reports","page":"22908","title":"In silico assessment of primers for eDNA studies using PrimerTree and application to characterize the biodiversity surrounding the Cuyahoga River","volume":"6","author":[{"family":"Cannon","given":"MV"},{"family":"Hester","given":"James"},{"family":"Shalkhauser","given":"Amanda"},{"family":"Chan","given":"Ernest R"},{"family":"Logue","given":"Kyle"},{"family":"Small","given":"Scott T"},{"family":"Serre","given":"David"}],"issued":{"date-parts":[["2016"]]}}}],"schema":"https://github.com/citation-style-language/schema/raw/master/csl-citation.json"} </w:delInstrText>
        </w:r>
      </w:del>
      <w:r w:rsidR="00296E90" w:rsidRPr="0005446F">
        <w:rPr>
          <w:rFonts w:ascii="Arial" w:hAnsi="Arial" w:cs="Arial"/>
        </w:rPr>
        <w:fldChar w:fldCharType="separate"/>
      </w:r>
      <w:ins w:id="1315" w:author="Simon Brandl" w:date="2020-06-01T20:33:00Z">
        <w:r w:rsidR="001A739E" w:rsidRPr="001A739E">
          <w:rPr>
            <w:rFonts w:ascii="Arial" w:hAnsi="Arial" w:cs="Arial"/>
            <w:vertAlign w:val="superscript"/>
            <w:rPrChange w:id="1316" w:author="Simon Brandl" w:date="2020-06-01T20:33:00Z">
              <w:rPr>
                <w:rFonts w:ascii="Times New Roman" w:hAnsi="Times New Roman" w:cs="Times New Roman"/>
                <w:vertAlign w:val="superscript"/>
              </w:rPr>
            </w:rPrChange>
          </w:rPr>
          <w:t>111–113</w:t>
        </w:r>
      </w:ins>
      <w:del w:id="1317" w:author="Simon Brandl" w:date="2020-06-01T20:09:00Z">
        <w:r w:rsidR="00ED5488" w:rsidRPr="001A739E" w:rsidDel="002F5BC0">
          <w:rPr>
            <w:rFonts w:ascii="Arial" w:hAnsi="Arial" w:cs="Arial"/>
            <w:vertAlign w:val="superscript"/>
            <w:rPrChange w:id="1318" w:author="Simon Brandl" w:date="2020-06-01T20:33:00Z">
              <w:rPr>
                <w:rFonts w:ascii="Arial" w:hAnsi="Arial" w:cs="Arial"/>
                <w:vertAlign w:val="superscript"/>
              </w:rPr>
            </w:rPrChange>
          </w:rPr>
          <w:delText>109–111</w:delText>
        </w:r>
      </w:del>
      <w:r w:rsidR="00296E90" w:rsidRPr="0005446F">
        <w:rPr>
          <w:rFonts w:ascii="Arial" w:hAnsi="Arial" w:cs="Arial"/>
        </w:rPr>
        <w:fldChar w:fldCharType="end"/>
      </w:r>
      <w:r w:rsidR="008D77E7" w:rsidRPr="0005446F">
        <w:rPr>
          <w:rFonts w:ascii="Arial" w:hAnsi="Arial" w:cs="Arial"/>
        </w:rPr>
        <w:t>.</w:t>
      </w:r>
      <w:r w:rsidR="006C428C" w:rsidRPr="0005446F">
        <w:rPr>
          <w:rFonts w:ascii="Arial" w:hAnsi="Arial" w:cs="Arial"/>
        </w:rPr>
        <w:t xml:space="preserve"> </w:t>
      </w:r>
      <w:r w:rsidR="008D77E7" w:rsidRPr="0005446F">
        <w:rPr>
          <w:rFonts w:ascii="Arial" w:hAnsi="Arial" w:cs="Arial"/>
        </w:rPr>
        <w:t>All COI and 23S</w:t>
      </w:r>
      <w:r w:rsidR="006C428C" w:rsidRPr="0005446F">
        <w:rPr>
          <w:rFonts w:ascii="Arial" w:hAnsi="Arial" w:cs="Arial"/>
        </w:rPr>
        <w:t xml:space="preserve"> primers contained a 5’ adaptor sequence to facilitate indexing and sequencing. The PCR reaction</w:t>
      </w:r>
      <w:r w:rsidR="008D77E7" w:rsidRPr="0005446F">
        <w:rPr>
          <w:rFonts w:ascii="Arial" w:hAnsi="Arial" w:cs="Arial"/>
        </w:rPr>
        <w:t xml:space="preserve">s for both </w:t>
      </w:r>
      <w:r w:rsidR="007D0468" w:rsidRPr="0005446F">
        <w:rPr>
          <w:rFonts w:ascii="Arial" w:hAnsi="Arial" w:cs="Arial"/>
        </w:rPr>
        <w:t xml:space="preserve">COI and 23S </w:t>
      </w:r>
      <w:r w:rsidR="008D77E7" w:rsidRPr="0005446F">
        <w:rPr>
          <w:rFonts w:ascii="Arial" w:hAnsi="Arial" w:cs="Arial"/>
        </w:rPr>
        <w:t>genes</w:t>
      </w:r>
      <w:r w:rsidR="006C428C" w:rsidRPr="0005446F">
        <w:rPr>
          <w:rFonts w:ascii="Arial" w:hAnsi="Arial" w:cs="Arial"/>
        </w:rPr>
        <w:t xml:space="preserve"> w</w:t>
      </w:r>
      <w:r w:rsidR="008D77E7" w:rsidRPr="0005446F">
        <w:rPr>
          <w:rFonts w:ascii="Arial" w:hAnsi="Arial" w:cs="Arial"/>
        </w:rPr>
        <w:t>ere</w:t>
      </w:r>
      <w:r w:rsidR="006C428C" w:rsidRPr="0005446F">
        <w:rPr>
          <w:rFonts w:ascii="Arial" w:hAnsi="Arial" w:cs="Arial"/>
        </w:rPr>
        <w:t xml:space="preserve"> run at a volume of 25 </w:t>
      </w:r>
      <w:r w:rsidR="006C428C" w:rsidRPr="0005446F">
        <w:rPr>
          <w:rFonts w:ascii="Arial" w:hAnsi="Arial" w:cs="Arial"/>
        </w:rPr>
        <w:sym w:font="Symbol" w:char="F06D"/>
      </w:r>
      <w:r w:rsidR="006C428C" w:rsidRPr="0005446F">
        <w:rPr>
          <w:rFonts w:ascii="Arial" w:hAnsi="Arial" w:cs="Arial"/>
        </w:rPr>
        <w:t xml:space="preserve">l according to the Promega PCR Master Mix guidelines (Promega, </w:t>
      </w:r>
      <w:r w:rsidR="006C428C" w:rsidRPr="0005446F">
        <w:rPr>
          <w:rFonts w:ascii="Arial" w:hAnsi="Arial" w:cs="Arial"/>
        </w:rPr>
        <w:lastRenderedPageBreak/>
        <w:t xml:space="preserve">Madison, Wisconsin, USA): 12.5 </w:t>
      </w:r>
      <w:r w:rsidR="006C428C" w:rsidRPr="0005446F">
        <w:rPr>
          <w:rFonts w:ascii="Arial" w:hAnsi="Arial" w:cs="Arial"/>
        </w:rPr>
        <w:sym w:font="Symbol" w:char="F06D"/>
      </w:r>
      <w:r w:rsidR="006C428C" w:rsidRPr="0005446F">
        <w:rPr>
          <w:rFonts w:ascii="Arial" w:hAnsi="Arial" w:cs="Arial"/>
        </w:rPr>
        <w:t xml:space="preserve">l Master Mix, 0.5 </w:t>
      </w:r>
      <w:r w:rsidR="006C428C" w:rsidRPr="0005446F">
        <w:rPr>
          <w:rFonts w:ascii="Arial" w:hAnsi="Arial" w:cs="Arial"/>
        </w:rPr>
        <w:sym w:font="Symbol" w:char="F06D"/>
      </w:r>
      <w:r w:rsidR="006C428C" w:rsidRPr="0005446F">
        <w:rPr>
          <w:rFonts w:ascii="Arial" w:hAnsi="Arial" w:cs="Arial"/>
        </w:rPr>
        <w:t xml:space="preserve">M of each primer, 1 </w:t>
      </w:r>
      <w:r w:rsidR="006C428C" w:rsidRPr="0005446F">
        <w:rPr>
          <w:rFonts w:ascii="Arial" w:hAnsi="Arial" w:cs="Arial"/>
        </w:rPr>
        <w:sym w:font="Symbol" w:char="F06D"/>
      </w:r>
      <w:r w:rsidR="006C428C" w:rsidRPr="0005446F">
        <w:rPr>
          <w:rFonts w:ascii="Arial" w:hAnsi="Arial" w:cs="Arial"/>
        </w:rPr>
        <w:t xml:space="preserve">l gDNA, and 10.5 </w:t>
      </w:r>
      <w:r w:rsidR="006C428C" w:rsidRPr="0005446F">
        <w:rPr>
          <w:rFonts w:ascii="Arial" w:hAnsi="Arial" w:cs="Arial"/>
        </w:rPr>
        <w:sym w:font="Symbol" w:char="F06D"/>
      </w:r>
      <w:r w:rsidR="006C428C" w:rsidRPr="0005446F">
        <w:rPr>
          <w:rFonts w:ascii="Arial" w:hAnsi="Arial" w:cs="Arial"/>
        </w:rPr>
        <w:t>l DNase/</w:t>
      </w:r>
      <w:proofErr w:type="spellStart"/>
      <w:r w:rsidR="006C428C" w:rsidRPr="0005446F">
        <w:rPr>
          <w:rFonts w:ascii="Arial" w:hAnsi="Arial" w:cs="Arial"/>
        </w:rPr>
        <w:t>Rnase</w:t>
      </w:r>
      <w:proofErr w:type="spellEnd"/>
      <w:r w:rsidR="006C428C" w:rsidRPr="0005446F">
        <w:rPr>
          <w:rFonts w:ascii="Arial" w:hAnsi="Arial" w:cs="Arial"/>
        </w:rPr>
        <w:t xml:space="preserve">-free water. </w:t>
      </w:r>
      <w:r w:rsidR="008D77E7" w:rsidRPr="0005446F">
        <w:rPr>
          <w:rFonts w:ascii="Arial" w:hAnsi="Arial" w:cs="Arial"/>
        </w:rPr>
        <w:t xml:space="preserve">For COI, </w:t>
      </w:r>
      <w:r w:rsidR="006C428C" w:rsidRPr="0005446F">
        <w:rPr>
          <w:rFonts w:ascii="Arial" w:hAnsi="Arial" w:cs="Arial"/>
        </w:rPr>
        <w:t xml:space="preserve">PCR amplification was run with the following conditions: initial denaturation at 94 </w:t>
      </w:r>
      <w:r w:rsidR="006C428C" w:rsidRPr="0005446F">
        <w:rPr>
          <w:rFonts w:ascii="Arial" w:hAnsi="Arial" w:cs="Arial"/>
        </w:rPr>
        <w:sym w:font="Symbol" w:char="F0B0"/>
      </w:r>
      <w:r w:rsidR="008D77E7" w:rsidRPr="0005446F">
        <w:rPr>
          <w:rFonts w:ascii="Arial" w:hAnsi="Arial" w:cs="Arial"/>
        </w:rPr>
        <w:t xml:space="preserve">C for 2 minutes, followed by 45 cycles of 15 seconds at 94 </w:t>
      </w:r>
      <w:r w:rsidR="008D77E7" w:rsidRPr="0005446F">
        <w:rPr>
          <w:rFonts w:ascii="Arial" w:hAnsi="Arial" w:cs="Arial"/>
        </w:rPr>
        <w:sym w:font="Symbol" w:char="F0B0"/>
      </w:r>
      <w:r w:rsidR="008D77E7" w:rsidRPr="0005446F">
        <w:rPr>
          <w:rFonts w:ascii="Arial" w:hAnsi="Arial" w:cs="Arial"/>
        </w:rPr>
        <w:t xml:space="preserve">C, 30 seconds at 50 </w:t>
      </w:r>
      <w:r w:rsidR="008D77E7" w:rsidRPr="0005446F">
        <w:rPr>
          <w:rFonts w:ascii="Arial" w:hAnsi="Arial" w:cs="Arial"/>
        </w:rPr>
        <w:sym w:font="Symbol" w:char="F0B0"/>
      </w:r>
      <w:r w:rsidR="008D77E7" w:rsidRPr="0005446F">
        <w:rPr>
          <w:rFonts w:ascii="Arial" w:hAnsi="Arial" w:cs="Arial"/>
        </w:rPr>
        <w:t xml:space="preserve">C, </w:t>
      </w:r>
      <w:r w:rsidR="00FB6FFF" w:rsidRPr="0005446F">
        <w:rPr>
          <w:rFonts w:ascii="Arial" w:hAnsi="Arial" w:cs="Arial"/>
        </w:rPr>
        <w:t xml:space="preserve">and </w:t>
      </w:r>
      <w:r w:rsidR="008D77E7" w:rsidRPr="0005446F">
        <w:rPr>
          <w:rFonts w:ascii="Arial" w:hAnsi="Arial" w:cs="Arial"/>
        </w:rPr>
        <w:t xml:space="preserve">1 minute at 72 </w:t>
      </w:r>
      <w:r w:rsidR="008D77E7" w:rsidRPr="0005446F">
        <w:rPr>
          <w:rFonts w:ascii="Arial" w:hAnsi="Arial" w:cs="Arial"/>
        </w:rPr>
        <w:sym w:font="Symbol" w:char="F0B0"/>
      </w:r>
      <w:r w:rsidR="008D77E7" w:rsidRPr="0005446F">
        <w:rPr>
          <w:rFonts w:ascii="Arial" w:hAnsi="Arial" w:cs="Arial"/>
        </w:rPr>
        <w:t xml:space="preserve">C, </w:t>
      </w:r>
      <w:r w:rsidR="00FB6FFF" w:rsidRPr="0005446F">
        <w:rPr>
          <w:rFonts w:ascii="Arial" w:hAnsi="Arial" w:cs="Arial"/>
        </w:rPr>
        <w:t>then</w:t>
      </w:r>
      <w:r w:rsidR="008D77E7" w:rsidRPr="0005446F">
        <w:rPr>
          <w:rFonts w:ascii="Arial" w:hAnsi="Arial" w:cs="Arial"/>
        </w:rPr>
        <w:t xml:space="preserve"> a final elongation at 72 </w:t>
      </w:r>
      <w:r w:rsidR="008D77E7" w:rsidRPr="0005446F">
        <w:rPr>
          <w:rFonts w:ascii="Arial" w:hAnsi="Arial" w:cs="Arial"/>
        </w:rPr>
        <w:sym w:font="Symbol" w:char="F0B0"/>
      </w:r>
      <w:r w:rsidR="008D77E7" w:rsidRPr="0005446F">
        <w:rPr>
          <w:rFonts w:ascii="Arial" w:hAnsi="Arial" w:cs="Arial"/>
        </w:rPr>
        <w:t>C for 10 minutes. For 23S</w:t>
      </w:r>
      <w:r w:rsidR="007D0468" w:rsidRPr="0005446F">
        <w:rPr>
          <w:rFonts w:ascii="Arial" w:hAnsi="Arial" w:cs="Arial"/>
        </w:rPr>
        <w:t xml:space="preserve">, DNA was PCR-amplified under the following conditions: initial denaturation at 94 </w:t>
      </w:r>
      <w:r w:rsidR="007D0468" w:rsidRPr="0005446F">
        <w:rPr>
          <w:rFonts w:ascii="Arial" w:hAnsi="Arial" w:cs="Arial"/>
        </w:rPr>
        <w:sym w:font="Symbol" w:char="F0B0"/>
      </w:r>
      <w:r w:rsidR="007D0468" w:rsidRPr="0005446F">
        <w:rPr>
          <w:rFonts w:ascii="Arial" w:hAnsi="Arial" w:cs="Arial"/>
        </w:rPr>
        <w:t xml:space="preserve">C for 3 minutes, followed by 40 cycles of 30 seconds at 94 </w:t>
      </w:r>
      <w:r w:rsidR="007D0468" w:rsidRPr="0005446F">
        <w:rPr>
          <w:rFonts w:ascii="Arial" w:hAnsi="Arial" w:cs="Arial"/>
        </w:rPr>
        <w:sym w:font="Symbol" w:char="F0B0"/>
      </w:r>
      <w:r w:rsidR="007D0468" w:rsidRPr="0005446F">
        <w:rPr>
          <w:rFonts w:ascii="Arial" w:hAnsi="Arial" w:cs="Arial"/>
        </w:rPr>
        <w:t xml:space="preserve">C, 45 seconds at 55 </w:t>
      </w:r>
      <w:r w:rsidR="007D0468" w:rsidRPr="0005446F">
        <w:rPr>
          <w:rFonts w:ascii="Arial" w:hAnsi="Arial" w:cs="Arial"/>
        </w:rPr>
        <w:sym w:font="Symbol" w:char="F0B0"/>
      </w:r>
      <w:r w:rsidR="007D0468" w:rsidRPr="0005446F">
        <w:rPr>
          <w:rFonts w:ascii="Arial" w:hAnsi="Arial" w:cs="Arial"/>
        </w:rPr>
        <w:t xml:space="preserve">C, </w:t>
      </w:r>
      <w:r w:rsidR="00FB6FFF" w:rsidRPr="0005446F">
        <w:rPr>
          <w:rFonts w:ascii="Arial" w:hAnsi="Arial" w:cs="Arial"/>
        </w:rPr>
        <w:t xml:space="preserve">and </w:t>
      </w:r>
      <w:r w:rsidR="007D0468" w:rsidRPr="0005446F">
        <w:rPr>
          <w:rFonts w:ascii="Arial" w:hAnsi="Arial" w:cs="Arial"/>
        </w:rPr>
        <w:t xml:space="preserve">1 minute at 72 </w:t>
      </w:r>
      <w:r w:rsidR="007D0468" w:rsidRPr="0005446F">
        <w:rPr>
          <w:rFonts w:ascii="Arial" w:hAnsi="Arial" w:cs="Arial"/>
        </w:rPr>
        <w:sym w:font="Symbol" w:char="F0B0"/>
      </w:r>
      <w:r w:rsidR="007D0468" w:rsidRPr="0005446F">
        <w:rPr>
          <w:rFonts w:ascii="Arial" w:hAnsi="Arial" w:cs="Arial"/>
        </w:rPr>
        <w:t xml:space="preserve">C, </w:t>
      </w:r>
      <w:r w:rsidR="00FB6FFF" w:rsidRPr="0005446F">
        <w:rPr>
          <w:rFonts w:ascii="Arial" w:hAnsi="Arial" w:cs="Arial"/>
        </w:rPr>
        <w:t xml:space="preserve">then </w:t>
      </w:r>
      <w:r w:rsidR="007D0468" w:rsidRPr="0005446F">
        <w:rPr>
          <w:rFonts w:ascii="Arial" w:hAnsi="Arial" w:cs="Arial"/>
        </w:rPr>
        <w:t xml:space="preserve">a final elongation at 72 </w:t>
      </w:r>
      <w:r w:rsidR="007D0468" w:rsidRPr="0005446F">
        <w:rPr>
          <w:rFonts w:ascii="Arial" w:hAnsi="Arial" w:cs="Arial"/>
        </w:rPr>
        <w:sym w:font="Symbol" w:char="F0B0"/>
      </w:r>
      <w:r w:rsidR="007D0468" w:rsidRPr="0005446F">
        <w:rPr>
          <w:rFonts w:ascii="Arial" w:hAnsi="Arial" w:cs="Arial"/>
        </w:rPr>
        <w:t>C for 10 minutes.</w:t>
      </w:r>
      <w:r w:rsidR="002847F7" w:rsidRPr="0005446F">
        <w:rPr>
          <w:rFonts w:ascii="Arial" w:hAnsi="Arial" w:cs="Arial"/>
        </w:rPr>
        <w:t xml:space="preserve"> </w:t>
      </w:r>
      <w:r w:rsidR="007D0468" w:rsidRPr="0005446F">
        <w:rPr>
          <w:rFonts w:ascii="Arial" w:hAnsi="Arial" w:cs="Arial"/>
        </w:rPr>
        <w:t xml:space="preserve">After PCR amplification, each reaction was visually inspected with a 2% agarose gel to </w:t>
      </w:r>
      <w:r w:rsidR="002C0F72" w:rsidRPr="0005446F">
        <w:rPr>
          <w:rFonts w:ascii="Arial" w:hAnsi="Arial" w:cs="Arial"/>
        </w:rPr>
        <w:t xml:space="preserve">ensure successful amplification and </w:t>
      </w:r>
      <w:r w:rsidR="007D0468" w:rsidRPr="0005446F">
        <w:rPr>
          <w:rFonts w:ascii="Arial" w:hAnsi="Arial" w:cs="Arial"/>
        </w:rPr>
        <w:t xml:space="preserve">determine amplicon size. </w:t>
      </w:r>
    </w:p>
    <w:p w14:paraId="23F1040A" w14:textId="719C204F" w:rsidR="007D0468" w:rsidRPr="0005446F" w:rsidRDefault="002847F7" w:rsidP="002847F7">
      <w:pPr>
        <w:spacing w:line="480" w:lineRule="auto"/>
        <w:ind w:firstLine="720"/>
        <w:rPr>
          <w:rFonts w:ascii="Arial" w:hAnsi="Arial" w:cs="Arial"/>
        </w:rPr>
      </w:pPr>
      <w:r w:rsidRPr="0005446F">
        <w:rPr>
          <w:rFonts w:ascii="Arial" w:hAnsi="Arial" w:cs="Arial"/>
        </w:rPr>
        <w:t xml:space="preserve">All remaining library preparation and sequencing protocols apply to both the COI and 23S </w:t>
      </w:r>
      <w:r w:rsidR="002C0F72" w:rsidRPr="0005446F">
        <w:rPr>
          <w:rFonts w:ascii="Arial" w:hAnsi="Arial" w:cs="Arial"/>
        </w:rPr>
        <w:t>markers</w:t>
      </w:r>
      <w:r w:rsidRPr="0005446F">
        <w:rPr>
          <w:rFonts w:ascii="Arial" w:hAnsi="Arial" w:cs="Arial"/>
        </w:rPr>
        <w:t xml:space="preserve">. </w:t>
      </w:r>
      <w:r w:rsidR="007D0468" w:rsidRPr="0005446F">
        <w:rPr>
          <w:rFonts w:ascii="Arial" w:hAnsi="Arial" w:cs="Arial"/>
        </w:rPr>
        <w:t xml:space="preserve">Clean-ups were performed by incubating amplicons with Exo1/SAP for 30 minutes at 37 </w:t>
      </w:r>
      <w:r w:rsidR="007D0468" w:rsidRPr="0005446F">
        <w:rPr>
          <w:rFonts w:ascii="Arial" w:hAnsi="Arial" w:cs="Arial"/>
        </w:rPr>
        <w:sym w:font="Symbol" w:char="F0B0"/>
      </w:r>
      <w:r w:rsidR="007D0468" w:rsidRPr="0005446F">
        <w:rPr>
          <w:rFonts w:ascii="Arial" w:hAnsi="Arial" w:cs="Arial"/>
        </w:rPr>
        <w:t xml:space="preserve">C, followed by inactivation at 95 </w:t>
      </w:r>
      <w:r w:rsidR="007D0468" w:rsidRPr="0005446F">
        <w:rPr>
          <w:rFonts w:ascii="Arial" w:hAnsi="Arial" w:cs="Arial"/>
        </w:rPr>
        <w:sym w:font="Symbol" w:char="F0B0"/>
      </w:r>
      <w:r w:rsidR="007D0468" w:rsidRPr="0005446F">
        <w:rPr>
          <w:rFonts w:ascii="Arial" w:hAnsi="Arial" w:cs="Arial"/>
        </w:rPr>
        <w:t xml:space="preserve">C for 5 minutes, then the products were stored at -20 </w:t>
      </w:r>
      <w:r w:rsidR="007D0468" w:rsidRPr="0005446F">
        <w:rPr>
          <w:rFonts w:ascii="Arial" w:hAnsi="Arial" w:cs="Arial"/>
        </w:rPr>
        <w:sym w:font="Symbol" w:char="F0B0"/>
      </w:r>
      <w:r w:rsidR="007D0468" w:rsidRPr="0005446F">
        <w:rPr>
          <w:rFonts w:ascii="Arial" w:hAnsi="Arial" w:cs="Arial"/>
        </w:rPr>
        <w:t xml:space="preserve">C. Next, a second indexing PCR was performed to bind a unique 12-nucleotide index sequence. The PCR reaction included Promega Master mix, 0.5 </w:t>
      </w:r>
      <w:r w:rsidR="007D0468" w:rsidRPr="0005446F">
        <w:rPr>
          <w:rFonts w:ascii="Arial" w:hAnsi="Arial" w:cs="Arial"/>
        </w:rPr>
        <w:sym w:font="Symbol" w:char="F06D"/>
      </w:r>
      <w:r w:rsidR="007D0468" w:rsidRPr="0005446F">
        <w:rPr>
          <w:rFonts w:ascii="Arial" w:hAnsi="Arial" w:cs="Arial"/>
        </w:rPr>
        <w:t xml:space="preserve">M of each primer, and 2 </w:t>
      </w:r>
      <w:r w:rsidR="007D0468" w:rsidRPr="0005446F">
        <w:rPr>
          <w:rFonts w:ascii="Arial" w:hAnsi="Arial" w:cs="Arial"/>
        </w:rPr>
        <w:sym w:font="Symbol" w:char="F06D"/>
      </w:r>
      <w:r w:rsidR="007D0468" w:rsidRPr="0005446F">
        <w:rPr>
          <w:rFonts w:ascii="Arial" w:hAnsi="Arial" w:cs="Arial"/>
        </w:rPr>
        <w:t>l of template DNA. The P</w:t>
      </w:r>
      <w:r w:rsidRPr="0005446F">
        <w:rPr>
          <w:rFonts w:ascii="Arial" w:hAnsi="Arial" w:cs="Arial"/>
        </w:rPr>
        <w:t xml:space="preserve">CR was performed with the following conditions: initial denaturation at 95 </w:t>
      </w:r>
      <w:r w:rsidRPr="0005446F">
        <w:rPr>
          <w:rFonts w:ascii="Arial" w:hAnsi="Arial" w:cs="Arial"/>
        </w:rPr>
        <w:sym w:font="Symbol" w:char="F0B0"/>
      </w:r>
      <w:r w:rsidRPr="0005446F">
        <w:rPr>
          <w:rFonts w:ascii="Arial" w:hAnsi="Arial" w:cs="Arial"/>
        </w:rPr>
        <w:t xml:space="preserve">C for 3 minutes, followed by 8 cycles of 95 </w:t>
      </w:r>
      <w:r w:rsidRPr="0005446F">
        <w:rPr>
          <w:rFonts w:ascii="Arial" w:hAnsi="Arial" w:cs="Arial"/>
        </w:rPr>
        <w:sym w:font="Symbol" w:char="F0B0"/>
      </w:r>
      <w:r w:rsidRPr="0005446F">
        <w:rPr>
          <w:rFonts w:ascii="Arial" w:hAnsi="Arial" w:cs="Arial"/>
        </w:rPr>
        <w:t xml:space="preserve">C for 30 seconds, 55 </w:t>
      </w:r>
      <w:r w:rsidRPr="0005446F">
        <w:rPr>
          <w:rFonts w:ascii="Arial" w:hAnsi="Arial" w:cs="Arial"/>
        </w:rPr>
        <w:sym w:font="Symbol" w:char="F0B0"/>
      </w:r>
      <w:r w:rsidRPr="0005446F">
        <w:rPr>
          <w:rFonts w:ascii="Arial" w:hAnsi="Arial" w:cs="Arial"/>
        </w:rPr>
        <w:t xml:space="preserve">C for 30 seconds, and 72 </w:t>
      </w:r>
      <w:r w:rsidRPr="0005446F">
        <w:rPr>
          <w:rFonts w:ascii="Arial" w:hAnsi="Arial" w:cs="Arial"/>
        </w:rPr>
        <w:sym w:font="Symbol" w:char="F0B0"/>
      </w:r>
      <w:r w:rsidRPr="0005446F">
        <w:rPr>
          <w:rFonts w:ascii="Arial" w:hAnsi="Arial" w:cs="Arial"/>
        </w:rPr>
        <w:t>C for 30 seconds. Each reaction was visually inspected with a 2% agarose gel to ensure successful amplification.</w:t>
      </w:r>
    </w:p>
    <w:p w14:paraId="06F76794" w14:textId="6955259A" w:rsidR="002847F7" w:rsidRPr="0005446F" w:rsidRDefault="003C7DCE" w:rsidP="002847F7">
      <w:pPr>
        <w:spacing w:line="480" w:lineRule="auto"/>
        <w:ind w:firstLine="720"/>
        <w:rPr>
          <w:rFonts w:ascii="Arial" w:hAnsi="Arial" w:cs="Arial"/>
        </w:rPr>
      </w:pPr>
      <w:ins w:id="1319" w:author="Simon Brandl" w:date="2020-06-01T14:49:00Z">
        <w:r>
          <w:rPr>
            <w:rFonts w:ascii="Arial" w:hAnsi="Arial" w:cs="Arial"/>
          </w:rPr>
          <w:t xml:space="preserve">A volume of </w:t>
        </w:r>
      </w:ins>
      <w:r w:rsidR="002847F7" w:rsidRPr="0005446F">
        <w:rPr>
          <w:rFonts w:ascii="Arial" w:hAnsi="Arial" w:cs="Arial"/>
        </w:rPr>
        <w:t xml:space="preserve">25 </w:t>
      </w:r>
      <w:r w:rsidR="002847F7" w:rsidRPr="0005446F">
        <w:rPr>
          <w:rFonts w:ascii="Arial" w:hAnsi="Arial" w:cs="Arial"/>
        </w:rPr>
        <w:sym w:font="Symbol" w:char="F06D"/>
      </w:r>
      <w:r w:rsidR="002847F7" w:rsidRPr="0005446F">
        <w:rPr>
          <w:rFonts w:ascii="Arial" w:hAnsi="Arial" w:cs="Arial"/>
        </w:rPr>
        <w:t xml:space="preserve">l of each indexed amplicon was cleaned and normalized with the </w:t>
      </w:r>
      <w:proofErr w:type="spellStart"/>
      <w:r w:rsidR="002847F7" w:rsidRPr="0005446F">
        <w:rPr>
          <w:rFonts w:ascii="Arial" w:hAnsi="Arial" w:cs="Arial"/>
        </w:rPr>
        <w:t>SequalPrep</w:t>
      </w:r>
      <w:proofErr w:type="spellEnd"/>
      <w:r w:rsidR="002847F7" w:rsidRPr="0005446F">
        <w:rPr>
          <w:rFonts w:ascii="Arial" w:hAnsi="Arial" w:cs="Arial"/>
        </w:rPr>
        <w:t xml:space="preserve"> Normalization Kit (Life Technologies, Carlsbad, California, USA) according to the manufacturer’s protocol. For sample pooling, 5 </w:t>
      </w:r>
      <w:r w:rsidR="002847F7" w:rsidRPr="0005446F">
        <w:rPr>
          <w:rFonts w:ascii="Arial" w:hAnsi="Arial" w:cs="Arial"/>
        </w:rPr>
        <w:sym w:font="Symbol" w:char="F06D"/>
      </w:r>
      <w:r w:rsidR="002847F7" w:rsidRPr="0005446F">
        <w:rPr>
          <w:rFonts w:ascii="Arial" w:hAnsi="Arial" w:cs="Arial"/>
        </w:rPr>
        <w:t>l of each sample was added together.</w:t>
      </w:r>
      <w:r w:rsidR="00FE295B" w:rsidRPr="0005446F">
        <w:rPr>
          <w:rFonts w:ascii="Arial" w:hAnsi="Arial" w:cs="Arial"/>
        </w:rPr>
        <w:t xml:space="preserve"> Finally, library pools were sent to the </w:t>
      </w:r>
      <w:proofErr w:type="spellStart"/>
      <w:r w:rsidR="00FE295B" w:rsidRPr="0005446F">
        <w:rPr>
          <w:rFonts w:ascii="Arial" w:hAnsi="Arial" w:cs="Arial"/>
        </w:rPr>
        <w:t>Genohub</w:t>
      </w:r>
      <w:proofErr w:type="spellEnd"/>
      <w:r w:rsidR="00FE295B" w:rsidRPr="0005446F">
        <w:rPr>
          <w:rFonts w:ascii="Arial" w:hAnsi="Arial" w:cs="Arial"/>
        </w:rPr>
        <w:t xml:space="preserve"> service provider (Austin, Texas, USA). Prior to sequencing, quality control measures were </w:t>
      </w:r>
      <w:r w:rsidR="00542121" w:rsidRPr="0005446F">
        <w:rPr>
          <w:rFonts w:ascii="Arial" w:hAnsi="Arial" w:cs="Arial"/>
        </w:rPr>
        <w:t>performed</w:t>
      </w:r>
      <w:r w:rsidR="00FE295B" w:rsidRPr="0005446F">
        <w:rPr>
          <w:rFonts w:ascii="Arial" w:hAnsi="Arial" w:cs="Arial"/>
        </w:rPr>
        <w:t xml:space="preserve">, including </w:t>
      </w:r>
      <w:r w:rsidR="00FE295B" w:rsidRPr="0005446F">
        <w:rPr>
          <w:rFonts w:ascii="Arial" w:hAnsi="Arial" w:cs="Arial"/>
        </w:rPr>
        <w:lastRenderedPageBreak/>
        <w:t xml:space="preserve">bead cleaning with </w:t>
      </w:r>
      <w:proofErr w:type="spellStart"/>
      <w:r w:rsidR="00FE295B" w:rsidRPr="0005446F">
        <w:rPr>
          <w:rFonts w:ascii="Arial" w:hAnsi="Arial" w:cs="Arial"/>
        </w:rPr>
        <w:t>Agencourt</w:t>
      </w:r>
      <w:proofErr w:type="spellEnd"/>
      <w:r w:rsidR="00FE295B" w:rsidRPr="0005446F">
        <w:rPr>
          <w:rFonts w:ascii="Arial" w:hAnsi="Arial" w:cs="Arial"/>
        </w:rPr>
        <w:t xml:space="preserve"> </w:t>
      </w:r>
      <w:proofErr w:type="spellStart"/>
      <w:r w:rsidR="00FE295B" w:rsidRPr="0005446F">
        <w:rPr>
          <w:rFonts w:ascii="Arial" w:hAnsi="Arial" w:cs="Arial"/>
        </w:rPr>
        <w:t>AMPure</w:t>
      </w:r>
      <w:proofErr w:type="spellEnd"/>
      <w:r w:rsidR="00FE295B" w:rsidRPr="0005446F">
        <w:rPr>
          <w:rFonts w:ascii="Arial" w:hAnsi="Arial" w:cs="Arial"/>
        </w:rPr>
        <w:t xml:space="preserve"> XP beads (Beckman Coulter, Brea, California, USA)</w:t>
      </w:r>
      <w:r w:rsidR="00542121" w:rsidRPr="0005446F">
        <w:rPr>
          <w:rFonts w:ascii="Arial" w:hAnsi="Arial" w:cs="Arial"/>
        </w:rPr>
        <w:t xml:space="preserve"> to remove &lt;200 bp amplicons, sample quantification with a Qubit Fluorometer (Invitrogen, Carlsbad, California, USA), and amplicon average size analysis with a</w:t>
      </w:r>
      <w:r w:rsidR="00E453D6" w:rsidRPr="0005446F">
        <w:rPr>
          <w:rFonts w:ascii="Arial" w:hAnsi="Arial" w:cs="Arial"/>
        </w:rPr>
        <w:t>n Agilent</w:t>
      </w:r>
      <w:r w:rsidR="00542121" w:rsidRPr="0005446F">
        <w:rPr>
          <w:rFonts w:ascii="Arial" w:hAnsi="Arial" w:cs="Arial"/>
        </w:rPr>
        <w:t xml:space="preserve"> </w:t>
      </w:r>
      <w:proofErr w:type="spellStart"/>
      <w:r w:rsidR="00542121" w:rsidRPr="0005446F">
        <w:rPr>
          <w:rFonts w:ascii="Arial" w:hAnsi="Arial" w:cs="Arial"/>
        </w:rPr>
        <w:t>TapeStation</w:t>
      </w:r>
      <w:proofErr w:type="spellEnd"/>
      <w:r w:rsidR="00542121" w:rsidRPr="0005446F">
        <w:rPr>
          <w:rFonts w:ascii="Arial" w:hAnsi="Arial" w:cs="Arial"/>
        </w:rPr>
        <w:t xml:space="preserve"> 4200 (Agilent, Santa Clara, California, USA). Finally, sequencing was performed </w:t>
      </w:r>
      <w:r w:rsidR="00FE295B" w:rsidRPr="0005446F">
        <w:rPr>
          <w:rFonts w:ascii="Arial" w:hAnsi="Arial" w:cs="Arial"/>
        </w:rPr>
        <w:t xml:space="preserve">on an Illumina </w:t>
      </w:r>
      <w:proofErr w:type="spellStart"/>
      <w:r w:rsidR="00FE295B" w:rsidRPr="0005446F">
        <w:rPr>
          <w:rFonts w:ascii="Arial" w:hAnsi="Arial" w:cs="Arial"/>
        </w:rPr>
        <w:t>HiSeq</w:t>
      </w:r>
      <w:proofErr w:type="spellEnd"/>
      <w:r w:rsidR="00FE295B" w:rsidRPr="0005446F">
        <w:rPr>
          <w:rFonts w:ascii="Arial" w:hAnsi="Arial" w:cs="Arial"/>
        </w:rPr>
        <w:t xml:space="preserve"> using the </w:t>
      </w:r>
      <w:proofErr w:type="spellStart"/>
      <w:r w:rsidR="00FE295B" w:rsidRPr="0005446F">
        <w:rPr>
          <w:rFonts w:ascii="Arial" w:hAnsi="Arial" w:cs="Arial"/>
        </w:rPr>
        <w:t>HiSeq</w:t>
      </w:r>
      <w:proofErr w:type="spellEnd"/>
      <w:r w:rsidR="00FE295B" w:rsidRPr="0005446F">
        <w:rPr>
          <w:rFonts w:ascii="Arial" w:hAnsi="Arial" w:cs="Arial"/>
        </w:rPr>
        <w:t xml:space="preserve"> Rapid SBS Kit v2</w:t>
      </w:r>
      <w:r w:rsidR="00542121" w:rsidRPr="0005446F">
        <w:rPr>
          <w:rFonts w:ascii="Arial" w:hAnsi="Arial" w:cs="Arial"/>
        </w:rPr>
        <w:t xml:space="preserve">, </w:t>
      </w:r>
      <w:r w:rsidR="00FE295B" w:rsidRPr="0005446F">
        <w:rPr>
          <w:rFonts w:ascii="Arial" w:hAnsi="Arial" w:cs="Arial"/>
        </w:rPr>
        <w:t>500</w:t>
      </w:r>
      <w:r w:rsidR="00542121" w:rsidRPr="0005446F">
        <w:rPr>
          <w:rFonts w:ascii="Arial" w:hAnsi="Arial" w:cs="Arial"/>
        </w:rPr>
        <w:t>-</w:t>
      </w:r>
      <w:r w:rsidR="00FE295B" w:rsidRPr="0005446F">
        <w:rPr>
          <w:rFonts w:ascii="Arial" w:hAnsi="Arial" w:cs="Arial"/>
        </w:rPr>
        <w:t>cycles</w:t>
      </w:r>
      <w:r w:rsidR="00542121" w:rsidRPr="0005446F">
        <w:rPr>
          <w:rFonts w:ascii="Arial" w:hAnsi="Arial" w:cs="Arial"/>
        </w:rPr>
        <w:t xml:space="preserve"> (Illumina, San Diego, California, USA)</w:t>
      </w:r>
      <w:r w:rsidR="00FE295B" w:rsidRPr="0005446F">
        <w:rPr>
          <w:rFonts w:ascii="Arial" w:hAnsi="Arial" w:cs="Arial"/>
        </w:rPr>
        <w:t>.</w:t>
      </w:r>
    </w:p>
    <w:p w14:paraId="3C2F2DE4" w14:textId="79005832" w:rsidR="00542121" w:rsidRPr="0005446F" w:rsidRDefault="00542121" w:rsidP="002847F7">
      <w:pPr>
        <w:spacing w:line="480" w:lineRule="auto"/>
        <w:ind w:firstLine="720"/>
        <w:rPr>
          <w:rFonts w:ascii="Arial" w:hAnsi="Arial" w:cs="Arial"/>
        </w:rPr>
      </w:pPr>
    </w:p>
    <w:p w14:paraId="1D44643C" w14:textId="2C33F6FC" w:rsidR="00542121" w:rsidRPr="0005446F" w:rsidRDefault="00542121" w:rsidP="00542121">
      <w:pPr>
        <w:spacing w:line="480" w:lineRule="auto"/>
        <w:rPr>
          <w:rFonts w:ascii="Arial" w:hAnsi="Arial" w:cs="Arial"/>
          <w:i/>
        </w:rPr>
      </w:pPr>
      <w:r w:rsidRPr="0005446F">
        <w:rPr>
          <w:rFonts w:ascii="Arial" w:hAnsi="Arial" w:cs="Arial"/>
          <w:i/>
        </w:rPr>
        <w:t>Sequence bioinformatics</w:t>
      </w:r>
    </w:p>
    <w:p w14:paraId="380D32EF" w14:textId="3BBA390F" w:rsidR="00836D48" w:rsidRPr="0005446F" w:rsidRDefault="00836D48" w:rsidP="00045045">
      <w:pPr>
        <w:spacing w:line="480" w:lineRule="auto"/>
        <w:ind w:firstLine="720"/>
        <w:rPr>
          <w:rFonts w:ascii="Arial" w:hAnsi="Arial" w:cs="Arial"/>
        </w:rPr>
      </w:pPr>
      <w:r w:rsidRPr="0005446F">
        <w:rPr>
          <w:rFonts w:ascii="Arial" w:hAnsi="Arial" w:cs="Arial"/>
        </w:rPr>
        <w:t>For the COI sequences, a joint QIIME</w:t>
      </w:r>
      <w:r w:rsidR="003806DD" w:rsidRPr="0005446F">
        <w:rPr>
          <w:rFonts w:ascii="Arial" w:hAnsi="Arial" w:cs="Arial"/>
        </w:rPr>
        <w:fldChar w:fldCharType="begin"/>
      </w:r>
      <w:ins w:id="1320" w:author="Simon Brandl" w:date="2020-06-01T20:33:00Z">
        <w:r w:rsidR="001A739E">
          <w:rPr>
            <w:rFonts w:ascii="Arial" w:hAnsi="Arial" w:cs="Arial"/>
          </w:rPr>
          <w:instrText xml:space="preserve"> ADDIN ZOTERO_ITEM CSL_CITATION {"citationID":"a34i1kjbj","properties":{"formattedCitation":"\\super 114\\nosupersub{}","plainCitation":"114","noteIndex":0},"citationItems":[{"id":2350,"uris":["http://zotero.org/users/3131818/items/QGVCIJGX"],"uri":["http://zotero.org/users/3131818/items/QGVCIJGX"],"itemData":{"id":2350,"type":"article-journal","container-title":"Nature methods","ISSN":"1548-7105","issue":"5","journalAbbreviation":"Nature methods","page":"335","title":"QIIME allows analysis of high-throughput community sequencing data","volume":"7","author":[{"family":"Caporaso","given":"J Gregory"},{"family":"Kuczynski","given":"Justin"},{"family":"Stombaugh","given":"Jesse"},{"family":"Bittinger","given":"Kyle"},{"family":"Bushman","given":"Frederic D"},{"family":"Costello","given":"Elizabeth K"},{"family":"Fierer","given":"Noah"},{"family":"Pena","given":"Antonio Gonzalez"},{"family":"Goodrich","given":"Julia K"},{"family":"Gordon","given":"Jeffrey I"}],"issued":{"date-parts":[["2010"]]}}}],"schema":"https://github.com/citation-style-language/schema/raw/master/csl-citation.json"} </w:instrText>
        </w:r>
      </w:ins>
      <w:del w:id="1321" w:author="Simon Brandl" w:date="2020-06-01T20:09:00Z">
        <w:r w:rsidR="00ED5488" w:rsidRPr="0005446F" w:rsidDel="002F5BC0">
          <w:rPr>
            <w:rFonts w:ascii="Arial" w:hAnsi="Arial" w:cs="Arial"/>
          </w:rPr>
          <w:delInstrText xml:space="preserve"> ADDIN ZOTERO_ITEM CSL_CITATION {"citationID":"a34i1kjbj","properties":{"formattedCitation":"\\super 112\\nosupersub{}","plainCitation":"112","noteIndex":0},"citationItems":[{"id":2350,"uris":["http://zotero.org/users/3131818/items/QGVCIJGX"],"uri":["http://zotero.org/users/3131818/items/QGVCIJGX"],"itemData":{"id":2350,"type":"article-journal","container-title":"Nature methods","ISSN":"1548-7105","issue":"5","journalAbbreviation":"Nature methods","page":"335","title":"QIIME allows analysis of high-throughput community sequencing data","volume":"7","author":[{"family":"Caporaso","given":"J Gregory"},{"family":"Kuczynski","given":"Justin"},{"family":"Stombaugh","given":"Jesse"},{"family":"Bittinger","given":"Kyle"},{"family":"Bushman","given":"Frederic D"},{"family":"Costello","given":"Elizabeth K"},{"family":"Fierer","given":"Noah"},{"family":"Pena","given":"Antonio Gonzalez"},{"family":"Goodrich","given":"Julia K"},{"family":"Gordon","given":"Jeffrey I"}],"issued":{"date-parts":[["2010"]]}}}],"schema":"https://github.com/citation-style-language/schema/raw/master/csl-citation.json"} </w:delInstrText>
        </w:r>
      </w:del>
      <w:r w:rsidR="003806DD" w:rsidRPr="0005446F">
        <w:rPr>
          <w:rFonts w:ascii="Arial" w:hAnsi="Arial" w:cs="Arial"/>
        </w:rPr>
        <w:fldChar w:fldCharType="separate"/>
      </w:r>
      <w:ins w:id="1322" w:author="Simon Brandl" w:date="2020-06-01T20:33:00Z">
        <w:r w:rsidR="001A739E" w:rsidRPr="001A739E">
          <w:rPr>
            <w:rFonts w:ascii="Arial" w:hAnsi="Arial" w:cs="Arial"/>
            <w:vertAlign w:val="superscript"/>
            <w:rPrChange w:id="1323" w:author="Simon Brandl" w:date="2020-06-01T20:33:00Z">
              <w:rPr>
                <w:rFonts w:ascii="Times New Roman" w:hAnsi="Times New Roman" w:cs="Times New Roman"/>
                <w:vertAlign w:val="superscript"/>
              </w:rPr>
            </w:rPrChange>
          </w:rPr>
          <w:t>114</w:t>
        </w:r>
      </w:ins>
      <w:del w:id="1324" w:author="Simon Brandl" w:date="2020-06-01T20:09:00Z">
        <w:r w:rsidR="00ED5488" w:rsidRPr="001A739E" w:rsidDel="002F5BC0">
          <w:rPr>
            <w:rFonts w:ascii="Arial" w:hAnsi="Arial" w:cs="Arial"/>
            <w:vertAlign w:val="superscript"/>
            <w:rPrChange w:id="1325" w:author="Simon Brandl" w:date="2020-06-01T20:33:00Z">
              <w:rPr>
                <w:rFonts w:ascii="Arial" w:hAnsi="Arial" w:cs="Arial"/>
                <w:vertAlign w:val="superscript"/>
              </w:rPr>
            </w:rPrChange>
          </w:rPr>
          <w:delText>112</w:delText>
        </w:r>
      </w:del>
      <w:r w:rsidR="003806DD" w:rsidRPr="0005446F">
        <w:rPr>
          <w:rFonts w:ascii="Arial" w:hAnsi="Arial" w:cs="Arial"/>
        </w:rPr>
        <w:fldChar w:fldCharType="end"/>
      </w:r>
      <w:r w:rsidRPr="0005446F">
        <w:rPr>
          <w:rFonts w:ascii="Arial" w:hAnsi="Arial" w:cs="Arial"/>
        </w:rPr>
        <w:t xml:space="preserve"> and UPARS</w:t>
      </w:r>
      <w:r w:rsidR="00E453D6" w:rsidRPr="0005446F">
        <w:rPr>
          <w:rFonts w:ascii="Arial" w:hAnsi="Arial" w:cs="Arial"/>
        </w:rPr>
        <w:t>E</w:t>
      </w:r>
      <w:r w:rsidR="003806DD" w:rsidRPr="0005446F">
        <w:rPr>
          <w:rFonts w:ascii="Arial" w:hAnsi="Arial" w:cs="Arial"/>
        </w:rPr>
        <w:fldChar w:fldCharType="begin"/>
      </w:r>
      <w:ins w:id="1326" w:author="Simon Brandl" w:date="2020-06-01T20:34:00Z">
        <w:r w:rsidR="001A739E">
          <w:rPr>
            <w:rFonts w:ascii="Arial" w:hAnsi="Arial" w:cs="Arial"/>
          </w:rPr>
          <w:instrText xml:space="preserve"> ADDIN ZOTERO_ITEM CSL_CITATION {"citationID":"acskd82ch6","properties":{"formattedCitation":"\\super 115\\nosupersub{}","plainCitation":"115","noteIndex":0},"citationItems":[{"id":2351,"uris":["http://zotero.org/users/3131818/items/MWLKF6IR"],"uri":["http://zotero.org/users/3131818/items/MWLKF6IR"],"itemData":{"id":2351,"type":"article-journal","container-title":"Nature methods","ISSN":"1548-7105","issue":"10","journalAbbreviation":"Nature methods","page":"996","title":"UPARSE: highly accurate OTU sequences from microbial amplicon reads","volume":"10","author":[{"family":"Edgar","given":"Robert C"}],"issued":{"date-parts":[["2013"]]}}}],"schema":"https://github.com/citation-style-language/schema/raw/master/csl-citation.json"} </w:instrText>
        </w:r>
      </w:ins>
      <w:del w:id="1327" w:author="Simon Brandl" w:date="2020-06-01T20:09:00Z">
        <w:r w:rsidR="00ED5488" w:rsidRPr="0005446F" w:rsidDel="002F5BC0">
          <w:rPr>
            <w:rFonts w:ascii="Arial" w:hAnsi="Arial" w:cs="Arial"/>
          </w:rPr>
          <w:delInstrText xml:space="preserve"> ADDIN ZOTERO_ITEM CSL_CITATION {"citationID":"acskd82ch6","properties":{"formattedCitation":"\\super 113\\nosupersub{}","plainCitation":"113","noteIndex":0},"citationItems":[{"id":2351,"uris":["http://zotero.org/users/3131818/items/MWLKF6IR"],"uri":["http://zotero.org/users/3131818/items/MWLKF6IR"],"itemData":{"id":2351,"type":"article-journal","container-title":"Nature methods","ISSN":"1548-7105","issue":"10","journalAbbreviation":"Nature methods","page":"996","title":"UPARSE: highly accurate OTU sequences from microbial amplicon reads","volume":"10","author":[{"family":"Edgar","given":"Robert C"}],"issued":{"date-parts":[["2013"]]}}}],"schema":"https://github.com/citation-style-language/schema/raw/master/csl-citation.json"} </w:delInstrText>
        </w:r>
      </w:del>
      <w:r w:rsidR="003806DD" w:rsidRPr="0005446F">
        <w:rPr>
          <w:rFonts w:ascii="Arial" w:hAnsi="Arial" w:cs="Arial"/>
        </w:rPr>
        <w:fldChar w:fldCharType="separate"/>
      </w:r>
      <w:ins w:id="1328" w:author="Simon Brandl" w:date="2020-06-01T20:34:00Z">
        <w:r w:rsidR="001A739E" w:rsidRPr="001A739E">
          <w:rPr>
            <w:rFonts w:ascii="Arial" w:hAnsi="Arial" w:cs="Arial"/>
            <w:vertAlign w:val="superscript"/>
            <w:rPrChange w:id="1329" w:author="Simon Brandl" w:date="2020-06-01T20:34:00Z">
              <w:rPr>
                <w:rFonts w:ascii="Times New Roman" w:hAnsi="Times New Roman" w:cs="Times New Roman"/>
                <w:vertAlign w:val="superscript"/>
              </w:rPr>
            </w:rPrChange>
          </w:rPr>
          <w:t>115</w:t>
        </w:r>
      </w:ins>
      <w:del w:id="1330" w:author="Simon Brandl" w:date="2020-06-01T20:09:00Z">
        <w:r w:rsidR="00ED5488" w:rsidRPr="001A739E" w:rsidDel="002F5BC0">
          <w:rPr>
            <w:rFonts w:ascii="Arial" w:hAnsi="Arial" w:cs="Arial"/>
            <w:vertAlign w:val="superscript"/>
            <w:rPrChange w:id="1331" w:author="Simon Brandl" w:date="2020-06-01T20:34:00Z">
              <w:rPr>
                <w:rFonts w:ascii="Arial" w:hAnsi="Arial" w:cs="Arial"/>
                <w:vertAlign w:val="superscript"/>
              </w:rPr>
            </w:rPrChange>
          </w:rPr>
          <w:delText>113</w:delText>
        </w:r>
      </w:del>
      <w:r w:rsidR="003806DD" w:rsidRPr="0005446F">
        <w:rPr>
          <w:rFonts w:ascii="Arial" w:hAnsi="Arial" w:cs="Arial"/>
        </w:rPr>
        <w:fldChar w:fldCharType="end"/>
      </w:r>
      <w:r w:rsidR="00E453D6" w:rsidRPr="0005446F">
        <w:rPr>
          <w:rFonts w:ascii="Arial" w:hAnsi="Arial" w:cs="Arial"/>
        </w:rPr>
        <w:t xml:space="preserve"> </w:t>
      </w:r>
      <w:r w:rsidRPr="0005446F">
        <w:rPr>
          <w:rFonts w:ascii="Arial" w:hAnsi="Arial" w:cs="Arial"/>
        </w:rPr>
        <w:t>pipeline</w:t>
      </w:r>
      <w:r w:rsidR="00E453D6" w:rsidRPr="0005446F">
        <w:rPr>
          <w:rFonts w:ascii="Arial" w:hAnsi="Arial" w:cs="Arial"/>
        </w:rPr>
        <w:t xml:space="preserve"> was employed for bioinformatic processing. Sequences were demultiplexed and initial quality filtering was performed with QIIME v1.9.1. Primer sequences were trimmed with </w:t>
      </w:r>
      <w:proofErr w:type="spellStart"/>
      <w:r w:rsidR="00E453D6" w:rsidRPr="0005446F">
        <w:rPr>
          <w:rFonts w:ascii="Arial" w:hAnsi="Arial" w:cs="Arial"/>
        </w:rPr>
        <w:t>Cutadapt</w:t>
      </w:r>
      <w:proofErr w:type="spellEnd"/>
      <w:r w:rsidR="00E453D6" w:rsidRPr="0005446F">
        <w:rPr>
          <w:rFonts w:ascii="Arial" w:hAnsi="Arial" w:cs="Arial"/>
        </w:rPr>
        <w:t xml:space="preserve"> v1.</w:t>
      </w:r>
      <w:r w:rsidR="00463D8C" w:rsidRPr="0005446F">
        <w:rPr>
          <w:rFonts w:ascii="Arial" w:hAnsi="Arial" w:cs="Arial"/>
        </w:rPr>
        <w:t>18</w:t>
      </w:r>
      <w:r w:rsidR="003806DD" w:rsidRPr="0005446F">
        <w:rPr>
          <w:rFonts w:ascii="Arial" w:hAnsi="Arial" w:cs="Arial"/>
        </w:rPr>
        <w:fldChar w:fldCharType="begin"/>
      </w:r>
      <w:ins w:id="1332" w:author="Simon Brandl" w:date="2020-06-01T20:34:00Z">
        <w:r w:rsidR="001A739E">
          <w:rPr>
            <w:rFonts w:ascii="Arial" w:hAnsi="Arial" w:cs="Arial"/>
          </w:rPr>
          <w:instrText xml:space="preserve"> ADDIN ZOTERO_ITEM CSL_CITATION {"citationID":"a2o41j90298","properties":{"formattedCitation":"\\super 116\\nosupersub{}","plainCitation":"116","noteIndex":0},"citationItems":[{"id":2352,"uris":["http://zotero.org/users/3131818/items/SU43ZLLC"],"uri":["http://zotero.org/users/3131818/items/SU43ZLLC"],"itemData":{"id":2352,"type":"article-journal","container-title":"EMBnet. journal","ISSN":"2226-6089","issue":"1","journalAbbreviation":"EMBnet. journal","page":"10-12","title":"Cutadapt removes adapter sequences from high-throughput sequencing reads","volume":"17","author":[{"family":"Martin","given":"Marcel"}],"issued":{"date-parts":[["2011"]]}}}],"schema":"https://github.com/citation-style-language/schema/raw/master/csl-citation.json"} </w:instrText>
        </w:r>
      </w:ins>
      <w:del w:id="1333" w:author="Simon Brandl" w:date="2020-06-01T20:09:00Z">
        <w:r w:rsidR="00ED5488" w:rsidRPr="0005446F" w:rsidDel="002F5BC0">
          <w:rPr>
            <w:rFonts w:ascii="Arial" w:hAnsi="Arial" w:cs="Arial"/>
          </w:rPr>
          <w:delInstrText xml:space="preserve"> ADDIN ZOTERO_ITEM CSL_CITATION {"citationID":"a2o41j90298","properties":{"formattedCitation":"\\super 114\\nosupersub{}","plainCitation":"114","noteIndex":0},"citationItems":[{"id":2352,"uris":["http://zotero.org/users/3131818/items/SU43ZLLC"],"uri":["http://zotero.org/users/3131818/items/SU43ZLLC"],"itemData":{"id":2352,"type":"article-journal","container-title":"EMBnet. journal","ISSN":"2226-6089","issue":"1","journalAbbreviation":"EMBnet. journal","page":"10-12","title":"Cutadapt removes adapter sequences from high-throughput sequencing reads","volume":"17","author":[{"family":"Martin","given":"Marcel"}],"issued":{"date-parts":[["2011"]]}}}],"schema":"https://github.com/citation-style-language/schema/raw/master/csl-citation.json"} </w:delInstrText>
        </w:r>
      </w:del>
      <w:r w:rsidR="003806DD" w:rsidRPr="0005446F">
        <w:rPr>
          <w:rFonts w:ascii="Arial" w:hAnsi="Arial" w:cs="Arial"/>
        </w:rPr>
        <w:fldChar w:fldCharType="separate"/>
      </w:r>
      <w:ins w:id="1334" w:author="Simon Brandl" w:date="2020-06-01T20:34:00Z">
        <w:r w:rsidR="001A739E" w:rsidRPr="001A739E">
          <w:rPr>
            <w:rFonts w:ascii="Arial" w:hAnsi="Arial" w:cs="Arial"/>
            <w:vertAlign w:val="superscript"/>
            <w:rPrChange w:id="1335" w:author="Simon Brandl" w:date="2020-06-01T20:34:00Z">
              <w:rPr>
                <w:rFonts w:ascii="Times New Roman" w:hAnsi="Times New Roman" w:cs="Times New Roman"/>
                <w:vertAlign w:val="superscript"/>
              </w:rPr>
            </w:rPrChange>
          </w:rPr>
          <w:t>116</w:t>
        </w:r>
      </w:ins>
      <w:del w:id="1336" w:author="Simon Brandl" w:date="2020-06-01T20:09:00Z">
        <w:r w:rsidR="00ED5488" w:rsidRPr="001A739E" w:rsidDel="002F5BC0">
          <w:rPr>
            <w:rFonts w:ascii="Arial" w:hAnsi="Arial" w:cs="Arial"/>
            <w:vertAlign w:val="superscript"/>
            <w:rPrChange w:id="1337" w:author="Simon Brandl" w:date="2020-06-01T20:34:00Z">
              <w:rPr>
                <w:rFonts w:ascii="Arial" w:hAnsi="Arial" w:cs="Arial"/>
                <w:vertAlign w:val="superscript"/>
              </w:rPr>
            </w:rPrChange>
          </w:rPr>
          <w:delText>114</w:delText>
        </w:r>
      </w:del>
      <w:r w:rsidR="003806DD" w:rsidRPr="0005446F">
        <w:rPr>
          <w:rFonts w:ascii="Arial" w:hAnsi="Arial" w:cs="Arial"/>
        </w:rPr>
        <w:fldChar w:fldCharType="end"/>
      </w:r>
      <w:r w:rsidR="003806DD" w:rsidRPr="0005446F">
        <w:rPr>
          <w:rFonts w:ascii="Arial" w:hAnsi="Arial" w:cs="Arial"/>
        </w:rPr>
        <w:t xml:space="preserve">, </w:t>
      </w:r>
      <w:r w:rsidR="00E453D6" w:rsidRPr="0005446F">
        <w:rPr>
          <w:rFonts w:ascii="Arial" w:hAnsi="Arial" w:cs="Arial"/>
        </w:rPr>
        <w:t xml:space="preserve"> then forward and reverse reads were pair-end merged with USEARCH v</w:t>
      </w:r>
      <w:r w:rsidR="00463D8C" w:rsidRPr="0005446F">
        <w:rPr>
          <w:rFonts w:ascii="Arial" w:hAnsi="Arial" w:cs="Arial"/>
        </w:rPr>
        <w:t>11.0.667</w:t>
      </w:r>
      <w:r w:rsidR="003806DD" w:rsidRPr="0005446F">
        <w:rPr>
          <w:rFonts w:ascii="Arial" w:hAnsi="Arial" w:cs="Arial"/>
        </w:rPr>
        <w:fldChar w:fldCharType="begin"/>
      </w:r>
      <w:ins w:id="1338" w:author="Simon Brandl" w:date="2020-06-01T20:34:00Z">
        <w:r w:rsidR="001A739E">
          <w:rPr>
            <w:rFonts w:ascii="Arial" w:hAnsi="Arial" w:cs="Arial"/>
          </w:rPr>
          <w:instrText xml:space="preserve"> ADDIN ZOTERO_ITEM CSL_CITATION {"citationID":"a25p7as6d53","properties":{"formattedCitation":"\\super 117\\nosupersub{}","plainCitation":"117","noteIndex":0},"citationItems":[{"id":1794,"uris":["http://zotero.org/users/3131818/items/G3AHD2KD"],"uri":["http://zotero.org/users/3131818/items/G3AHD2KD"],"itemData":{"id":1794,"type":"article-journal","container-title":"Bioinformatics","ISSN":"1460-2059","issue":"19","journalAbbreviation":"Bioinformatics","page":"2460-2461","title":"Search and clustering orders of magnitude faster than BLAST","volume":"26","author":[{"family":"Edgar","given":"Robert C"}],"issued":{"date-parts":[["2010"]]}}}],"schema":"https://github.com/citation-style-language/schema/raw/master/csl-citation.json"} </w:instrText>
        </w:r>
      </w:ins>
      <w:del w:id="1339" w:author="Simon Brandl" w:date="2020-06-01T20:09:00Z">
        <w:r w:rsidR="00ED5488" w:rsidRPr="0005446F" w:rsidDel="002F5BC0">
          <w:rPr>
            <w:rFonts w:ascii="Arial" w:hAnsi="Arial" w:cs="Arial"/>
          </w:rPr>
          <w:delInstrText xml:space="preserve"> ADDIN ZOTERO_ITEM CSL_CITATION {"citationID":"a25p7as6d53","properties":{"formattedCitation":"\\super 115\\nosupersub{}","plainCitation":"115","noteIndex":0},"citationItems":[{"id":1794,"uris":["http://zotero.org/users/3131818/items/G3AHD2KD"],"uri":["http://zotero.org/users/3131818/items/G3AHD2KD"],"itemData":{"id":1794,"type":"article-journal","container-title":"Bioinformatics","ISSN":"1460-2059","issue":"19","journalAbbreviation":"Bioinformatics","page":"2460-2461","title":"Search and clustering orders of magnitude faster than BLAST","volume":"26","author":[{"family":"Edgar","given":"Robert C"}],"issued":{"date-parts":[["2010"]]}}}],"schema":"https://github.com/citation-style-language/schema/raw/master/csl-citation.json"} </w:delInstrText>
        </w:r>
      </w:del>
      <w:r w:rsidR="003806DD" w:rsidRPr="0005446F">
        <w:rPr>
          <w:rFonts w:ascii="Arial" w:hAnsi="Arial" w:cs="Arial"/>
        </w:rPr>
        <w:fldChar w:fldCharType="separate"/>
      </w:r>
      <w:ins w:id="1340" w:author="Simon Brandl" w:date="2020-06-01T20:34:00Z">
        <w:r w:rsidR="001A739E" w:rsidRPr="001A739E">
          <w:rPr>
            <w:rFonts w:ascii="Arial" w:hAnsi="Arial" w:cs="Arial"/>
            <w:vertAlign w:val="superscript"/>
            <w:rPrChange w:id="1341" w:author="Simon Brandl" w:date="2020-06-01T20:34:00Z">
              <w:rPr>
                <w:rFonts w:ascii="Times New Roman" w:hAnsi="Times New Roman" w:cs="Times New Roman"/>
                <w:vertAlign w:val="superscript"/>
              </w:rPr>
            </w:rPrChange>
          </w:rPr>
          <w:t>117</w:t>
        </w:r>
      </w:ins>
      <w:del w:id="1342" w:author="Simon Brandl" w:date="2020-06-01T20:09:00Z">
        <w:r w:rsidR="00ED5488" w:rsidRPr="001A739E" w:rsidDel="002F5BC0">
          <w:rPr>
            <w:rFonts w:ascii="Arial" w:hAnsi="Arial" w:cs="Arial"/>
            <w:vertAlign w:val="superscript"/>
            <w:rPrChange w:id="1343" w:author="Simon Brandl" w:date="2020-06-01T20:34:00Z">
              <w:rPr>
                <w:rFonts w:ascii="Arial" w:hAnsi="Arial" w:cs="Arial"/>
                <w:vertAlign w:val="superscript"/>
              </w:rPr>
            </w:rPrChange>
          </w:rPr>
          <w:delText>115</w:delText>
        </w:r>
      </w:del>
      <w:r w:rsidR="003806DD" w:rsidRPr="0005446F">
        <w:rPr>
          <w:rFonts w:ascii="Arial" w:hAnsi="Arial" w:cs="Arial"/>
        </w:rPr>
        <w:fldChar w:fldCharType="end"/>
      </w:r>
      <w:r w:rsidR="003806DD" w:rsidRPr="0005446F">
        <w:rPr>
          <w:rFonts w:ascii="Arial" w:hAnsi="Arial" w:cs="Arial"/>
        </w:rPr>
        <w:t>.</w:t>
      </w:r>
      <w:r w:rsidR="00463D8C" w:rsidRPr="0005446F">
        <w:rPr>
          <w:rFonts w:ascii="Arial" w:hAnsi="Arial" w:cs="Arial"/>
        </w:rPr>
        <w:t xml:space="preserve"> Quality filtering was then performed in accordance with the UPARSE pipeline. Sequences were clustered into operational taxonomic units (OTUs) at 9</w:t>
      </w:r>
      <w:r w:rsidR="00D41C98" w:rsidRPr="0005446F">
        <w:rPr>
          <w:rFonts w:ascii="Arial" w:hAnsi="Arial" w:cs="Arial"/>
        </w:rPr>
        <w:t>9</w:t>
      </w:r>
      <w:r w:rsidR="00463D8C" w:rsidRPr="0005446F">
        <w:rPr>
          <w:rFonts w:ascii="Arial" w:hAnsi="Arial" w:cs="Arial"/>
        </w:rPr>
        <w:t>%</w:t>
      </w:r>
      <w:r w:rsidR="00D41C98" w:rsidRPr="0005446F">
        <w:rPr>
          <w:rFonts w:ascii="Arial" w:hAnsi="Arial" w:cs="Arial"/>
        </w:rPr>
        <w:t xml:space="preserve"> similarity, and the OTU table was generated by mapping quality-filtered reads back to the OTU seeds. T</w:t>
      </w:r>
      <w:r w:rsidR="00463D8C" w:rsidRPr="0005446F">
        <w:rPr>
          <w:rFonts w:ascii="Arial" w:hAnsi="Arial" w:cs="Arial"/>
        </w:rPr>
        <w:t xml:space="preserve">axonomy was assigned </w:t>
      </w:r>
      <w:r w:rsidR="002C0F72" w:rsidRPr="0005446F">
        <w:rPr>
          <w:rFonts w:ascii="Arial" w:hAnsi="Arial" w:cs="Arial"/>
        </w:rPr>
        <w:t xml:space="preserve">to OTUs </w:t>
      </w:r>
      <w:r w:rsidR="00D41C98" w:rsidRPr="0005446F">
        <w:rPr>
          <w:rFonts w:ascii="Arial" w:hAnsi="Arial" w:cs="Arial"/>
        </w:rPr>
        <w:t>by recording the top basic local alignment search tool (BLASTn</w:t>
      </w:r>
      <w:r w:rsidR="003806DD" w:rsidRPr="0005446F">
        <w:rPr>
          <w:rFonts w:ascii="Arial" w:hAnsi="Arial" w:cs="Arial"/>
        </w:rPr>
        <w:fldChar w:fldCharType="begin"/>
      </w:r>
      <w:ins w:id="1344" w:author="Simon Brandl" w:date="2020-06-01T20:34:00Z">
        <w:r w:rsidR="001A739E">
          <w:rPr>
            <w:rFonts w:ascii="Arial" w:hAnsi="Arial" w:cs="Arial"/>
          </w:rPr>
          <w:instrText xml:space="preserve"> ADDIN ZOTERO_ITEM CSL_CITATION {"citationID":"aheontdn3b","properties":{"formattedCitation":"\\super 118\\nosupersub{}","plainCitation":"118","noteIndex":0},"citationItems":[{"id":2353,"uris":["http://zotero.org/users/3131818/items/8WFRV75N"],"uri":["http://zotero.org/users/3131818/items/8WFRV75N"],"itemData":{"id":2353,"type":"article-journal","container-title":"BMC bioinformatics","ISSN":"1471-2105","issue":"1","journalAbbreviation":"BMC bioinformatics","page":"421","title":"BLAST+: architecture and applications","volume":"10","author":[{"family":"Camacho","given":"Christiam"},{"family":"Coulouris","given":"George"},{"family":"Avagyan","given":"Vahram"},{"family":"Ma","given":"Ning"},{"family":"Papadopoulos","given":"Jason"},{"family":"Bealer","given":"Kevin"},{"family":"Madden","given":"Thomas L"}],"issued":{"date-parts":[["2009"]]}}}],"schema":"https://github.com/citation-style-language/schema/raw/master/csl-citation.json"} </w:instrText>
        </w:r>
      </w:ins>
      <w:del w:id="1345" w:author="Simon Brandl" w:date="2020-06-01T20:09:00Z">
        <w:r w:rsidR="00ED5488" w:rsidRPr="0005446F" w:rsidDel="002F5BC0">
          <w:rPr>
            <w:rFonts w:ascii="Arial" w:hAnsi="Arial" w:cs="Arial"/>
          </w:rPr>
          <w:delInstrText xml:space="preserve"> ADDIN ZOTERO_ITEM CSL_CITATION {"citationID":"aheontdn3b","properties":{"formattedCitation":"\\super 116\\nosupersub{}","plainCitation":"116","noteIndex":0},"citationItems":[{"id":2353,"uris":["http://zotero.org/users/3131818/items/8WFRV75N"],"uri":["http://zotero.org/users/3131818/items/8WFRV75N"],"itemData":{"id":2353,"type":"article-journal","container-title":"BMC bioinformatics","ISSN":"1471-2105","issue":"1","journalAbbreviation":"BMC bioinformatics","page":"421","title":"BLAST+: architecture and applications","volume":"10","author":[{"family":"Camacho","given":"Christiam"},{"family":"Coulouris","given":"George"},{"family":"Avagyan","given":"Vahram"},{"family":"Ma","given":"Ning"},{"family":"Papadopoulos","given":"Jason"},{"family":"Bealer","given":"Kevin"},{"family":"Madden","given":"Thomas L"}],"issued":{"date-parts":[["2009"]]}}}],"schema":"https://github.com/citation-style-language/schema/raw/master/csl-citation.json"} </w:delInstrText>
        </w:r>
      </w:del>
      <w:r w:rsidR="003806DD" w:rsidRPr="0005446F">
        <w:rPr>
          <w:rFonts w:ascii="Arial" w:hAnsi="Arial" w:cs="Arial"/>
        </w:rPr>
        <w:fldChar w:fldCharType="separate"/>
      </w:r>
      <w:ins w:id="1346" w:author="Simon Brandl" w:date="2020-06-01T20:34:00Z">
        <w:r w:rsidR="001A739E" w:rsidRPr="001A739E">
          <w:rPr>
            <w:rFonts w:ascii="Arial" w:hAnsi="Arial" w:cs="Arial"/>
            <w:vertAlign w:val="superscript"/>
            <w:rPrChange w:id="1347" w:author="Simon Brandl" w:date="2020-06-01T20:34:00Z">
              <w:rPr>
                <w:rFonts w:ascii="Times New Roman" w:hAnsi="Times New Roman" w:cs="Times New Roman"/>
                <w:vertAlign w:val="superscript"/>
              </w:rPr>
            </w:rPrChange>
          </w:rPr>
          <w:t>118</w:t>
        </w:r>
      </w:ins>
      <w:del w:id="1348" w:author="Simon Brandl" w:date="2020-06-01T20:09:00Z">
        <w:r w:rsidR="00ED5488" w:rsidRPr="001A739E" w:rsidDel="002F5BC0">
          <w:rPr>
            <w:rFonts w:ascii="Arial" w:hAnsi="Arial" w:cs="Arial"/>
            <w:vertAlign w:val="superscript"/>
            <w:rPrChange w:id="1349" w:author="Simon Brandl" w:date="2020-06-01T20:34:00Z">
              <w:rPr>
                <w:rFonts w:ascii="Arial" w:hAnsi="Arial" w:cs="Arial"/>
                <w:vertAlign w:val="superscript"/>
              </w:rPr>
            </w:rPrChange>
          </w:rPr>
          <w:delText>116</w:delText>
        </w:r>
      </w:del>
      <w:r w:rsidR="003806DD" w:rsidRPr="0005446F">
        <w:rPr>
          <w:rFonts w:ascii="Arial" w:hAnsi="Arial" w:cs="Arial"/>
        </w:rPr>
        <w:fldChar w:fldCharType="end"/>
      </w:r>
      <w:r w:rsidR="00D41C98" w:rsidRPr="0005446F">
        <w:rPr>
          <w:rFonts w:ascii="Arial" w:hAnsi="Arial" w:cs="Arial"/>
        </w:rPr>
        <w:t>)</w:t>
      </w:r>
      <w:r w:rsidR="00463D8C" w:rsidRPr="0005446F">
        <w:rPr>
          <w:rFonts w:ascii="Arial" w:hAnsi="Arial" w:cs="Arial"/>
        </w:rPr>
        <w:t xml:space="preserve"> </w:t>
      </w:r>
      <w:r w:rsidR="00D41C98" w:rsidRPr="0005446F">
        <w:rPr>
          <w:rFonts w:ascii="Arial" w:hAnsi="Arial" w:cs="Arial"/>
        </w:rPr>
        <w:t xml:space="preserve">hit </w:t>
      </w:r>
      <w:r w:rsidR="00463D8C" w:rsidRPr="0005446F">
        <w:rPr>
          <w:rFonts w:ascii="Arial" w:hAnsi="Arial" w:cs="Arial"/>
        </w:rPr>
        <w:t>when query coverage and percent identity exceeded 95% and 80%, respectively</w:t>
      </w:r>
      <w:r w:rsidR="00D41C98" w:rsidRPr="0005446F">
        <w:rPr>
          <w:rFonts w:ascii="Arial" w:hAnsi="Arial" w:cs="Arial"/>
        </w:rPr>
        <w:t xml:space="preserve">. GenBank was used as the reference database. </w:t>
      </w:r>
      <w:r w:rsidR="00302058" w:rsidRPr="0005446F">
        <w:rPr>
          <w:rFonts w:ascii="Arial" w:hAnsi="Arial" w:cs="Arial"/>
        </w:rPr>
        <w:t>When OTU taxonomic assignments did not meet these criteria, taxonomy was removed and recorded as “NA.”</w:t>
      </w:r>
      <w:r w:rsidR="003806DD" w:rsidRPr="0005446F">
        <w:rPr>
          <w:rFonts w:ascii="Arial" w:hAnsi="Arial" w:cs="Arial"/>
        </w:rPr>
        <w:t xml:space="preserve"> Finally, we removed all self-hits from the OT</w:t>
      </w:r>
      <w:r w:rsidR="00500793" w:rsidRPr="0005446F">
        <w:rPr>
          <w:rFonts w:ascii="Arial" w:hAnsi="Arial" w:cs="Arial"/>
        </w:rPr>
        <w:t>U</w:t>
      </w:r>
      <w:r w:rsidR="003806DD" w:rsidRPr="0005446F">
        <w:rPr>
          <w:rFonts w:ascii="Arial" w:hAnsi="Arial" w:cs="Arial"/>
        </w:rPr>
        <w:t xml:space="preserve">-dataset, which we identified by matching the highest sequence reads of each species to its individuals, as well as unambiguous (&gt;97% identity match) assignments to species not found in the </w:t>
      </w:r>
      <w:r w:rsidR="002C0F72" w:rsidRPr="0005446F">
        <w:rPr>
          <w:rFonts w:ascii="Arial" w:hAnsi="Arial" w:cs="Arial"/>
        </w:rPr>
        <w:t xml:space="preserve">geographic region </w:t>
      </w:r>
      <w:r w:rsidR="003806DD" w:rsidRPr="0005446F">
        <w:rPr>
          <w:rFonts w:ascii="Arial" w:hAnsi="Arial" w:cs="Arial"/>
        </w:rPr>
        <w:t xml:space="preserve">(specifically </w:t>
      </w:r>
      <w:r w:rsidR="003806DD" w:rsidRPr="0005446F">
        <w:rPr>
          <w:rFonts w:ascii="Arial" w:hAnsi="Arial" w:cs="Arial"/>
          <w:i/>
          <w:iCs/>
        </w:rPr>
        <w:t xml:space="preserve">Oncorhynchus </w:t>
      </w:r>
      <w:proofErr w:type="spellStart"/>
      <w:r w:rsidR="003806DD" w:rsidRPr="0005446F">
        <w:rPr>
          <w:rFonts w:ascii="Arial" w:hAnsi="Arial" w:cs="Arial"/>
          <w:i/>
          <w:iCs/>
        </w:rPr>
        <w:t>nerka</w:t>
      </w:r>
      <w:proofErr w:type="spellEnd"/>
      <w:r w:rsidR="003806DD" w:rsidRPr="0005446F">
        <w:rPr>
          <w:rFonts w:ascii="Arial" w:hAnsi="Arial" w:cs="Arial"/>
        </w:rPr>
        <w:t>).</w:t>
      </w:r>
    </w:p>
    <w:p w14:paraId="6096E3DB" w14:textId="0C459EDE" w:rsidR="00542121" w:rsidRPr="0005446F" w:rsidRDefault="00542121">
      <w:pPr>
        <w:spacing w:line="480" w:lineRule="auto"/>
        <w:ind w:firstLine="720"/>
        <w:rPr>
          <w:rFonts w:ascii="Arial" w:hAnsi="Arial" w:cs="Arial"/>
        </w:rPr>
      </w:pPr>
      <w:r w:rsidRPr="0005446F">
        <w:rPr>
          <w:rFonts w:ascii="Arial" w:hAnsi="Arial" w:cs="Arial"/>
        </w:rPr>
        <w:lastRenderedPageBreak/>
        <w:t xml:space="preserve">For the 23S sequences, </w:t>
      </w:r>
      <w:r w:rsidR="00836D48" w:rsidRPr="0005446F">
        <w:rPr>
          <w:rFonts w:ascii="Arial" w:hAnsi="Arial" w:cs="Arial"/>
        </w:rPr>
        <w:t xml:space="preserve">raw </w:t>
      </w:r>
      <w:r w:rsidRPr="0005446F">
        <w:rPr>
          <w:rFonts w:ascii="Arial" w:hAnsi="Arial" w:cs="Arial"/>
        </w:rPr>
        <w:t>sequences were processed with the JAMP pipeline (</w:t>
      </w:r>
      <w:hyperlink r:id="rId19" w:history="1">
        <w:r w:rsidRPr="0005446F">
          <w:rPr>
            <w:rStyle w:val="Hyperlink"/>
            <w:rFonts w:ascii="Arial" w:hAnsi="Arial" w:cs="Arial"/>
          </w:rPr>
          <w:t>https://github.com/VascoElbrecht/JAMP</w:t>
        </w:r>
      </w:hyperlink>
      <w:r w:rsidRPr="0005446F">
        <w:rPr>
          <w:rFonts w:ascii="Arial" w:hAnsi="Arial" w:cs="Arial"/>
        </w:rPr>
        <w:t xml:space="preserve">). </w:t>
      </w:r>
      <w:r w:rsidR="007B66C4" w:rsidRPr="0005446F">
        <w:rPr>
          <w:rFonts w:ascii="Arial" w:hAnsi="Arial" w:cs="Arial"/>
        </w:rPr>
        <w:t>After demultiplexing, forward and reverse reads were pair-end merged with USEARCH v11.0.667</w:t>
      </w:r>
      <w:r w:rsidR="003806DD" w:rsidRPr="0005446F">
        <w:rPr>
          <w:rFonts w:ascii="Arial" w:hAnsi="Arial" w:cs="Arial"/>
        </w:rPr>
        <w:fldChar w:fldCharType="begin"/>
      </w:r>
      <w:ins w:id="1350" w:author="Simon Brandl" w:date="2020-06-01T20:34:00Z">
        <w:r w:rsidR="001A739E">
          <w:rPr>
            <w:rFonts w:ascii="Arial" w:hAnsi="Arial" w:cs="Arial"/>
          </w:rPr>
          <w:instrText xml:space="preserve"> ADDIN ZOTERO_ITEM CSL_CITATION {"citationID":"aria3vg2ju","properties":{"formattedCitation":"\\super 117\\nosupersub{}","plainCitation":"117","noteIndex":0},"citationItems":[{"id":1794,"uris":["http://zotero.org/users/3131818/items/G3AHD2KD"],"uri":["http://zotero.org/users/3131818/items/G3AHD2KD"],"itemData":{"id":1794,"type":"article-journal","container-title":"Bioinformatics","ISSN":"1460-2059","issue":"19","journalAbbreviation":"Bioinformatics","page":"2460-2461","title":"Search and clustering orders of magnitude faster than BLAST","volume":"26","author":[{"family":"Edgar","given":"Robert C"}],"issued":{"date-parts":[["2010"]]}}}],"schema":"https://github.com/citation-style-language/schema/raw/master/csl-citation.json"} </w:instrText>
        </w:r>
      </w:ins>
      <w:del w:id="1351" w:author="Simon Brandl" w:date="2020-06-01T20:09:00Z">
        <w:r w:rsidR="00ED5488" w:rsidRPr="0005446F" w:rsidDel="002F5BC0">
          <w:rPr>
            <w:rFonts w:ascii="Arial" w:hAnsi="Arial" w:cs="Arial"/>
          </w:rPr>
          <w:delInstrText xml:space="preserve"> ADDIN ZOTERO_ITEM CSL_CITATION {"citationID":"aria3vg2ju","properties":{"formattedCitation":"\\super 115\\nosupersub{}","plainCitation":"115","noteIndex":0},"citationItems":[{"id":1794,"uris":["http://zotero.org/users/3131818/items/G3AHD2KD"],"uri":["http://zotero.org/users/3131818/items/G3AHD2KD"],"itemData":{"id":1794,"type":"article-journal","container-title":"Bioinformatics","ISSN":"1460-2059","issue":"19","journalAbbreviation":"Bioinformatics","page":"2460-2461","title":"Search and clustering orders of magnitude faster than BLAST","volume":"26","author":[{"family":"Edgar","given":"Robert C"}],"issued":{"date-parts":[["2010"]]}}}],"schema":"https://github.com/citation-style-language/schema/raw/master/csl-citation.json"} </w:delInstrText>
        </w:r>
      </w:del>
      <w:r w:rsidR="003806DD" w:rsidRPr="0005446F">
        <w:rPr>
          <w:rFonts w:ascii="Arial" w:hAnsi="Arial" w:cs="Arial"/>
        </w:rPr>
        <w:fldChar w:fldCharType="separate"/>
      </w:r>
      <w:ins w:id="1352" w:author="Simon Brandl" w:date="2020-06-01T20:34:00Z">
        <w:r w:rsidR="001A739E" w:rsidRPr="001A739E">
          <w:rPr>
            <w:rFonts w:ascii="Arial" w:hAnsi="Arial" w:cs="Arial"/>
            <w:vertAlign w:val="superscript"/>
            <w:rPrChange w:id="1353" w:author="Simon Brandl" w:date="2020-06-01T20:34:00Z">
              <w:rPr>
                <w:rFonts w:ascii="Times New Roman" w:hAnsi="Times New Roman" w:cs="Times New Roman"/>
                <w:vertAlign w:val="superscript"/>
              </w:rPr>
            </w:rPrChange>
          </w:rPr>
          <w:t>117</w:t>
        </w:r>
      </w:ins>
      <w:del w:id="1354" w:author="Simon Brandl" w:date="2020-06-01T20:09:00Z">
        <w:r w:rsidR="00ED5488" w:rsidRPr="001A739E" w:rsidDel="002F5BC0">
          <w:rPr>
            <w:rFonts w:ascii="Arial" w:hAnsi="Arial" w:cs="Arial"/>
            <w:vertAlign w:val="superscript"/>
            <w:rPrChange w:id="1355" w:author="Simon Brandl" w:date="2020-06-01T20:34:00Z">
              <w:rPr>
                <w:rFonts w:ascii="Arial" w:hAnsi="Arial" w:cs="Arial"/>
                <w:vertAlign w:val="superscript"/>
              </w:rPr>
            </w:rPrChange>
          </w:rPr>
          <w:delText>115</w:delText>
        </w:r>
      </w:del>
      <w:r w:rsidR="003806DD" w:rsidRPr="0005446F">
        <w:rPr>
          <w:rFonts w:ascii="Arial" w:hAnsi="Arial" w:cs="Arial"/>
        </w:rPr>
        <w:fldChar w:fldCharType="end"/>
      </w:r>
      <w:r w:rsidR="003806DD" w:rsidRPr="0005446F">
        <w:rPr>
          <w:rFonts w:ascii="Arial" w:hAnsi="Arial" w:cs="Arial"/>
        </w:rPr>
        <w:t>.</w:t>
      </w:r>
      <w:r w:rsidR="007B66C4" w:rsidRPr="0005446F">
        <w:rPr>
          <w:rFonts w:ascii="Arial" w:hAnsi="Arial" w:cs="Arial"/>
        </w:rPr>
        <w:t xml:space="preserve"> Primers were trimmed from both ends using </w:t>
      </w:r>
      <w:proofErr w:type="spellStart"/>
      <w:r w:rsidR="007B66C4" w:rsidRPr="0005446F">
        <w:rPr>
          <w:rFonts w:ascii="Arial" w:hAnsi="Arial" w:cs="Arial"/>
        </w:rPr>
        <w:t>Cutadapt</w:t>
      </w:r>
      <w:proofErr w:type="spellEnd"/>
      <w:r w:rsidR="007B66C4" w:rsidRPr="0005446F">
        <w:rPr>
          <w:rFonts w:ascii="Arial" w:hAnsi="Arial" w:cs="Arial"/>
        </w:rPr>
        <w:t xml:space="preserve"> v1.18</w:t>
      </w:r>
      <w:r w:rsidR="003806DD" w:rsidRPr="0005446F">
        <w:rPr>
          <w:rFonts w:ascii="Arial" w:hAnsi="Arial" w:cs="Arial"/>
        </w:rPr>
        <w:fldChar w:fldCharType="begin"/>
      </w:r>
      <w:ins w:id="1356" w:author="Simon Brandl" w:date="2020-06-01T20:34:00Z">
        <w:r w:rsidR="001A739E">
          <w:rPr>
            <w:rFonts w:ascii="Arial" w:hAnsi="Arial" w:cs="Arial"/>
          </w:rPr>
          <w:instrText xml:space="preserve"> ADDIN ZOTERO_ITEM CSL_CITATION {"citationID":"a2b4qf6opbo","properties":{"formattedCitation":"\\super 116\\nosupersub{}","plainCitation":"116","noteIndex":0},"citationItems":[{"id":2352,"uris":["http://zotero.org/users/3131818/items/SU43ZLLC"],"uri":["http://zotero.org/users/3131818/items/SU43ZLLC"],"itemData":{"id":2352,"type":"article-journal","container-title":"EMBnet. journal","ISSN":"2226-6089","issue":"1","journalAbbreviation":"EMBnet. journal","page":"10-12","title":"Cutadapt removes adapter sequences from high-throughput sequencing reads","volume":"17","author":[{"family":"Martin","given":"Marcel"}],"issued":{"date-parts":[["2011"]]}}}],"schema":"https://github.com/citation-style-language/schema/raw/master/csl-citation.json"} </w:instrText>
        </w:r>
      </w:ins>
      <w:del w:id="1357" w:author="Simon Brandl" w:date="2020-06-01T20:09:00Z">
        <w:r w:rsidR="00ED5488" w:rsidRPr="0005446F" w:rsidDel="002F5BC0">
          <w:rPr>
            <w:rFonts w:ascii="Arial" w:hAnsi="Arial" w:cs="Arial"/>
          </w:rPr>
          <w:delInstrText xml:space="preserve"> ADDIN ZOTERO_ITEM CSL_CITATION {"citationID":"a2b4qf6opbo","properties":{"formattedCitation":"\\super 114\\nosupersub{}","plainCitation":"114","noteIndex":0},"citationItems":[{"id":2352,"uris":["http://zotero.org/users/3131818/items/SU43ZLLC"],"uri":["http://zotero.org/users/3131818/items/SU43ZLLC"],"itemData":{"id":2352,"type":"article-journal","container-title":"EMBnet. journal","ISSN":"2226-6089","issue":"1","journalAbbreviation":"EMBnet. journal","page":"10-12","title":"Cutadapt removes adapter sequences from high-throughput sequencing reads","volume":"17","author":[{"family":"Martin","given":"Marcel"}],"issued":{"date-parts":[["2011"]]}}}],"schema":"https://github.com/citation-style-language/schema/raw/master/csl-citation.json"} </w:delInstrText>
        </w:r>
      </w:del>
      <w:r w:rsidR="003806DD" w:rsidRPr="0005446F">
        <w:rPr>
          <w:rFonts w:ascii="Arial" w:hAnsi="Arial" w:cs="Arial"/>
        </w:rPr>
        <w:fldChar w:fldCharType="separate"/>
      </w:r>
      <w:ins w:id="1358" w:author="Simon Brandl" w:date="2020-06-01T20:34:00Z">
        <w:r w:rsidR="001A739E" w:rsidRPr="001A739E">
          <w:rPr>
            <w:rFonts w:ascii="Arial" w:hAnsi="Arial" w:cs="Arial"/>
            <w:vertAlign w:val="superscript"/>
            <w:rPrChange w:id="1359" w:author="Simon Brandl" w:date="2020-06-01T20:34:00Z">
              <w:rPr>
                <w:rFonts w:ascii="Times New Roman" w:hAnsi="Times New Roman" w:cs="Times New Roman"/>
                <w:vertAlign w:val="superscript"/>
              </w:rPr>
            </w:rPrChange>
          </w:rPr>
          <w:t>116</w:t>
        </w:r>
      </w:ins>
      <w:del w:id="1360" w:author="Simon Brandl" w:date="2020-06-01T20:09:00Z">
        <w:r w:rsidR="00ED5488" w:rsidRPr="001A739E" w:rsidDel="002F5BC0">
          <w:rPr>
            <w:rFonts w:ascii="Arial" w:hAnsi="Arial" w:cs="Arial"/>
            <w:vertAlign w:val="superscript"/>
            <w:rPrChange w:id="1361" w:author="Simon Brandl" w:date="2020-06-01T20:34:00Z">
              <w:rPr>
                <w:rFonts w:ascii="Arial" w:hAnsi="Arial" w:cs="Arial"/>
                <w:vertAlign w:val="superscript"/>
              </w:rPr>
            </w:rPrChange>
          </w:rPr>
          <w:delText>114</w:delText>
        </w:r>
      </w:del>
      <w:r w:rsidR="003806DD" w:rsidRPr="0005446F">
        <w:rPr>
          <w:rFonts w:ascii="Arial" w:hAnsi="Arial" w:cs="Arial"/>
        </w:rPr>
        <w:fldChar w:fldCharType="end"/>
      </w:r>
      <w:r w:rsidR="002C0F72" w:rsidRPr="0005446F">
        <w:rPr>
          <w:rFonts w:ascii="Arial" w:hAnsi="Arial" w:cs="Arial"/>
        </w:rPr>
        <w:t>,</w:t>
      </w:r>
      <w:r w:rsidR="003806DD" w:rsidRPr="0005446F">
        <w:rPr>
          <w:rFonts w:ascii="Arial" w:hAnsi="Arial" w:cs="Arial"/>
        </w:rPr>
        <w:t xml:space="preserve"> </w:t>
      </w:r>
      <w:r w:rsidR="007B66C4" w:rsidRPr="0005446F">
        <w:rPr>
          <w:rFonts w:ascii="Arial" w:hAnsi="Arial" w:cs="Arial"/>
        </w:rPr>
        <w:t>and quality filtering was conducted with expected error filtering, as implemented through USEARCH</w:t>
      </w:r>
      <w:r w:rsidR="003806DD" w:rsidRPr="0005446F">
        <w:rPr>
          <w:rFonts w:ascii="Arial" w:hAnsi="Arial" w:cs="Arial"/>
        </w:rPr>
        <w:fldChar w:fldCharType="begin"/>
      </w:r>
      <w:ins w:id="1362" w:author="Simon Brandl" w:date="2020-06-01T20:34:00Z">
        <w:r w:rsidR="001A739E">
          <w:rPr>
            <w:rFonts w:ascii="Arial" w:hAnsi="Arial" w:cs="Arial"/>
          </w:rPr>
          <w:instrText xml:space="preserve"> ADDIN ZOTERO_ITEM CSL_CITATION {"citationID":"avnibbnmmb","properties":{"formattedCitation":"\\super 119\\nosupersub{}","plainCitation":"119","noteIndex":0},"citationItems":[{"id":2354,"uris":["http://zotero.org/users/3131818/items/VCTNQEV4"],"uri":["http://zotero.org/users/3131818/items/VCTNQEV4"],"itemData":{"id":2354,"type":"article-journal","container-title":"Bioinformatics","ISSN":"1460-2059","issue":"21","journalAbbreviation":"Bioinformatics","page":"3476-3482","title":"Error filtering, pair assembly and error correction for next-generation sequencing reads","volume":"31","author":[{"family":"Edgar","given":"Robert C"},{"family":"Flyvbjerg","given":"Henrik"}],"issued":{"date-parts":[["2015"]]}}}],"schema":"https://github.com/citation-style-language/schema/raw/master/csl-citation.json"} </w:instrText>
        </w:r>
      </w:ins>
      <w:del w:id="1363" w:author="Simon Brandl" w:date="2020-06-01T20:10:00Z">
        <w:r w:rsidR="00ED5488" w:rsidRPr="0005446F" w:rsidDel="002F5BC0">
          <w:rPr>
            <w:rFonts w:ascii="Arial" w:hAnsi="Arial" w:cs="Arial"/>
          </w:rPr>
          <w:delInstrText xml:space="preserve"> ADDIN ZOTERO_ITEM CSL_CITATION {"citationID":"avnibbnmmb","properties":{"formattedCitation":"\\super 117\\nosupersub{}","plainCitation":"117","noteIndex":0},"citationItems":[{"id":2354,"uris":["http://zotero.org/users/3131818/items/VCTNQEV4"],"uri":["http://zotero.org/users/3131818/items/VCTNQEV4"],"itemData":{"id":2354,"type":"article-journal","container-title":"Bioinformatics","ISSN":"1460-2059","issue":"21","journalAbbreviation":"Bioinformatics","page":"3476-3482","title":"Error filtering, pair assembly and error correction for next-generation sequencing reads","volume":"31","author":[{"family":"Edgar","given":"Robert C"},{"family":"Flyvbjerg","given":"Henrik"}],"issued":{"date-parts":[["2015"]]}}}],"schema":"https://github.com/citation-style-language/schema/raw/master/csl-citation.json"} </w:delInstrText>
        </w:r>
      </w:del>
      <w:r w:rsidR="003806DD" w:rsidRPr="0005446F">
        <w:rPr>
          <w:rFonts w:ascii="Arial" w:hAnsi="Arial" w:cs="Arial"/>
        </w:rPr>
        <w:fldChar w:fldCharType="separate"/>
      </w:r>
      <w:ins w:id="1364" w:author="Simon Brandl" w:date="2020-06-01T20:34:00Z">
        <w:r w:rsidR="001A739E" w:rsidRPr="001A739E">
          <w:rPr>
            <w:rFonts w:ascii="Arial" w:hAnsi="Arial" w:cs="Arial"/>
            <w:vertAlign w:val="superscript"/>
            <w:rPrChange w:id="1365" w:author="Simon Brandl" w:date="2020-06-01T20:34:00Z">
              <w:rPr>
                <w:rFonts w:ascii="Times New Roman" w:hAnsi="Times New Roman" w:cs="Times New Roman"/>
                <w:vertAlign w:val="superscript"/>
              </w:rPr>
            </w:rPrChange>
          </w:rPr>
          <w:t>119</w:t>
        </w:r>
      </w:ins>
      <w:del w:id="1366" w:author="Simon Brandl" w:date="2020-06-01T20:10:00Z">
        <w:r w:rsidR="00ED5488" w:rsidRPr="001A739E" w:rsidDel="002F5BC0">
          <w:rPr>
            <w:rFonts w:ascii="Arial" w:hAnsi="Arial" w:cs="Arial"/>
            <w:vertAlign w:val="superscript"/>
            <w:rPrChange w:id="1367" w:author="Simon Brandl" w:date="2020-06-01T20:34:00Z">
              <w:rPr>
                <w:rFonts w:ascii="Arial" w:hAnsi="Arial" w:cs="Arial"/>
                <w:vertAlign w:val="superscript"/>
              </w:rPr>
            </w:rPrChange>
          </w:rPr>
          <w:delText>117</w:delText>
        </w:r>
      </w:del>
      <w:r w:rsidR="003806DD" w:rsidRPr="0005446F">
        <w:rPr>
          <w:rFonts w:ascii="Arial" w:hAnsi="Arial" w:cs="Arial"/>
        </w:rPr>
        <w:fldChar w:fldCharType="end"/>
      </w:r>
      <w:r w:rsidR="007B66C4" w:rsidRPr="0005446F">
        <w:rPr>
          <w:rFonts w:ascii="Arial" w:hAnsi="Arial" w:cs="Arial"/>
        </w:rPr>
        <w:t xml:space="preserve">. Reads affected by sequencing and PCR error were removed using the </w:t>
      </w:r>
      <w:r w:rsidR="003806DD" w:rsidRPr="0005446F">
        <w:rPr>
          <w:rFonts w:ascii="Arial" w:hAnsi="Arial" w:cs="Arial"/>
        </w:rPr>
        <w:t>UNOISE</w:t>
      </w:r>
      <w:r w:rsidR="007B66C4" w:rsidRPr="0005446F">
        <w:rPr>
          <w:rFonts w:ascii="Arial" w:hAnsi="Arial" w:cs="Arial"/>
        </w:rPr>
        <w:t xml:space="preserve"> algorithm</w:t>
      </w:r>
      <w:r w:rsidR="003806DD" w:rsidRPr="0005446F">
        <w:rPr>
          <w:rFonts w:ascii="Arial" w:hAnsi="Arial" w:cs="Arial"/>
        </w:rPr>
        <w:fldChar w:fldCharType="begin"/>
      </w:r>
      <w:ins w:id="1368" w:author="Simon Brandl" w:date="2020-06-01T20:34:00Z">
        <w:r w:rsidR="001A739E">
          <w:rPr>
            <w:rFonts w:ascii="Arial" w:hAnsi="Arial" w:cs="Arial"/>
          </w:rPr>
          <w:instrText xml:space="preserve"> ADDIN ZOTERO_ITEM CSL_CITATION {"citationID":"anhijrtv2t","properties":{"formattedCitation":"\\super 120\\nosupersub{}","plainCitation":"120","noteIndex":0},"citationItems":[{"id":2355,"uris":["http://zotero.org/users/3131818/items/PHSQES4K"],"uri":["http://zotero.org/users/3131818/items/PHSQES4K"],"itemData":{"id":2355,"type":"article-journal","container-title":"BioRxiv","journalAbbreviation":"BioRxiv","page":"081257","title":"UNOISE2: improved error-correction for Illumina 16S and ITS amplicon sequencing","author":[{"family":"Edgar","given":"Robert C"}],"issued":{"date-parts":[["2016"]]}}}],"schema":"https://github.com/citation-style-language/schema/raw/master/csl-citation.json"} </w:instrText>
        </w:r>
      </w:ins>
      <w:del w:id="1369" w:author="Simon Brandl" w:date="2020-06-01T20:10:00Z">
        <w:r w:rsidR="00ED5488" w:rsidRPr="0005446F" w:rsidDel="002F5BC0">
          <w:rPr>
            <w:rFonts w:ascii="Arial" w:hAnsi="Arial" w:cs="Arial"/>
          </w:rPr>
          <w:delInstrText xml:space="preserve"> ADDIN ZOTERO_ITEM CSL_CITATION {"citationID":"anhijrtv2t","properties":{"formattedCitation":"\\super 118\\nosupersub{}","plainCitation":"118","noteIndex":0},"citationItems":[{"id":2355,"uris":["http://zotero.org/users/3131818/items/PHSQES4K"],"uri":["http://zotero.org/users/3131818/items/PHSQES4K"],"itemData":{"id":2355,"type":"article-journal","container-title":"BioRxiv","journalAbbreviation":"BioRxiv","page":"081257","title":"UNOISE2: improved error-correction for Illumina 16S and ITS amplicon sequencing","author":[{"family":"Edgar","given":"Robert C"}],"issued":{"date-parts":[["2016"]]}}}],"schema":"https://github.com/citation-style-language/schema/raw/master/csl-citation.json"} </w:delInstrText>
        </w:r>
      </w:del>
      <w:r w:rsidR="003806DD" w:rsidRPr="0005446F">
        <w:rPr>
          <w:rFonts w:ascii="Arial" w:hAnsi="Arial" w:cs="Arial"/>
        </w:rPr>
        <w:fldChar w:fldCharType="separate"/>
      </w:r>
      <w:ins w:id="1370" w:author="Simon Brandl" w:date="2020-06-01T20:34:00Z">
        <w:r w:rsidR="001A739E" w:rsidRPr="001A739E">
          <w:rPr>
            <w:rFonts w:ascii="Arial" w:hAnsi="Arial" w:cs="Arial"/>
            <w:vertAlign w:val="superscript"/>
            <w:rPrChange w:id="1371" w:author="Simon Brandl" w:date="2020-06-01T20:34:00Z">
              <w:rPr>
                <w:rFonts w:ascii="Times New Roman" w:hAnsi="Times New Roman" w:cs="Times New Roman"/>
                <w:vertAlign w:val="superscript"/>
              </w:rPr>
            </w:rPrChange>
          </w:rPr>
          <w:t>120</w:t>
        </w:r>
      </w:ins>
      <w:del w:id="1372" w:author="Simon Brandl" w:date="2020-06-01T20:10:00Z">
        <w:r w:rsidR="00ED5488" w:rsidRPr="001A739E" w:rsidDel="002F5BC0">
          <w:rPr>
            <w:rFonts w:ascii="Arial" w:hAnsi="Arial" w:cs="Arial"/>
            <w:vertAlign w:val="superscript"/>
            <w:rPrChange w:id="1373" w:author="Simon Brandl" w:date="2020-06-01T20:34:00Z">
              <w:rPr>
                <w:rFonts w:ascii="Arial" w:hAnsi="Arial" w:cs="Arial"/>
                <w:vertAlign w:val="superscript"/>
              </w:rPr>
            </w:rPrChange>
          </w:rPr>
          <w:delText>118</w:delText>
        </w:r>
      </w:del>
      <w:r w:rsidR="003806DD" w:rsidRPr="0005446F">
        <w:rPr>
          <w:rFonts w:ascii="Arial" w:hAnsi="Arial" w:cs="Arial"/>
        </w:rPr>
        <w:fldChar w:fldCharType="end"/>
      </w:r>
      <w:r w:rsidR="00B24BA6" w:rsidRPr="0005446F">
        <w:rPr>
          <w:rFonts w:ascii="Arial" w:hAnsi="Arial" w:cs="Arial"/>
        </w:rPr>
        <w:t xml:space="preserve">. </w:t>
      </w:r>
      <w:r w:rsidR="00836D48" w:rsidRPr="0005446F">
        <w:rPr>
          <w:rFonts w:ascii="Arial" w:hAnsi="Arial" w:cs="Arial"/>
        </w:rPr>
        <w:t>E</w:t>
      </w:r>
      <w:r w:rsidR="00B24BA6" w:rsidRPr="0005446F">
        <w:rPr>
          <w:rFonts w:ascii="Arial" w:hAnsi="Arial" w:cs="Arial"/>
        </w:rPr>
        <w:t>xact sequence variants (ESV</w:t>
      </w:r>
      <w:r w:rsidR="002C0F72" w:rsidRPr="0005446F">
        <w:rPr>
          <w:rFonts w:ascii="Arial" w:hAnsi="Arial" w:cs="Arial"/>
        </w:rPr>
        <w:t>s</w:t>
      </w:r>
      <w:r w:rsidR="00B24BA6" w:rsidRPr="0005446F">
        <w:rPr>
          <w:rFonts w:ascii="Arial" w:hAnsi="Arial" w:cs="Arial"/>
        </w:rPr>
        <w:t xml:space="preserve">) were </w:t>
      </w:r>
      <w:r w:rsidR="00836D48" w:rsidRPr="0005446F">
        <w:rPr>
          <w:rFonts w:ascii="Arial" w:hAnsi="Arial" w:cs="Arial"/>
        </w:rPr>
        <w:t xml:space="preserve">then </w:t>
      </w:r>
      <w:r w:rsidR="00B24BA6" w:rsidRPr="0005446F">
        <w:rPr>
          <w:rFonts w:ascii="Arial" w:hAnsi="Arial" w:cs="Arial"/>
        </w:rPr>
        <w:t xml:space="preserve">compiled into an ESV table, </w:t>
      </w:r>
      <w:r w:rsidR="00836D48" w:rsidRPr="0005446F">
        <w:rPr>
          <w:rFonts w:ascii="Arial" w:hAnsi="Arial" w:cs="Arial"/>
        </w:rPr>
        <w:t>which included</w:t>
      </w:r>
      <w:r w:rsidR="00B24BA6" w:rsidRPr="0005446F">
        <w:rPr>
          <w:rFonts w:ascii="Arial" w:hAnsi="Arial" w:cs="Arial"/>
        </w:rPr>
        <w:t xml:space="preserve"> read counts for each sample. Taxonomy was assigned to each ESV by mapping them against a </w:t>
      </w:r>
      <w:r w:rsidR="00836D48" w:rsidRPr="0005446F">
        <w:rPr>
          <w:rFonts w:ascii="Arial" w:hAnsi="Arial" w:cs="Arial"/>
        </w:rPr>
        <w:t>23S</w:t>
      </w:r>
      <w:r w:rsidR="00B24BA6" w:rsidRPr="0005446F">
        <w:rPr>
          <w:rFonts w:ascii="Arial" w:hAnsi="Arial" w:cs="Arial"/>
        </w:rPr>
        <w:t xml:space="preserve"> database</w:t>
      </w:r>
      <w:r w:rsidR="00836D48" w:rsidRPr="0005446F">
        <w:rPr>
          <w:rFonts w:ascii="Arial" w:hAnsi="Arial" w:cs="Arial"/>
        </w:rPr>
        <w:t xml:space="preserve"> from Silva</w:t>
      </w:r>
      <w:r w:rsidR="003806DD" w:rsidRPr="0005446F">
        <w:rPr>
          <w:rFonts w:ascii="Arial" w:hAnsi="Arial" w:cs="Arial"/>
        </w:rPr>
        <w:fldChar w:fldCharType="begin"/>
      </w:r>
      <w:ins w:id="1374" w:author="Simon Brandl" w:date="2020-06-01T20:34:00Z">
        <w:r w:rsidR="001A739E">
          <w:rPr>
            <w:rFonts w:ascii="Arial" w:hAnsi="Arial" w:cs="Arial"/>
          </w:rPr>
          <w:instrText xml:space="preserve"> ADDIN ZOTERO_ITEM CSL_CITATION {"citationID":"a17c4o16jep","properties":{"formattedCitation":"\\super 121\\nosupersub{}","plainCitation":"121","noteIndex":0},"citationItems":[{"id":2356,"uris":["http://zotero.org/users/3131818/items/VWB5Q2GV"],"uri":["http://zotero.org/users/3131818/items/VWB5Q2GV"],"itemData":{"id":2356,"type":"article-journal","container-title":"Nucleic acids research","ISSN":"1362-4962","issue":"D1","journalAbbreviation":"Nucleic acids research","page":"D643-D648","title":"The SILVA and “all-species living tree project (LTP)” taxonomic frameworks","volume":"42","author":[{"family":"Yilmaz","given":"Pelin"},{"family":"Parfrey","given":"Laura Wegener"},{"family":"Yarza","given":"Pablo"},{"family":"Gerken","given":"Jan"},{"family":"Pruesse","given":"Elmar"},{"family":"Quast","given":"Christian"},{"family":"Schweer","given":"Timmy"},{"family":"Peplies","given":"Jörg"},{"family":"Ludwig","given":"Wolfgang"},{"family":"Glöckner","given":"Frank Oliver"}],"issued":{"date-parts":[["2013"]]}}}],"schema":"https://github.com/citation-style-language/schema/raw/master/csl-citation.json"} </w:instrText>
        </w:r>
      </w:ins>
      <w:del w:id="1375" w:author="Simon Brandl" w:date="2020-06-01T20:10:00Z">
        <w:r w:rsidR="00ED5488" w:rsidRPr="0005446F" w:rsidDel="002F5BC0">
          <w:rPr>
            <w:rFonts w:ascii="Arial" w:hAnsi="Arial" w:cs="Arial"/>
          </w:rPr>
          <w:delInstrText xml:space="preserve"> ADDIN ZOTERO_ITEM CSL_CITATION {"citationID":"a17c4o16jep","properties":{"formattedCitation":"\\super 119\\nosupersub{}","plainCitation":"119","noteIndex":0},"citationItems":[{"id":2356,"uris":["http://zotero.org/users/3131818/items/VWB5Q2GV"],"uri":["http://zotero.org/users/3131818/items/VWB5Q2GV"],"itemData":{"id":2356,"type":"article-journal","container-title":"Nucleic acids research","ISSN":"1362-4962","issue":"D1","journalAbbreviation":"Nucleic acids research","page":"D643-D648","title":"The SILVA and “all-species living tree project (LTP)” taxonomic frameworks","volume":"42","author":[{"family":"Yilmaz","given":"Pelin"},{"family":"Parfrey","given":"Laura Wegener"},{"family":"Yarza","given":"Pablo"},{"family":"Gerken","given":"Jan"},{"family":"Pruesse","given":"Elmar"},{"family":"Quast","given":"Christian"},{"family":"Schweer","given":"Timmy"},{"family":"Peplies","given":"Jörg"},{"family":"Ludwig","given":"Wolfgang"},{"family":"Glöckner","given":"Frank Oliver"}],"issued":{"date-parts":[["2013"]]}}}],"schema":"https://github.com/citation-style-language/schema/raw/master/csl-citation.json"} </w:delInstrText>
        </w:r>
      </w:del>
      <w:r w:rsidR="003806DD" w:rsidRPr="0005446F">
        <w:rPr>
          <w:rFonts w:ascii="Arial" w:hAnsi="Arial" w:cs="Arial"/>
        </w:rPr>
        <w:fldChar w:fldCharType="separate"/>
      </w:r>
      <w:ins w:id="1376" w:author="Simon Brandl" w:date="2020-06-01T20:34:00Z">
        <w:r w:rsidR="001A739E" w:rsidRPr="001A739E">
          <w:rPr>
            <w:rFonts w:ascii="Arial" w:hAnsi="Arial" w:cs="Arial"/>
            <w:vertAlign w:val="superscript"/>
            <w:rPrChange w:id="1377" w:author="Simon Brandl" w:date="2020-06-01T20:34:00Z">
              <w:rPr>
                <w:rFonts w:ascii="Times New Roman" w:hAnsi="Times New Roman" w:cs="Times New Roman"/>
                <w:vertAlign w:val="superscript"/>
              </w:rPr>
            </w:rPrChange>
          </w:rPr>
          <w:t>121</w:t>
        </w:r>
      </w:ins>
      <w:del w:id="1378" w:author="Simon Brandl" w:date="2020-06-01T20:10:00Z">
        <w:r w:rsidR="00ED5488" w:rsidRPr="001A739E" w:rsidDel="002F5BC0">
          <w:rPr>
            <w:rFonts w:ascii="Arial" w:hAnsi="Arial" w:cs="Arial"/>
            <w:vertAlign w:val="superscript"/>
            <w:rPrChange w:id="1379" w:author="Simon Brandl" w:date="2020-06-01T20:34:00Z">
              <w:rPr>
                <w:rFonts w:ascii="Arial" w:hAnsi="Arial" w:cs="Arial"/>
                <w:vertAlign w:val="superscript"/>
              </w:rPr>
            </w:rPrChange>
          </w:rPr>
          <w:delText>119</w:delText>
        </w:r>
      </w:del>
      <w:r w:rsidR="003806DD" w:rsidRPr="0005446F">
        <w:rPr>
          <w:rFonts w:ascii="Arial" w:hAnsi="Arial" w:cs="Arial"/>
        </w:rPr>
        <w:fldChar w:fldCharType="end"/>
      </w:r>
      <w:r w:rsidR="00B24BA6" w:rsidRPr="0005446F">
        <w:rPr>
          <w:rFonts w:ascii="Arial" w:hAnsi="Arial" w:cs="Arial"/>
        </w:rPr>
        <w:t xml:space="preserve">, </w:t>
      </w:r>
      <w:r w:rsidR="00836D48" w:rsidRPr="0005446F">
        <w:rPr>
          <w:rFonts w:ascii="Arial" w:hAnsi="Arial" w:cs="Arial"/>
        </w:rPr>
        <w:t xml:space="preserve">specifying </w:t>
      </w:r>
      <w:r w:rsidR="00B24BA6" w:rsidRPr="0005446F">
        <w:rPr>
          <w:rFonts w:ascii="Arial" w:hAnsi="Arial" w:cs="Arial"/>
        </w:rPr>
        <w:t xml:space="preserve">zero deviations to ensure mapping accuracy. Consensus taxonomy </w:t>
      </w:r>
      <w:r w:rsidR="00836D48" w:rsidRPr="0005446F">
        <w:rPr>
          <w:rFonts w:ascii="Arial" w:hAnsi="Arial" w:cs="Arial"/>
        </w:rPr>
        <w:t>was</w:t>
      </w:r>
      <w:r w:rsidR="00B24BA6" w:rsidRPr="0005446F">
        <w:rPr>
          <w:rFonts w:ascii="Arial" w:hAnsi="Arial" w:cs="Arial"/>
        </w:rPr>
        <w:t xml:space="preserve"> generated from the hit tables, first considering 100% matches, then decreas</w:t>
      </w:r>
      <w:r w:rsidR="00836D48" w:rsidRPr="0005446F">
        <w:rPr>
          <w:rFonts w:ascii="Arial" w:hAnsi="Arial" w:cs="Arial"/>
        </w:rPr>
        <w:t>ing</w:t>
      </w:r>
      <w:r w:rsidR="00B24BA6" w:rsidRPr="0005446F">
        <w:rPr>
          <w:rFonts w:ascii="Arial" w:hAnsi="Arial" w:cs="Arial"/>
        </w:rPr>
        <w:t xml:space="preserve"> by 1% until hits </w:t>
      </w:r>
      <w:r w:rsidR="00836D48" w:rsidRPr="0005446F">
        <w:rPr>
          <w:rFonts w:ascii="Arial" w:hAnsi="Arial" w:cs="Arial"/>
        </w:rPr>
        <w:t>were</w:t>
      </w:r>
      <w:r w:rsidR="00B24BA6" w:rsidRPr="0005446F">
        <w:rPr>
          <w:rFonts w:ascii="Arial" w:hAnsi="Arial" w:cs="Arial"/>
        </w:rPr>
        <w:t xml:space="preserve"> available for each ESV. Taxonomy </w:t>
      </w:r>
      <w:r w:rsidR="00836D48" w:rsidRPr="0005446F">
        <w:rPr>
          <w:rFonts w:ascii="Arial" w:hAnsi="Arial" w:cs="Arial"/>
        </w:rPr>
        <w:t>that was present</w:t>
      </w:r>
      <w:r w:rsidR="00B24BA6" w:rsidRPr="0005446F">
        <w:rPr>
          <w:rFonts w:ascii="Arial" w:hAnsi="Arial" w:cs="Arial"/>
        </w:rPr>
        <w:t xml:space="preserve"> in at least 90% of the hits </w:t>
      </w:r>
      <w:r w:rsidR="00836D48" w:rsidRPr="0005446F">
        <w:rPr>
          <w:rFonts w:ascii="Arial" w:hAnsi="Arial" w:cs="Arial"/>
        </w:rPr>
        <w:t>was</w:t>
      </w:r>
      <w:r w:rsidR="00B24BA6" w:rsidRPr="0005446F">
        <w:rPr>
          <w:rFonts w:ascii="Arial" w:hAnsi="Arial" w:cs="Arial"/>
        </w:rPr>
        <w:t xml:space="preserve"> reported; otherwise, an “NA” </w:t>
      </w:r>
      <w:r w:rsidR="00836D48" w:rsidRPr="0005446F">
        <w:rPr>
          <w:rFonts w:ascii="Arial" w:hAnsi="Arial" w:cs="Arial"/>
        </w:rPr>
        <w:t>was assigned</w:t>
      </w:r>
      <w:r w:rsidR="00B24BA6" w:rsidRPr="0005446F">
        <w:rPr>
          <w:rFonts w:ascii="Arial" w:hAnsi="Arial" w:cs="Arial"/>
        </w:rPr>
        <w:t xml:space="preserve"> when several different taxa match</w:t>
      </w:r>
      <w:r w:rsidR="00836D48" w:rsidRPr="0005446F">
        <w:rPr>
          <w:rFonts w:ascii="Arial" w:hAnsi="Arial" w:cs="Arial"/>
        </w:rPr>
        <w:t>ed</w:t>
      </w:r>
      <w:r w:rsidR="00B24BA6" w:rsidRPr="0005446F">
        <w:rPr>
          <w:rFonts w:ascii="Arial" w:hAnsi="Arial" w:cs="Arial"/>
        </w:rPr>
        <w:t xml:space="preserve"> the ESV. For error reduction due to misidentified taxa, the bracket</w:t>
      </w:r>
      <w:r w:rsidR="00836D48" w:rsidRPr="0005446F">
        <w:rPr>
          <w:rFonts w:ascii="Arial" w:hAnsi="Arial" w:cs="Arial"/>
        </w:rPr>
        <w:t xml:space="preserve"> was</w:t>
      </w:r>
      <w:r w:rsidR="00B24BA6" w:rsidRPr="0005446F">
        <w:rPr>
          <w:rFonts w:ascii="Arial" w:hAnsi="Arial" w:cs="Arial"/>
        </w:rPr>
        <w:t xml:space="preserve"> increased to 2% when matches of 97% and higher </w:t>
      </w:r>
      <w:r w:rsidR="00836D48" w:rsidRPr="0005446F">
        <w:rPr>
          <w:rFonts w:ascii="Arial" w:hAnsi="Arial" w:cs="Arial"/>
        </w:rPr>
        <w:t>were</w:t>
      </w:r>
      <w:r w:rsidR="00B24BA6" w:rsidRPr="0005446F">
        <w:rPr>
          <w:rFonts w:ascii="Arial" w:hAnsi="Arial" w:cs="Arial"/>
        </w:rPr>
        <w:t xml:space="preserve"> present</w:t>
      </w:r>
      <w:r w:rsidR="00836D48" w:rsidRPr="0005446F">
        <w:rPr>
          <w:rFonts w:ascii="Arial" w:hAnsi="Arial" w:cs="Arial"/>
        </w:rPr>
        <w:t>, but no family-level or lower taxonomy was assigned.</w:t>
      </w:r>
    </w:p>
    <w:p w14:paraId="55274F14" w14:textId="60119AB7" w:rsidR="00F87F32" w:rsidRPr="0005446F" w:rsidRDefault="00F87F32" w:rsidP="001F3670">
      <w:pPr>
        <w:spacing w:line="480" w:lineRule="auto"/>
        <w:rPr>
          <w:rFonts w:ascii="Arial" w:hAnsi="Arial" w:cs="Arial"/>
        </w:rPr>
      </w:pPr>
    </w:p>
    <w:p w14:paraId="1E694044" w14:textId="34137822" w:rsidR="00F87F32" w:rsidRPr="0005446F" w:rsidRDefault="00F87F32" w:rsidP="001F3670">
      <w:pPr>
        <w:spacing w:line="480" w:lineRule="auto"/>
        <w:rPr>
          <w:rFonts w:ascii="Arial" w:hAnsi="Arial" w:cs="Arial"/>
          <w:i/>
          <w:iCs/>
        </w:rPr>
      </w:pPr>
      <w:r w:rsidRPr="0005446F">
        <w:rPr>
          <w:rFonts w:ascii="Arial" w:hAnsi="Arial" w:cs="Arial"/>
          <w:i/>
          <w:iCs/>
        </w:rPr>
        <w:t>Data analyses and modeling</w:t>
      </w:r>
    </w:p>
    <w:p w14:paraId="69F48D7C" w14:textId="2EB92D4D" w:rsidR="00F87F32" w:rsidRPr="0005446F" w:rsidRDefault="009A2F97" w:rsidP="001F3670">
      <w:pPr>
        <w:spacing w:line="480" w:lineRule="auto"/>
        <w:rPr>
          <w:rFonts w:ascii="Arial" w:hAnsi="Arial" w:cs="Arial"/>
        </w:rPr>
      </w:pPr>
      <w:r w:rsidRPr="0005446F">
        <w:rPr>
          <w:rFonts w:ascii="Arial" w:hAnsi="Arial" w:cs="Arial"/>
        </w:rPr>
        <w:t>To analyze the community variables, we first calculated the surface area (</w:t>
      </w:r>
      <w:r w:rsidRPr="0005446F">
        <w:rPr>
          <w:rFonts w:ascii="Arial" w:hAnsi="Arial" w:cs="Arial"/>
          <w:i/>
          <w:iCs/>
        </w:rPr>
        <w:t>SA</w:t>
      </w:r>
      <w:r w:rsidRPr="0005446F">
        <w:rPr>
          <w:rFonts w:ascii="Arial" w:hAnsi="Arial" w:cs="Arial"/>
        </w:rPr>
        <w:t>) for each sampled outcrop</w:t>
      </w:r>
      <w:r w:rsidRPr="0005446F">
        <w:rPr>
          <w:rFonts w:ascii="Arial" w:hAnsi="Arial" w:cs="Arial"/>
          <w:i/>
          <w:iCs/>
        </w:rPr>
        <w:t xml:space="preserve"> </w:t>
      </w:r>
      <w:r w:rsidRPr="0005446F">
        <w:rPr>
          <w:rFonts w:ascii="Arial" w:hAnsi="Arial" w:cs="Arial"/>
        </w:rPr>
        <w:t>from the curved surface length (</w:t>
      </w:r>
      <w:r w:rsidRPr="0005446F">
        <w:rPr>
          <w:rFonts w:ascii="Arial" w:hAnsi="Arial" w:cs="Arial"/>
          <w:i/>
          <w:iCs/>
        </w:rPr>
        <w:t>CSL</w:t>
      </w:r>
      <w:r w:rsidRPr="0005446F">
        <w:rPr>
          <w:rFonts w:ascii="Arial" w:hAnsi="Arial" w:cs="Arial"/>
        </w:rPr>
        <w:t xml:space="preserve">) by deriving the sampled outcrop’s radius </w:t>
      </w:r>
      <w:r w:rsidRPr="0005446F">
        <w:rPr>
          <w:rFonts w:ascii="Arial" w:hAnsi="Arial" w:cs="Arial"/>
          <w:i/>
          <w:iCs/>
        </w:rPr>
        <w:t>r</w:t>
      </w:r>
      <w:r w:rsidRPr="0005446F">
        <w:rPr>
          <w:rFonts w:ascii="Arial" w:hAnsi="Arial" w:cs="Arial"/>
        </w:rPr>
        <w:t xml:space="preserve"> (</w:t>
      </w:r>
      <w:r w:rsidRPr="0005446F">
        <w:rPr>
          <w:rFonts w:ascii="Arial" w:hAnsi="Arial" w:cs="Arial"/>
          <w:i/>
          <w:iCs/>
        </w:rPr>
        <w:t xml:space="preserve">r </w:t>
      </w:r>
      <w:r w:rsidRPr="0005446F">
        <w:rPr>
          <w:rFonts w:ascii="Arial" w:hAnsi="Arial" w:cs="Arial"/>
        </w:rPr>
        <w:t>= 2*CSL/2π)</w:t>
      </w:r>
      <w:r w:rsidR="0037220A" w:rsidRPr="0005446F">
        <w:rPr>
          <w:rFonts w:ascii="Arial" w:hAnsi="Arial" w:cs="Arial"/>
        </w:rPr>
        <w:t>,</w:t>
      </w:r>
      <w:r w:rsidRPr="0005446F">
        <w:rPr>
          <w:rFonts w:ascii="Arial" w:hAnsi="Arial" w:cs="Arial"/>
        </w:rPr>
        <w:t xml:space="preserve"> then computing available surface area under the assumption that outcrops </w:t>
      </w:r>
      <w:r w:rsidR="002C0F72" w:rsidRPr="0005446F">
        <w:rPr>
          <w:rFonts w:ascii="Arial" w:hAnsi="Arial" w:cs="Arial"/>
        </w:rPr>
        <w:t xml:space="preserve">are </w:t>
      </w:r>
      <w:r w:rsidRPr="0005446F">
        <w:rPr>
          <w:rFonts w:ascii="Arial" w:hAnsi="Arial" w:cs="Arial"/>
        </w:rPr>
        <w:t>hemispherical constructs (</w:t>
      </w:r>
      <w:r w:rsidRPr="0005446F">
        <w:rPr>
          <w:rFonts w:ascii="Arial" w:hAnsi="Arial" w:cs="Arial"/>
          <w:i/>
          <w:iCs/>
        </w:rPr>
        <w:t>SA</w:t>
      </w:r>
      <w:r w:rsidRPr="0005446F">
        <w:rPr>
          <w:rFonts w:ascii="Arial" w:hAnsi="Arial" w:cs="Arial"/>
        </w:rPr>
        <w:t xml:space="preserve"> = 4</w:t>
      </w:r>
      <w:r w:rsidRPr="0005446F">
        <w:rPr>
          <w:rFonts w:ascii="Arial" w:hAnsi="Arial" w:cs="Arial"/>
          <w:i/>
          <w:iCs/>
        </w:rPr>
        <w:t>πr</w:t>
      </w:r>
      <w:r w:rsidRPr="0005446F">
        <w:rPr>
          <w:rFonts w:ascii="Arial" w:hAnsi="Arial" w:cs="Arial"/>
          <w:vertAlign w:val="superscript"/>
        </w:rPr>
        <w:t>2</w:t>
      </w:r>
      <w:r w:rsidRPr="0005446F">
        <w:rPr>
          <w:rFonts w:ascii="Arial" w:hAnsi="Arial" w:cs="Arial"/>
        </w:rPr>
        <w:t>/2).</w:t>
      </w:r>
      <w:r w:rsidR="0037220A" w:rsidRPr="0005446F">
        <w:rPr>
          <w:rFonts w:ascii="Arial" w:hAnsi="Arial" w:cs="Arial"/>
        </w:rPr>
        <w:t xml:space="preserve"> W</w:t>
      </w:r>
      <w:r w:rsidRPr="0005446F">
        <w:rPr>
          <w:rFonts w:ascii="Arial" w:hAnsi="Arial" w:cs="Arial"/>
        </w:rPr>
        <w:t xml:space="preserve">e calculated the </w:t>
      </w:r>
      <w:r w:rsidR="001C615F" w:rsidRPr="0005446F">
        <w:rPr>
          <w:rFonts w:ascii="Arial" w:hAnsi="Arial" w:cs="Arial"/>
        </w:rPr>
        <w:t>sum of individuals, species, and their respective body weight for each station to obtain abundance, diversity, and biomass estimates</w:t>
      </w:r>
      <w:r w:rsidR="00B6106F" w:rsidRPr="0005446F">
        <w:rPr>
          <w:rFonts w:ascii="Arial" w:hAnsi="Arial" w:cs="Arial"/>
        </w:rPr>
        <w:t xml:space="preserve">, which we converted to density estimates </w:t>
      </w:r>
      <w:r w:rsidR="00B6106F" w:rsidRPr="0005446F">
        <w:rPr>
          <w:rFonts w:ascii="Arial" w:hAnsi="Arial" w:cs="Arial"/>
        </w:rPr>
        <w:lastRenderedPageBreak/>
        <w:t>by dividing them by the sampled surface area</w:t>
      </w:r>
      <w:r w:rsidR="001C615F" w:rsidRPr="0005446F">
        <w:rPr>
          <w:rFonts w:ascii="Arial" w:hAnsi="Arial" w:cs="Arial"/>
        </w:rPr>
        <w:t>. Using these estimates, we performed three Bayesian hierarchical models</w:t>
      </w:r>
      <w:r w:rsidR="00B6106F" w:rsidRPr="0005446F">
        <w:rPr>
          <w:rFonts w:ascii="Arial" w:hAnsi="Arial" w:cs="Arial"/>
        </w:rPr>
        <w:t>, each on the natural logarithm of the response variables (species density,</w:t>
      </w:r>
      <w:r w:rsidR="00500793" w:rsidRPr="0005446F">
        <w:rPr>
          <w:rFonts w:ascii="Arial" w:hAnsi="Arial" w:cs="Arial"/>
        </w:rPr>
        <w:t xml:space="preserve"> individual density,</w:t>
      </w:r>
      <w:r w:rsidR="00B6106F" w:rsidRPr="0005446F">
        <w:rPr>
          <w:rFonts w:ascii="Arial" w:hAnsi="Arial" w:cs="Arial"/>
        </w:rPr>
        <w:t xml:space="preserve"> and biomass per m</w:t>
      </w:r>
      <w:r w:rsidR="00B6106F" w:rsidRPr="0005446F">
        <w:rPr>
          <w:rFonts w:ascii="Arial" w:hAnsi="Arial" w:cs="Arial"/>
          <w:vertAlign w:val="superscript"/>
        </w:rPr>
        <w:t>2</w:t>
      </w:r>
      <w:r w:rsidR="00B6106F" w:rsidRPr="0005446F">
        <w:rPr>
          <w:rFonts w:ascii="Arial" w:hAnsi="Arial" w:cs="Arial"/>
        </w:rPr>
        <w:t>)</w:t>
      </w:r>
      <w:r w:rsidR="001C615F" w:rsidRPr="0005446F">
        <w:rPr>
          <w:rFonts w:ascii="Arial" w:hAnsi="Arial" w:cs="Arial"/>
        </w:rPr>
        <w:t xml:space="preserve">. Models were specified to include </w:t>
      </w:r>
      <w:r w:rsidR="007255BF" w:rsidRPr="0005446F">
        <w:rPr>
          <w:rFonts w:ascii="Arial" w:hAnsi="Arial" w:cs="Arial"/>
        </w:rPr>
        <w:t>the</w:t>
      </w:r>
      <w:r w:rsidR="001C615F" w:rsidRPr="0005446F">
        <w:rPr>
          <w:rFonts w:ascii="Arial" w:hAnsi="Arial" w:cs="Arial"/>
        </w:rPr>
        <w:t xml:space="preserve"> fixed effect of </w:t>
      </w:r>
      <w:r w:rsidR="001C615F" w:rsidRPr="0005446F">
        <w:rPr>
          <w:rFonts w:ascii="Arial" w:hAnsi="Arial" w:cs="Arial"/>
          <w:i/>
          <w:iCs/>
        </w:rPr>
        <w:t>Location</w:t>
      </w:r>
      <w:r w:rsidR="001C615F" w:rsidRPr="0005446F">
        <w:rPr>
          <w:rFonts w:ascii="Arial" w:hAnsi="Arial" w:cs="Arial"/>
        </w:rPr>
        <w:t xml:space="preserve"> (</w:t>
      </w:r>
      <w:r w:rsidR="001C615F" w:rsidRPr="0005446F">
        <w:rPr>
          <w:rFonts w:ascii="Arial" w:hAnsi="Arial" w:cs="Arial"/>
          <w:i/>
          <w:iCs/>
        </w:rPr>
        <w:t>Arabian Gulf vs. Gulf of Oman</w:t>
      </w:r>
      <w:r w:rsidR="001C615F" w:rsidRPr="0005446F">
        <w:rPr>
          <w:rFonts w:ascii="Arial" w:hAnsi="Arial" w:cs="Arial"/>
        </w:rPr>
        <w:t xml:space="preserve">) and </w:t>
      </w:r>
      <w:r w:rsidR="007255BF" w:rsidRPr="0005446F">
        <w:rPr>
          <w:rFonts w:ascii="Arial" w:hAnsi="Arial" w:cs="Arial"/>
        </w:rPr>
        <w:t>the</w:t>
      </w:r>
      <w:r w:rsidR="001C615F" w:rsidRPr="0005446F">
        <w:rPr>
          <w:rFonts w:ascii="Arial" w:hAnsi="Arial" w:cs="Arial"/>
        </w:rPr>
        <w:t xml:space="preserve"> random effect of </w:t>
      </w:r>
      <w:r w:rsidR="001C615F" w:rsidRPr="0005446F">
        <w:rPr>
          <w:rFonts w:ascii="Arial" w:hAnsi="Arial" w:cs="Arial"/>
          <w:i/>
          <w:iCs/>
        </w:rPr>
        <w:t xml:space="preserve">Site </w:t>
      </w:r>
      <w:r w:rsidR="001C615F" w:rsidRPr="0005446F">
        <w:rPr>
          <w:rFonts w:ascii="Arial" w:hAnsi="Arial" w:cs="Arial"/>
        </w:rPr>
        <w:t>(</w:t>
      </w:r>
      <w:proofErr w:type="spellStart"/>
      <w:r w:rsidR="001C615F" w:rsidRPr="0005446F">
        <w:rPr>
          <w:rFonts w:ascii="Arial" w:hAnsi="Arial" w:cs="Arial"/>
          <w:i/>
          <w:iCs/>
        </w:rPr>
        <w:t>Dhabiya</w:t>
      </w:r>
      <w:proofErr w:type="spellEnd"/>
      <w:r w:rsidR="001C615F" w:rsidRPr="0005446F">
        <w:rPr>
          <w:rFonts w:ascii="Arial" w:hAnsi="Arial" w:cs="Arial"/>
        </w:rPr>
        <w:t xml:space="preserve">, </w:t>
      </w:r>
      <w:r w:rsidR="001C615F" w:rsidRPr="0005446F">
        <w:rPr>
          <w:rFonts w:ascii="Arial" w:hAnsi="Arial" w:cs="Arial"/>
          <w:i/>
          <w:iCs/>
        </w:rPr>
        <w:t xml:space="preserve">Ras </w:t>
      </w:r>
      <w:proofErr w:type="spellStart"/>
      <w:r w:rsidR="001C615F" w:rsidRPr="0005446F">
        <w:rPr>
          <w:rFonts w:ascii="Arial" w:hAnsi="Arial" w:cs="Arial"/>
          <w:i/>
          <w:iCs/>
        </w:rPr>
        <w:t>Ghanada</w:t>
      </w:r>
      <w:proofErr w:type="spellEnd"/>
      <w:r w:rsidR="001C615F" w:rsidRPr="0005446F">
        <w:rPr>
          <w:rFonts w:ascii="Arial" w:hAnsi="Arial" w:cs="Arial"/>
        </w:rPr>
        <w:t xml:space="preserve">, </w:t>
      </w:r>
      <w:proofErr w:type="spellStart"/>
      <w:r w:rsidR="001C615F" w:rsidRPr="0005446F">
        <w:rPr>
          <w:rFonts w:ascii="Arial" w:hAnsi="Arial" w:cs="Arial"/>
          <w:i/>
          <w:iCs/>
        </w:rPr>
        <w:t>Saadiyat</w:t>
      </w:r>
      <w:proofErr w:type="spellEnd"/>
      <w:r w:rsidR="001C615F" w:rsidRPr="0005446F">
        <w:rPr>
          <w:rFonts w:ascii="Arial" w:hAnsi="Arial" w:cs="Arial"/>
        </w:rPr>
        <w:t xml:space="preserve">, </w:t>
      </w:r>
      <w:proofErr w:type="spellStart"/>
      <w:r w:rsidR="001C615F" w:rsidRPr="0005446F">
        <w:rPr>
          <w:rFonts w:ascii="Arial" w:hAnsi="Arial" w:cs="Arial"/>
          <w:i/>
          <w:iCs/>
        </w:rPr>
        <w:t>Dibba</w:t>
      </w:r>
      <w:proofErr w:type="spellEnd"/>
      <w:r w:rsidR="001C615F" w:rsidRPr="0005446F">
        <w:rPr>
          <w:rFonts w:ascii="Arial" w:hAnsi="Arial" w:cs="Arial"/>
          <w:i/>
          <w:iCs/>
        </w:rPr>
        <w:t xml:space="preserve"> Rock</w:t>
      </w:r>
      <w:r w:rsidR="001C615F" w:rsidRPr="0005446F">
        <w:rPr>
          <w:rFonts w:ascii="Arial" w:hAnsi="Arial" w:cs="Arial"/>
        </w:rPr>
        <w:t xml:space="preserve">, </w:t>
      </w:r>
      <w:r w:rsidR="001C615F" w:rsidRPr="0005446F">
        <w:rPr>
          <w:rFonts w:ascii="Arial" w:hAnsi="Arial" w:cs="Arial"/>
          <w:i/>
          <w:iCs/>
        </w:rPr>
        <w:t>Sharm Rock</w:t>
      </w:r>
      <w:r w:rsidR="001C615F" w:rsidRPr="0005446F">
        <w:rPr>
          <w:rFonts w:ascii="Arial" w:hAnsi="Arial" w:cs="Arial"/>
        </w:rPr>
        <w:t xml:space="preserve">, </w:t>
      </w:r>
      <w:r w:rsidR="001C615F" w:rsidRPr="0005446F">
        <w:rPr>
          <w:rFonts w:ascii="Arial" w:hAnsi="Arial" w:cs="Arial"/>
          <w:i/>
          <w:iCs/>
        </w:rPr>
        <w:t>Snoopy Rock</w:t>
      </w:r>
      <w:r w:rsidR="001C615F" w:rsidRPr="0005446F">
        <w:rPr>
          <w:rFonts w:ascii="Arial" w:hAnsi="Arial" w:cs="Arial"/>
        </w:rPr>
        <w:t>)</w:t>
      </w:r>
      <w:r w:rsidR="00B6106F" w:rsidRPr="0005446F">
        <w:rPr>
          <w:rFonts w:ascii="Arial" w:hAnsi="Arial" w:cs="Arial"/>
        </w:rPr>
        <w:t xml:space="preserve"> and were run with a Gaussian error distribution. </w:t>
      </w:r>
      <w:r w:rsidR="00900A0F" w:rsidRPr="0005446F">
        <w:rPr>
          <w:rFonts w:ascii="Arial" w:hAnsi="Arial" w:cs="Arial"/>
        </w:rPr>
        <w:t>For each model, we ran four chains with 4,000 post burn-in samples</w:t>
      </w:r>
      <w:r w:rsidR="007255BF" w:rsidRPr="0005446F">
        <w:rPr>
          <w:rFonts w:ascii="Arial" w:hAnsi="Arial" w:cs="Arial"/>
        </w:rPr>
        <w:t>,</w:t>
      </w:r>
      <w:r w:rsidR="00900A0F" w:rsidRPr="0005446F">
        <w:rPr>
          <w:rFonts w:ascii="Arial" w:hAnsi="Arial" w:cs="Arial"/>
        </w:rPr>
        <w:t xml:space="preserve"> and we validated chain convergence visually. We used the default, non-informative priors set by the </w:t>
      </w:r>
      <w:proofErr w:type="spellStart"/>
      <w:r w:rsidR="00900A0F" w:rsidRPr="0005446F">
        <w:rPr>
          <w:rFonts w:ascii="Arial" w:hAnsi="Arial" w:cs="Arial"/>
          <w:i/>
          <w:iCs/>
        </w:rPr>
        <w:t>brm</w:t>
      </w:r>
      <w:proofErr w:type="spellEnd"/>
      <w:r w:rsidR="00900A0F" w:rsidRPr="0005446F">
        <w:rPr>
          <w:rFonts w:ascii="Arial" w:hAnsi="Arial" w:cs="Arial"/>
          <w:i/>
          <w:iCs/>
        </w:rPr>
        <w:t xml:space="preserve"> </w:t>
      </w:r>
      <w:r w:rsidR="00900A0F" w:rsidRPr="0005446F">
        <w:rPr>
          <w:rFonts w:ascii="Arial" w:hAnsi="Arial" w:cs="Arial"/>
        </w:rPr>
        <w:t xml:space="preserve">function in the </w:t>
      </w:r>
      <w:r w:rsidR="00900A0F" w:rsidRPr="0005446F">
        <w:rPr>
          <w:rFonts w:ascii="Arial" w:hAnsi="Arial" w:cs="Arial"/>
          <w:i/>
          <w:iCs/>
        </w:rPr>
        <w:t xml:space="preserve">brms </w:t>
      </w:r>
      <w:r w:rsidR="002C0F72" w:rsidRPr="0005446F">
        <w:rPr>
          <w:rFonts w:ascii="Arial" w:hAnsi="Arial" w:cs="Arial"/>
          <w:iCs/>
        </w:rPr>
        <w:t xml:space="preserve">R </w:t>
      </w:r>
      <w:r w:rsidR="00900A0F" w:rsidRPr="0005446F">
        <w:rPr>
          <w:rFonts w:ascii="Arial" w:hAnsi="Arial" w:cs="Arial"/>
        </w:rPr>
        <w:t>package</w:t>
      </w:r>
      <w:r w:rsidR="00900A0F" w:rsidRPr="0005446F">
        <w:rPr>
          <w:rFonts w:ascii="Arial" w:hAnsi="Arial" w:cs="Arial"/>
        </w:rPr>
        <w:fldChar w:fldCharType="begin"/>
      </w:r>
      <w:ins w:id="1380" w:author="Simon Brandl" w:date="2020-06-01T20:34:00Z">
        <w:r w:rsidR="001A739E">
          <w:rPr>
            <w:rFonts w:ascii="Arial" w:hAnsi="Arial" w:cs="Arial"/>
          </w:rPr>
          <w:instrText xml:space="preserve"> ADDIN ZOTERO_ITEM CSL_CITATION {"citationID":"CdE4JsEM","properties":{"formattedCitation":"\\super 122\\nosupersub{}","plainCitation":"122","noteIndex":0},"citationItems":[{"id":1866,"uris":["http://zotero.org/users/3131818/items/9WKGL552"],"uri":["http://zotero.org/users/3131818/items/9WKGL552"],"itemData":{"id":1866,"type":"article-journal","container-title":"arXiv preprint arXiv:1705.11123","journalAbbreviation":"arXiv preprint arXiv:1705.11123","title":"Advanced Bayesian Multilevel Modeling with the R Package brms","author":[{"family":"Bürkner","given":"Paul-Christian"}],"issued":{"date-parts":[["2017"]]}}}],"schema":"https://github.com/citation-style-language/schema/raw/master/csl-citation.json"} </w:instrText>
        </w:r>
      </w:ins>
      <w:del w:id="1381" w:author="Simon Brandl" w:date="2020-06-01T20:10:00Z">
        <w:r w:rsidR="00ED5488" w:rsidRPr="0005446F" w:rsidDel="002F5BC0">
          <w:rPr>
            <w:rFonts w:ascii="Arial" w:hAnsi="Arial" w:cs="Arial"/>
          </w:rPr>
          <w:delInstrText xml:space="preserve"> ADDIN ZOTERO_ITEM CSL_CITATION {"citationID":"CdE4JsEM","properties":{"formattedCitation":"\\super 120\\nosupersub{}","plainCitation":"120","noteIndex":0},"citationItems":[{"id":1866,"uris":["http://zotero.org/users/3131818/items/9WKGL552"],"uri":["http://zotero.org/users/3131818/items/9WKGL552"],"itemData":{"id":1866,"type":"article-journal","container-title":"arXiv preprint arXiv:1705.11123","journalAbbreviation":"arXiv preprint arXiv:1705.11123","title":"Advanced Bayesian Multilevel Modeling with the R Package brms","author":[{"family":"Bürkner","given":"Paul-Christian"}],"issued":{"date-parts":[["2017"]]}}}],"schema":"https://github.com/citation-style-language/schema/raw/master/csl-citation.json"} </w:delInstrText>
        </w:r>
      </w:del>
      <w:r w:rsidR="00900A0F" w:rsidRPr="0005446F">
        <w:rPr>
          <w:rFonts w:ascii="Arial" w:hAnsi="Arial" w:cs="Arial"/>
        </w:rPr>
        <w:fldChar w:fldCharType="separate"/>
      </w:r>
      <w:ins w:id="1382" w:author="Simon Brandl" w:date="2020-06-01T20:34:00Z">
        <w:r w:rsidR="001A739E" w:rsidRPr="001A739E">
          <w:rPr>
            <w:rFonts w:ascii="Arial" w:hAnsi="Arial" w:cs="Arial"/>
            <w:vertAlign w:val="superscript"/>
            <w:rPrChange w:id="1383" w:author="Simon Brandl" w:date="2020-06-01T20:34:00Z">
              <w:rPr>
                <w:rFonts w:ascii="Times New Roman" w:hAnsi="Times New Roman" w:cs="Times New Roman"/>
                <w:vertAlign w:val="superscript"/>
              </w:rPr>
            </w:rPrChange>
          </w:rPr>
          <w:t>122</w:t>
        </w:r>
      </w:ins>
      <w:del w:id="1384" w:author="Simon Brandl" w:date="2020-06-01T20:10:00Z">
        <w:r w:rsidR="00ED5488" w:rsidRPr="001A739E" w:rsidDel="002F5BC0">
          <w:rPr>
            <w:rFonts w:ascii="Arial" w:hAnsi="Arial" w:cs="Arial"/>
            <w:vertAlign w:val="superscript"/>
            <w:rPrChange w:id="1385" w:author="Simon Brandl" w:date="2020-06-01T20:34:00Z">
              <w:rPr>
                <w:rFonts w:ascii="Arial" w:hAnsi="Arial" w:cs="Arial"/>
                <w:vertAlign w:val="superscript"/>
              </w:rPr>
            </w:rPrChange>
          </w:rPr>
          <w:delText>120</w:delText>
        </w:r>
      </w:del>
      <w:r w:rsidR="00900A0F" w:rsidRPr="0005446F">
        <w:rPr>
          <w:rFonts w:ascii="Arial" w:hAnsi="Arial" w:cs="Arial"/>
        </w:rPr>
        <w:fldChar w:fldCharType="end"/>
      </w:r>
      <w:r w:rsidR="00900A0F" w:rsidRPr="0005446F">
        <w:rPr>
          <w:rFonts w:ascii="Arial" w:hAnsi="Arial" w:cs="Arial"/>
        </w:rPr>
        <w:t xml:space="preserve">. Then, we used the model parameters </w:t>
      </w:r>
      <w:r w:rsidR="00F76E3D" w:rsidRPr="0005446F">
        <w:rPr>
          <w:rFonts w:ascii="Arial" w:hAnsi="Arial" w:cs="Arial"/>
        </w:rPr>
        <w:t>to predict distributions based on 1,000 draws from the posterior and plotted the distributions, their mean and confidence bands, and the raw data for each site to evaluate model fit.</w:t>
      </w:r>
    </w:p>
    <w:p w14:paraId="552DF80B" w14:textId="7C0DD305" w:rsidR="00F76E3D" w:rsidRPr="0005446F" w:rsidRDefault="00F76E3D" w:rsidP="001F3670">
      <w:pPr>
        <w:spacing w:line="480" w:lineRule="auto"/>
        <w:rPr>
          <w:rFonts w:ascii="Arial" w:hAnsi="Arial" w:cs="Arial"/>
        </w:rPr>
      </w:pPr>
      <w:r w:rsidRPr="0005446F">
        <w:rPr>
          <w:rFonts w:ascii="Arial" w:hAnsi="Arial" w:cs="Arial"/>
        </w:rPr>
        <w:tab/>
        <w:t xml:space="preserve">To examine </w:t>
      </w:r>
      <w:r w:rsidR="00A9474A" w:rsidRPr="0005446F">
        <w:rPr>
          <w:rFonts w:ascii="Arial" w:hAnsi="Arial" w:cs="Arial"/>
        </w:rPr>
        <w:t xml:space="preserve">cryptobenthic fish </w:t>
      </w:r>
      <w:r w:rsidRPr="0005446F">
        <w:rPr>
          <w:rFonts w:ascii="Arial" w:hAnsi="Arial" w:cs="Arial"/>
        </w:rPr>
        <w:t xml:space="preserve">community composition across the two locations, we created a species-by-sample matrix indicating the abundance of each species in a given sample. We then performed a non-metric multidimensional scaling </w:t>
      </w:r>
      <w:r w:rsidR="00113168" w:rsidRPr="0005446F">
        <w:rPr>
          <w:rFonts w:ascii="Arial" w:hAnsi="Arial" w:cs="Arial"/>
        </w:rPr>
        <w:t>(</w:t>
      </w:r>
      <w:proofErr w:type="spellStart"/>
      <w:r w:rsidR="00113168" w:rsidRPr="0005446F">
        <w:rPr>
          <w:rFonts w:ascii="Arial" w:hAnsi="Arial" w:cs="Arial"/>
        </w:rPr>
        <w:t>nMDS</w:t>
      </w:r>
      <w:proofErr w:type="spellEnd"/>
      <w:r w:rsidR="00113168" w:rsidRPr="0005446F">
        <w:rPr>
          <w:rFonts w:ascii="Arial" w:hAnsi="Arial" w:cs="Arial"/>
        </w:rPr>
        <w:t xml:space="preserve">) </w:t>
      </w:r>
      <w:r w:rsidRPr="0005446F">
        <w:rPr>
          <w:rFonts w:ascii="Arial" w:hAnsi="Arial" w:cs="Arial"/>
        </w:rPr>
        <w:t xml:space="preserve">ordination </w:t>
      </w:r>
      <w:r w:rsidR="007255BF" w:rsidRPr="0005446F">
        <w:rPr>
          <w:rFonts w:ascii="Arial" w:hAnsi="Arial" w:cs="Arial"/>
        </w:rPr>
        <w:t>with</w:t>
      </w:r>
      <w:r w:rsidRPr="0005446F">
        <w:rPr>
          <w:rFonts w:ascii="Arial" w:hAnsi="Arial" w:cs="Arial"/>
        </w:rPr>
        <w:t xml:space="preserve"> the </w:t>
      </w:r>
      <w:r w:rsidR="00757668" w:rsidRPr="0005446F">
        <w:rPr>
          <w:rFonts w:ascii="Arial" w:hAnsi="Arial" w:cs="Arial"/>
        </w:rPr>
        <w:t xml:space="preserve">Bray-Curtis dissimilarity matrix of the </w:t>
      </w:r>
      <w:ins w:id="1386" w:author="Simon Brandl" w:date="2020-05-22T17:08:00Z">
        <w:r w:rsidR="000F023C">
          <w:rPr>
            <w:rFonts w:ascii="Arial" w:hAnsi="Arial" w:cs="Arial"/>
          </w:rPr>
          <w:t>square</w:t>
        </w:r>
      </w:ins>
      <w:ins w:id="1387" w:author="Simon Brandl" w:date="2020-05-22T17:07:00Z">
        <w:r w:rsidR="000F023C">
          <w:rPr>
            <w:rFonts w:ascii="Arial" w:hAnsi="Arial" w:cs="Arial"/>
          </w:rPr>
          <w:t>-</w:t>
        </w:r>
      </w:ins>
      <w:proofErr w:type="spellStart"/>
      <w:ins w:id="1388" w:author="Simon Brandl" w:date="2020-05-22T17:08:00Z">
        <w:r w:rsidR="000F023C">
          <w:rPr>
            <w:rFonts w:ascii="Arial" w:hAnsi="Arial" w:cs="Arial"/>
          </w:rPr>
          <w:t>root</w:t>
        </w:r>
        <w:proofErr w:type="spellEnd"/>
        <w:r w:rsidR="000F023C">
          <w:rPr>
            <w:rFonts w:ascii="Arial" w:hAnsi="Arial" w:cs="Arial"/>
          </w:rPr>
          <w:t xml:space="preserve"> transformed </w:t>
        </w:r>
      </w:ins>
      <w:r w:rsidR="00757668" w:rsidRPr="0005446F">
        <w:rPr>
          <w:rFonts w:ascii="Arial" w:hAnsi="Arial" w:cs="Arial"/>
        </w:rPr>
        <w:t>data in two dimensions (stress = 0.101).</w:t>
      </w:r>
      <w:r w:rsidR="00A9474A" w:rsidRPr="0005446F">
        <w:rPr>
          <w:rFonts w:ascii="Arial" w:hAnsi="Arial" w:cs="Arial"/>
        </w:rPr>
        <w:t xml:space="preserve"> We performed a permutational analysis of variance (PERMANOVA) on the same distance matrix (using 999 permutations) and extracted the most influential species using the similarity of percentages (SIMPER) routine. We constructed convex hull polygons for the two locations (as determined by the location of each sample) and plotted them in a biplot with the seven most influential species (average contribution &gt; </w:t>
      </w:r>
      <w:del w:id="1389" w:author="Simon Brandl" w:date="2020-05-22T17:10:00Z">
        <w:r w:rsidR="00A9474A" w:rsidRPr="0005446F" w:rsidDel="004C69E2">
          <w:rPr>
            <w:rFonts w:ascii="Arial" w:hAnsi="Arial" w:cs="Arial"/>
          </w:rPr>
          <w:delText>0.0</w:delText>
        </w:r>
      </w:del>
      <w:r w:rsidR="00A9474A" w:rsidRPr="0005446F">
        <w:rPr>
          <w:rFonts w:ascii="Arial" w:hAnsi="Arial" w:cs="Arial"/>
        </w:rPr>
        <w:t>2</w:t>
      </w:r>
      <w:ins w:id="1390" w:author="Simon Brandl" w:date="2020-05-22T17:10:00Z">
        <w:r w:rsidR="004C69E2">
          <w:rPr>
            <w:rFonts w:ascii="Arial" w:hAnsi="Arial" w:cs="Arial"/>
          </w:rPr>
          <w:t>.</w:t>
        </w:r>
      </w:ins>
      <w:r w:rsidR="00A9474A" w:rsidRPr="0005446F">
        <w:rPr>
          <w:rFonts w:ascii="Arial" w:hAnsi="Arial" w:cs="Arial"/>
        </w:rPr>
        <w:t>5</w:t>
      </w:r>
      <w:ins w:id="1391" w:author="Simon Brandl" w:date="2020-05-22T17:10:00Z">
        <w:r w:rsidR="004C69E2">
          <w:rPr>
            <w:rFonts w:ascii="Arial" w:hAnsi="Arial" w:cs="Arial"/>
          </w:rPr>
          <w:t>%</w:t>
        </w:r>
      </w:ins>
      <w:r w:rsidR="00A9474A" w:rsidRPr="0005446F">
        <w:rPr>
          <w:rFonts w:ascii="Arial" w:hAnsi="Arial" w:cs="Arial"/>
        </w:rPr>
        <w:t xml:space="preserve">) superimposed. </w:t>
      </w:r>
      <w:r w:rsidR="00D56A8A" w:rsidRPr="0005446F">
        <w:rPr>
          <w:rFonts w:ascii="Arial" w:hAnsi="Arial" w:cs="Arial"/>
        </w:rPr>
        <w:t>For benthic community compo</w:t>
      </w:r>
      <w:r w:rsidR="000C0B0F" w:rsidRPr="0005446F">
        <w:rPr>
          <w:rFonts w:ascii="Arial" w:hAnsi="Arial" w:cs="Arial"/>
        </w:rPr>
        <w:t xml:space="preserve">sition, we followed a similar process. After our initial categorization, we first combined live coral categories into “branching” and “other” and omitted all categories with fewer than three </w:t>
      </w:r>
      <w:r w:rsidR="000C0B0F" w:rsidRPr="0005446F">
        <w:rPr>
          <w:rFonts w:ascii="Arial" w:hAnsi="Arial" w:cs="Arial"/>
        </w:rPr>
        <w:lastRenderedPageBreak/>
        <w:t xml:space="preserve">records </w:t>
      </w:r>
      <w:ins w:id="1392" w:author="Simon Brandl" w:date="2020-05-22T17:12:00Z">
        <w:r w:rsidR="004C69E2">
          <w:rPr>
            <w:rFonts w:ascii="Arial" w:hAnsi="Arial" w:cs="Arial"/>
          </w:rPr>
          <w:t xml:space="preserve">across the entire dataset </w:t>
        </w:r>
      </w:ins>
      <w:r w:rsidR="000C0B0F" w:rsidRPr="0005446F">
        <w:rPr>
          <w:rFonts w:ascii="Arial" w:hAnsi="Arial" w:cs="Arial"/>
        </w:rPr>
        <w:t>(bleached coral and hydroids) from the data. We also excluded the “unidentifiable” category</w:t>
      </w:r>
      <w:r w:rsidR="003806DD" w:rsidRPr="0005446F">
        <w:rPr>
          <w:rFonts w:ascii="Arial" w:hAnsi="Arial" w:cs="Arial"/>
        </w:rPr>
        <w:t xml:space="preserve"> (&lt;5% of points)</w:t>
      </w:r>
      <w:r w:rsidR="000C0B0F" w:rsidRPr="0005446F">
        <w:rPr>
          <w:rFonts w:ascii="Arial" w:hAnsi="Arial" w:cs="Arial"/>
        </w:rPr>
        <w:t xml:space="preserve">. We then calculated the proportional contribution of each category to the benthos in a given sampled outcrop and arranged the data into a sample-by-category matrix and performed another </w:t>
      </w:r>
      <w:proofErr w:type="spellStart"/>
      <w:r w:rsidR="000C0B0F" w:rsidRPr="0005446F">
        <w:rPr>
          <w:rFonts w:ascii="Arial" w:hAnsi="Arial" w:cs="Arial"/>
        </w:rPr>
        <w:t>nMDS</w:t>
      </w:r>
      <w:proofErr w:type="spellEnd"/>
      <w:r w:rsidR="000C0B0F" w:rsidRPr="0005446F">
        <w:rPr>
          <w:rFonts w:ascii="Arial" w:hAnsi="Arial" w:cs="Arial"/>
        </w:rPr>
        <w:t xml:space="preserve"> analysis as per above</w:t>
      </w:r>
      <w:ins w:id="1393" w:author="Simon Brandl" w:date="2020-05-22T17:08:00Z">
        <w:r w:rsidR="000F023C">
          <w:rPr>
            <w:rFonts w:ascii="Arial" w:hAnsi="Arial" w:cs="Arial"/>
          </w:rPr>
          <w:t xml:space="preserve"> (</w:t>
        </w:r>
      </w:ins>
      <w:ins w:id="1394" w:author="Simon Brandl" w:date="2020-06-01T14:49:00Z">
        <w:r w:rsidR="003C7DCE">
          <w:rPr>
            <w:rFonts w:ascii="Arial" w:hAnsi="Arial" w:cs="Arial"/>
          </w:rPr>
          <w:t>with</w:t>
        </w:r>
      </w:ins>
      <w:ins w:id="1395" w:author="Simon Brandl" w:date="2020-05-22T17:08:00Z">
        <w:r w:rsidR="000F023C">
          <w:rPr>
            <w:rFonts w:ascii="Arial" w:hAnsi="Arial" w:cs="Arial"/>
          </w:rPr>
          <w:t xml:space="preserve"> square</w:t>
        </w:r>
      </w:ins>
      <w:ins w:id="1396" w:author="Simon Brandl" w:date="2020-05-22T17:09:00Z">
        <w:r w:rsidR="000F023C">
          <w:rPr>
            <w:rFonts w:ascii="Arial" w:hAnsi="Arial" w:cs="Arial"/>
          </w:rPr>
          <w:t>-</w:t>
        </w:r>
      </w:ins>
      <w:proofErr w:type="spellStart"/>
      <w:ins w:id="1397" w:author="Simon Brandl" w:date="2020-05-22T17:08:00Z">
        <w:r w:rsidR="000F023C">
          <w:rPr>
            <w:rFonts w:ascii="Arial" w:hAnsi="Arial" w:cs="Arial"/>
          </w:rPr>
          <w:t>root</w:t>
        </w:r>
      </w:ins>
      <w:proofErr w:type="spellEnd"/>
      <w:ins w:id="1398" w:author="Simon Brandl" w:date="2020-05-22T17:09:00Z">
        <w:r w:rsidR="000F023C">
          <w:rPr>
            <w:rFonts w:ascii="Arial" w:hAnsi="Arial" w:cs="Arial"/>
          </w:rPr>
          <w:t xml:space="preserve"> </w:t>
        </w:r>
      </w:ins>
      <w:ins w:id="1399" w:author="Simon Brandl" w:date="2020-05-22T17:08:00Z">
        <w:r w:rsidR="000F023C">
          <w:rPr>
            <w:rFonts w:ascii="Arial" w:hAnsi="Arial" w:cs="Arial"/>
          </w:rPr>
          <w:t>transf</w:t>
        </w:r>
      </w:ins>
      <w:ins w:id="1400" w:author="Simon Brandl" w:date="2020-05-22T17:09:00Z">
        <w:r w:rsidR="000F023C">
          <w:rPr>
            <w:rFonts w:ascii="Arial" w:hAnsi="Arial" w:cs="Arial"/>
          </w:rPr>
          <w:t>o</w:t>
        </w:r>
      </w:ins>
      <w:ins w:id="1401" w:author="Simon Brandl" w:date="2020-05-22T17:08:00Z">
        <w:r w:rsidR="000F023C">
          <w:rPr>
            <w:rFonts w:ascii="Arial" w:hAnsi="Arial" w:cs="Arial"/>
          </w:rPr>
          <w:t>rmed data)</w:t>
        </w:r>
      </w:ins>
      <w:r w:rsidR="000C0B0F" w:rsidRPr="0005446F">
        <w:rPr>
          <w:rFonts w:ascii="Arial" w:hAnsi="Arial" w:cs="Arial"/>
        </w:rPr>
        <w:t xml:space="preserve">. We also performed a PERMANOVA and visualized the data in the same way as described above, but </w:t>
      </w:r>
      <w:r w:rsidR="007255BF" w:rsidRPr="0005446F">
        <w:rPr>
          <w:rFonts w:ascii="Arial" w:hAnsi="Arial" w:cs="Arial"/>
        </w:rPr>
        <w:t xml:space="preserve">we </w:t>
      </w:r>
      <w:r w:rsidR="000C0B0F" w:rsidRPr="0005446F">
        <w:rPr>
          <w:rFonts w:ascii="Arial" w:hAnsi="Arial" w:cs="Arial"/>
        </w:rPr>
        <w:t>did not perform the SIMPER routine due to the lower number of categories</w:t>
      </w:r>
      <w:r w:rsidR="007255BF" w:rsidRPr="0005446F">
        <w:rPr>
          <w:rFonts w:ascii="Arial" w:hAnsi="Arial" w:cs="Arial"/>
        </w:rPr>
        <w:t xml:space="preserve">. Further, </w:t>
      </w:r>
      <w:r w:rsidR="00045045" w:rsidRPr="0005446F">
        <w:rPr>
          <w:rFonts w:ascii="Arial" w:hAnsi="Arial" w:cs="Arial"/>
        </w:rPr>
        <w:t xml:space="preserve">we </w:t>
      </w:r>
      <w:r w:rsidR="00112281" w:rsidRPr="0005446F">
        <w:rPr>
          <w:rFonts w:ascii="Arial" w:hAnsi="Arial" w:cs="Arial"/>
        </w:rPr>
        <w:t xml:space="preserve">scaled </w:t>
      </w:r>
      <w:r w:rsidR="00045045" w:rsidRPr="0005446F">
        <w:rPr>
          <w:rFonts w:ascii="Arial" w:hAnsi="Arial" w:cs="Arial"/>
        </w:rPr>
        <w:t xml:space="preserve">the size of the symbols </w:t>
      </w:r>
      <w:r w:rsidR="007255BF" w:rsidRPr="0005446F">
        <w:rPr>
          <w:rFonts w:ascii="Arial" w:hAnsi="Arial" w:cs="Arial"/>
        </w:rPr>
        <w:t xml:space="preserve">to </w:t>
      </w:r>
      <w:r w:rsidR="00112281" w:rsidRPr="0005446F">
        <w:rPr>
          <w:rFonts w:ascii="Arial" w:hAnsi="Arial" w:cs="Arial"/>
        </w:rPr>
        <w:t xml:space="preserve">represent </w:t>
      </w:r>
      <w:r w:rsidR="007255BF" w:rsidRPr="0005446F">
        <w:rPr>
          <w:rFonts w:ascii="Arial" w:hAnsi="Arial" w:cs="Arial"/>
        </w:rPr>
        <w:t>the percent of</w:t>
      </w:r>
      <w:r w:rsidR="00112281" w:rsidRPr="0005446F">
        <w:rPr>
          <w:rFonts w:ascii="Arial" w:hAnsi="Arial" w:cs="Arial"/>
        </w:rPr>
        <w:t xml:space="preserve"> live coral cover. Finally, we statistically compared live coral cover among the two locations using a Bayesian hierarchical model. We </w:t>
      </w:r>
      <w:proofErr w:type="gramStart"/>
      <w:r w:rsidR="00112281" w:rsidRPr="0005446F">
        <w:rPr>
          <w:rFonts w:ascii="Arial" w:hAnsi="Arial" w:cs="Arial"/>
        </w:rPr>
        <w:t>logit-transformed</w:t>
      </w:r>
      <w:proofErr w:type="gramEnd"/>
      <w:r w:rsidR="00112281" w:rsidRPr="0005446F">
        <w:rPr>
          <w:rFonts w:ascii="Arial" w:hAnsi="Arial" w:cs="Arial"/>
        </w:rPr>
        <w:t xml:space="preserve"> proportional </w:t>
      </w:r>
      <w:proofErr w:type="spellStart"/>
      <w:r w:rsidR="00112281" w:rsidRPr="0005446F">
        <w:rPr>
          <w:rFonts w:ascii="Arial" w:hAnsi="Arial" w:cs="Arial"/>
          <w:i/>
          <w:iCs/>
        </w:rPr>
        <w:t>LiveCoralCover</w:t>
      </w:r>
      <w:proofErr w:type="spellEnd"/>
      <w:r w:rsidR="00112281" w:rsidRPr="0005446F">
        <w:rPr>
          <w:rFonts w:ascii="Arial" w:hAnsi="Arial" w:cs="Arial"/>
        </w:rPr>
        <w:t xml:space="preserve"> and specified </w:t>
      </w:r>
      <w:r w:rsidR="00112281" w:rsidRPr="0005446F">
        <w:rPr>
          <w:rFonts w:ascii="Arial" w:hAnsi="Arial" w:cs="Arial"/>
          <w:i/>
          <w:iCs/>
        </w:rPr>
        <w:t xml:space="preserve">Location </w:t>
      </w:r>
      <w:r w:rsidR="00112281" w:rsidRPr="0005446F">
        <w:rPr>
          <w:rFonts w:ascii="Arial" w:hAnsi="Arial" w:cs="Arial"/>
        </w:rPr>
        <w:t xml:space="preserve">as a fixed effect, with </w:t>
      </w:r>
      <w:r w:rsidR="00112281" w:rsidRPr="0005446F">
        <w:rPr>
          <w:rFonts w:ascii="Arial" w:hAnsi="Arial" w:cs="Arial"/>
          <w:i/>
          <w:iCs/>
        </w:rPr>
        <w:t xml:space="preserve">Site </w:t>
      </w:r>
      <w:r w:rsidR="00112281" w:rsidRPr="0005446F">
        <w:rPr>
          <w:rFonts w:ascii="Arial" w:hAnsi="Arial" w:cs="Arial"/>
        </w:rPr>
        <w:t xml:space="preserve">specified </w:t>
      </w:r>
      <w:r w:rsidR="007255BF" w:rsidRPr="0005446F">
        <w:rPr>
          <w:rFonts w:ascii="Arial" w:hAnsi="Arial" w:cs="Arial"/>
        </w:rPr>
        <w:t>as</w:t>
      </w:r>
      <w:r w:rsidR="00112281" w:rsidRPr="0005446F">
        <w:rPr>
          <w:rFonts w:ascii="Arial" w:hAnsi="Arial" w:cs="Arial"/>
        </w:rPr>
        <w:t xml:space="preserve"> a random effect. Model and chain specifications were programmed as described above.</w:t>
      </w:r>
    </w:p>
    <w:p w14:paraId="73EC127D" w14:textId="27A49A4A" w:rsidR="0073190E" w:rsidRPr="0005446F" w:rsidRDefault="0073190E" w:rsidP="001F3670">
      <w:pPr>
        <w:spacing w:line="480" w:lineRule="auto"/>
        <w:rPr>
          <w:rFonts w:ascii="Arial" w:hAnsi="Arial" w:cs="Arial"/>
        </w:rPr>
      </w:pPr>
      <w:r w:rsidRPr="0005446F">
        <w:rPr>
          <w:rFonts w:ascii="Arial" w:hAnsi="Arial" w:cs="Arial"/>
        </w:rPr>
        <w:tab/>
        <w:t xml:space="preserve">To compare intrinsic temperature tolerances, as derived from </w:t>
      </w:r>
      <w:proofErr w:type="spellStart"/>
      <w:r w:rsidRPr="0005446F">
        <w:rPr>
          <w:rFonts w:ascii="Arial" w:hAnsi="Arial" w:cs="Arial"/>
        </w:rPr>
        <w:t>CT</w:t>
      </w:r>
      <w:r w:rsidRPr="0005446F">
        <w:rPr>
          <w:rFonts w:ascii="Arial" w:hAnsi="Arial" w:cs="Arial"/>
          <w:vertAlign w:val="subscript"/>
        </w:rPr>
        <w:t>min</w:t>
      </w:r>
      <w:proofErr w:type="spellEnd"/>
      <w:r w:rsidRPr="0005446F">
        <w:rPr>
          <w:rFonts w:ascii="Arial" w:hAnsi="Arial" w:cs="Arial"/>
        </w:rPr>
        <w:t xml:space="preserve"> and </w:t>
      </w:r>
      <w:proofErr w:type="spellStart"/>
      <w:r w:rsidRPr="0005446F">
        <w:rPr>
          <w:rFonts w:ascii="Arial" w:hAnsi="Arial" w:cs="Arial"/>
        </w:rPr>
        <w:t>CT</w:t>
      </w:r>
      <w:r w:rsidRPr="0005446F">
        <w:rPr>
          <w:rFonts w:ascii="Arial" w:hAnsi="Arial" w:cs="Arial"/>
          <w:vertAlign w:val="subscript"/>
        </w:rPr>
        <w:t>max</w:t>
      </w:r>
      <w:proofErr w:type="spellEnd"/>
      <w:r w:rsidRPr="0005446F">
        <w:rPr>
          <w:rFonts w:ascii="Arial" w:hAnsi="Arial" w:cs="Arial"/>
        </w:rPr>
        <w:t xml:space="preserve"> trials, we ran two separate Bayesian linear models. For both models, we specified an effect of </w:t>
      </w:r>
      <w:r w:rsidRPr="0005446F">
        <w:rPr>
          <w:rFonts w:ascii="Arial" w:hAnsi="Arial" w:cs="Arial"/>
          <w:i/>
          <w:iCs/>
        </w:rPr>
        <w:t xml:space="preserve">Population </w:t>
      </w:r>
      <w:r w:rsidRPr="0005446F">
        <w:rPr>
          <w:rFonts w:ascii="Arial" w:hAnsi="Arial" w:cs="Arial"/>
        </w:rPr>
        <w:t>(i.e., separate levels for each species and their respective Arabian Gulf and Gulf of Oman populations) on the critical thermal limit of individuals</w:t>
      </w:r>
      <w:r w:rsidR="002724D5" w:rsidRPr="0005446F">
        <w:rPr>
          <w:rFonts w:ascii="Arial" w:hAnsi="Arial" w:cs="Arial"/>
        </w:rPr>
        <w:t xml:space="preserve"> and examined differences </w:t>
      </w:r>
      <w:r w:rsidR="007255BF" w:rsidRPr="0005446F">
        <w:rPr>
          <w:rFonts w:ascii="Arial" w:hAnsi="Arial" w:cs="Arial"/>
        </w:rPr>
        <w:t xml:space="preserve">between </w:t>
      </w:r>
      <w:r w:rsidR="008A2EEF" w:rsidRPr="0005446F">
        <w:rPr>
          <w:rFonts w:ascii="Arial" w:hAnsi="Arial" w:cs="Arial"/>
        </w:rPr>
        <w:t>pairwise levels using post-hoc contrasts (Tables S</w:t>
      </w:r>
      <w:del w:id="1402" w:author="Simon Brandl" w:date="2020-05-22T17:44:00Z">
        <w:r w:rsidR="005675BA" w:rsidRPr="0005446F" w:rsidDel="00105DF0">
          <w:rPr>
            <w:rFonts w:ascii="Arial" w:hAnsi="Arial" w:cs="Arial"/>
          </w:rPr>
          <w:delText>2</w:delText>
        </w:r>
      </w:del>
      <w:ins w:id="1403" w:author="Simon Brandl" w:date="2020-05-22T17:44:00Z">
        <w:r w:rsidR="00105DF0">
          <w:rPr>
            <w:rFonts w:ascii="Arial" w:hAnsi="Arial" w:cs="Arial"/>
          </w:rPr>
          <w:t>3</w:t>
        </w:r>
      </w:ins>
      <w:r w:rsidR="008A2EEF" w:rsidRPr="0005446F">
        <w:rPr>
          <w:rFonts w:ascii="Arial" w:hAnsi="Arial" w:cs="Arial"/>
        </w:rPr>
        <w:t xml:space="preserve"> and S</w:t>
      </w:r>
      <w:ins w:id="1404" w:author="Simon Brandl" w:date="2020-05-22T17:44:00Z">
        <w:r w:rsidR="00105DF0">
          <w:rPr>
            <w:rFonts w:ascii="Arial" w:hAnsi="Arial" w:cs="Arial"/>
          </w:rPr>
          <w:t>4</w:t>
        </w:r>
      </w:ins>
      <w:del w:id="1405" w:author="Simon Brandl" w:date="2020-05-22T17:44:00Z">
        <w:r w:rsidR="005675BA" w:rsidRPr="0005446F" w:rsidDel="00105DF0">
          <w:rPr>
            <w:rFonts w:ascii="Arial" w:hAnsi="Arial" w:cs="Arial"/>
          </w:rPr>
          <w:delText>3</w:delText>
        </w:r>
      </w:del>
      <w:r w:rsidR="008A2EEF" w:rsidRPr="0005446F">
        <w:rPr>
          <w:rFonts w:ascii="Arial" w:hAnsi="Arial" w:cs="Arial"/>
        </w:rPr>
        <w:t>)</w:t>
      </w:r>
      <w:r w:rsidRPr="0005446F">
        <w:rPr>
          <w:rFonts w:ascii="Arial" w:hAnsi="Arial" w:cs="Arial"/>
        </w:rPr>
        <w:t xml:space="preserve">. </w:t>
      </w:r>
      <w:ins w:id="1406" w:author="Simon Brandl" w:date="2020-06-01T18:43:00Z">
        <w:r w:rsidR="00EC4CCC">
          <w:rPr>
            <w:rFonts w:ascii="Arial" w:hAnsi="Arial" w:cs="Arial"/>
          </w:rPr>
          <w:t>We also explored effects o</w:t>
        </w:r>
      </w:ins>
      <w:ins w:id="1407" w:author="Simon Brandl" w:date="2020-06-01T18:44:00Z">
        <w:r w:rsidR="00EC4CCC">
          <w:rPr>
            <w:rFonts w:ascii="Arial" w:hAnsi="Arial" w:cs="Arial"/>
          </w:rPr>
          <w:t xml:space="preserve">f body size on thermal tolerance but found no meaningful </w:t>
        </w:r>
      </w:ins>
      <w:ins w:id="1408" w:author="Simon Brandl" w:date="2020-06-01T21:04:00Z">
        <w:r w:rsidR="008478E0">
          <w:rPr>
            <w:rFonts w:ascii="Arial" w:hAnsi="Arial" w:cs="Arial"/>
          </w:rPr>
          <w:t>effect</w:t>
        </w:r>
      </w:ins>
      <w:ins w:id="1409" w:author="Simon Brandl" w:date="2020-06-01T18:44:00Z">
        <w:r w:rsidR="00EC4CCC">
          <w:rPr>
            <w:rFonts w:ascii="Arial" w:hAnsi="Arial" w:cs="Arial"/>
          </w:rPr>
          <w:t xml:space="preserve">. </w:t>
        </w:r>
      </w:ins>
      <w:r w:rsidR="00CC21EE" w:rsidRPr="0005446F">
        <w:rPr>
          <w:rFonts w:ascii="Arial" w:hAnsi="Arial" w:cs="Arial"/>
        </w:rPr>
        <w:t xml:space="preserve">Models were run with a Gaussian error distribution and the same specifications as </w:t>
      </w:r>
      <w:r w:rsidR="007255BF" w:rsidRPr="0005446F">
        <w:rPr>
          <w:rFonts w:ascii="Arial" w:hAnsi="Arial" w:cs="Arial"/>
        </w:rPr>
        <w:t xml:space="preserve">the </w:t>
      </w:r>
      <w:r w:rsidR="00CC21EE" w:rsidRPr="0005446F">
        <w:rPr>
          <w:rFonts w:ascii="Arial" w:hAnsi="Arial" w:cs="Arial"/>
        </w:rPr>
        <w:t>previous models</w:t>
      </w:r>
      <w:r w:rsidR="00AE5BBA" w:rsidRPr="0005446F">
        <w:rPr>
          <w:rFonts w:ascii="Arial" w:hAnsi="Arial" w:cs="Arial"/>
        </w:rPr>
        <w:t xml:space="preserve"> (e.g., </w:t>
      </w:r>
      <w:proofErr w:type="spellStart"/>
      <w:r w:rsidR="00AE5BBA" w:rsidRPr="0005446F">
        <w:rPr>
          <w:rFonts w:ascii="Arial" w:hAnsi="Arial" w:cs="Arial"/>
        </w:rPr>
        <w:t>burnin</w:t>
      </w:r>
      <w:proofErr w:type="spellEnd"/>
      <w:r w:rsidR="00AE5BBA" w:rsidRPr="0005446F">
        <w:rPr>
          <w:rFonts w:ascii="Arial" w:hAnsi="Arial" w:cs="Arial"/>
        </w:rPr>
        <w:t>, iterations, priors, etc.)</w:t>
      </w:r>
      <w:r w:rsidR="00CC21EE" w:rsidRPr="0005446F">
        <w:rPr>
          <w:rFonts w:ascii="Arial" w:hAnsi="Arial" w:cs="Arial"/>
        </w:rPr>
        <w:t xml:space="preserve">. </w:t>
      </w:r>
      <w:r w:rsidR="00045045" w:rsidRPr="0005446F">
        <w:rPr>
          <w:rFonts w:ascii="Arial" w:hAnsi="Arial" w:cs="Arial"/>
        </w:rPr>
        <w:t>W</w:t>
      </w:r>
      <w:r w:rsidR="00CC21EE" w:rsidRPr="0005446F">
        <w:rPr>
          <w:rFonts w:ascii="Arial" w:hAnsi="Arial" w:cs="Arial"/>
        </w:rPr>
        <w:t xml:space="preserve">e took 1,000 draws from the posterior parameters to </w:t>
      </w:r>
      <w:r w:rsidR="00ED5488" w:rsidRPr="0005446F">
        <w:rPr>
          <w:rFonts w:ascii="Arial" w:hAnsi="Arial" w:cs="Arial"/>
        </w:rPr>
        <w:t>fit</w:t>
      </w:r>
      <w:r w:rsidR="00045045" w:rsidRPr="0005446F">
        <w:rPr>
          <w:rFonts w:ascii="Arial" w:hAnsi="Arial" w:cs="Arial"/>
        </w:rPr>
        <w:t xml:space="preserve"> </w:t>
      </w:r>
      <w:r w:rsidR="00CC21EE" w:rsidRPr="0005446F">
        <w:rPr>
          <w:rFonts w:ascii="Arial" w:hAnsi="Arial" w:cs="Arial"/>
        </w:rPr>
        <w:t xml:space="preserve">posterior distributions </w:t>
      </w:r>
      <w:r w:rsidR="007255BF" w:rsidRPr="0005446F">
        <w:rPr>
          <w:rFonts w:ascii="Arial" w:hAnsi="Arial" w:cs="Arial"/>
        </w:rPr>
        <w:t xml:space="preserve">as well as </w:t>
      </w:r>
      <w:r w:rsidR="00CC21EE" w:rsidRPr="0005446F">
        <w:rPr>
          <w:rFonts w:ascii="Arial" w:hAnsi="Arial" w:cs="Arial"/>
        </w:rPr>
        <w:t xml:space="preserve">their mean and confidence bands and plotted them alongside the raw data. </w:t>
      </w:r>
      <w:r w:rsidRPr="0005446F">
        <w:rPr>
          <w:rFonts w:ascii="Arial" w:hAnsi="Arial" w:cs="Arial"/>
        </w:rPr>
        <w:t>Furthermore, to examine location-specific differences in length-weight relationships</w:t>
      </w:r>
      <w:r w:rsidR="008A2EEF" w:rsidRPr="0005446F">
        <w:rPr>
          <w:rFonts w:ascii="Arial" w:hAnsi="Arial" w:cs="Arial"/>
        </w:rPr>
        <w:t xml:space="preserve"> and species-specific </w:t>
      </w:r>
      <w:r w:rsidR="008A2EEF" w:rsidRPr="0005446F">
        <w:rPr>
          <w:rFonts w:ascii="Arial" w:hAnsi="Arial" w:cs="Arial"/>
        </w:rPr>
        <w:lastRenderedPageBreak/>
        <w:t>abundances</w:t>
      </w:r>
      <w:r w:rsidRPr="0005446F">
        <w:rPr>
          <w:rFonts w:ascii="Arial" w:hAnsi="Arial" w:cs="Arial"/>
        </w:rPr>
        <w:t>, we isolated individuals from three species (</w:t>
      </w:r>
      <w:r w:rsidRPr="0005446F">
        <w:rPr>
          <w:rFonts w:ascii="Arial" w:hAnsi="Arial" w:cs="Arial"/>
          <w:i/>
          <w:iCs/>
        </w:rPr>
        <w:t xml:space="preserve">C. </w:t>
      </w:r>
      <w:proofErr w:type="spellStart"/>
      <w:r w:rsidRPr="0005446F">
        <w:rPr>
          <w:rFonts w:ascii="Arial" w:hAnsi="Arial" w:cs="Arial"/>
          <w:i/>
          <w:iCs/>
        </w:rPr>
        <w:t>anomolus</w:t>
      </w:r>
      <w:proofErr w:type="spellEnd"/>
      <w:r w:rsidRPr="0005446F">
        <w:rPr>
          <w:rFonts w:ascii="Arial" w:hAnsi="Arial" w:cs="Arial"/>
        </w:rPr>
        <w:t xml:space="preserve">, </w:t>
      </w:r>
      <w:r w:rsidRPr="0005446F">
        <w:rPr>
          <w:rFonts w:ascii="Arial" w:hAnsi="Arial" w:cs="Arial"/>
          <w:i/>
          <w:iCs/>
        </w:rPr>
        <w:t xml:space="preserve">E. </w:t>
      </w:r>
      <w:proofErr w:type="spellStart"/>
      <w:r w:rsidRPr="0005446F">
        <w:rPr>
          <w:rFonts w:ascii="Arial" w:hAnsi="Arial" w:cs="Arial"/>
          <w:i/>
          <w:iCs/>
        </w:rPr>
        <w:t>pulcher</w:t>
      </w:r>
      <w:proofErr w:type="spellEnd"/>
      <w:r w:rsidRPr="0005446F">
        <w:rPr>
          <w:rFonts w:ascii="Arial" w:hAnsi="Arial" w:cs="Arial"/>
        </w:rPr>
        <w:t xml:space="preserve">, </w:t>
      </w:r>
      <w:r w:rsidR="007255BF" w:rsidRPr="0005446F">
        <w:rPr>
          <w:rFonts w:ascii="Arial" w:hAnsi="Arial" w:cs="Arial"/>
        </w:rPr>
        <w:t xml:space="preserve">and </w:t>
      </w:r>
      <w:r w:rsidRPr="0005446F">
        <w:rPr>
          <w:rFonts w:ascii="Arial" w:hAnsi="Arial" w:cs="Arial"/>
          <w:i/>
          <w:iCs/>
        </w:rPr>
        <w:t xml:space="preserve">E. </w:t>
      </w:r>
      <w:proofErr w:type="spellStart"/>
      <w:r w:rsidRPr="0005446F">
        <w:rPr>
          <w:rFonts w:ascii="Arial" w:hAnsi="Arial" w:cs="Arial"/>
          <w:i/>
          <w:iCs/>
        </w:rPr>
        <w:t>ventermaculus</w:t>
      </w:r>
      <w:proofErr w:type="spellEnd"/>
      <w:r w:rsidRPr="0005446F">
        <w:rPr>
          <w:rFonts w:ascii="Arial" w:hAnsi="Arial" w:cs="Arial"/>
        </w:rPr>
        <w:t xml:space="preserve">) and ran separate models </w:t>
      </w:r>
      <w:r w:rsidR="00CC21EE" w:rsidRPr="0005446F">
        <w:rPr>
          <w:rFonts w:ascii="Arial" w:hAnsi="Arial" w:cs="Arial"/>
        </w:rPr>
        <w:t xml:space="preserve">for each species </w:t>
      </w:r>
      <w:r w:rsidR="007255BF" w:rsidRPr="0005446F">
        <w:rPr>
          <w:rFonts w:ascii="Arial" w:hAnsi="Arial" w:cs="Arial"/>
        </w:rPr>
        <w:t xml:space="preserve">to test </w:t>
      </w:r>
      <w:r w:rsidRPr="0005446F">
        <w:rPr>
          <w:rFonts w:ascii="Arial" w:hAnsi="Arial" w:cs="Arial"/>
        </w:rPr>
        <w:t>the effects of total length (</w:t>
      </w:r>
      <w:r w:rsidRPr="0005446F">
        <w:rPr>
          <w:rFonts w:ascii="Arial" w:hAnsi="Arial" w:cs="Arial"/>
          <w:i/>
          <w:iCs/>
        </w:rPr>
        <w:t>TL</w:t>
      </w:r>
      <w:r w:rsidRPr="0005446F">
        <w:rPr>
          <w:rFonts w:ascii="Arial" w:hAnsi="Arial" w:cs="Arial"/>
        </w:rPr>
        <w:t xml:space="preserve">) and </w:t>
      </w:r>
      <w:r w:rsidRPr="0005446F">
        <w:rPr>
          <w:rFonts w:ascii="Arial" w:hAnsi="Arial" w:cs="Arial"/>
          <w:i/>
          <w:iCs/>
        </w:rPr>
        <w:t>Location</w:t>
      </w:r>
      <w:r w:rsidRPr="0005446F">
        <w:rPr>
          <w:rFonts w:ascii="Arial" w:hAnsi="Arial" w:cs="Arial"/>
        </w:rPr>
        <w:t xml:space="preserve"> on </w:t>
      </w:r>
      <w:r w:rsidR="00CC21EE" w:rsidRPr="0005446F">
        <w:rPr>
          <w:rFonts w:ascii="Arial" w:hAnsi="Arial" w:cs="Arial"/>
          <w:i/>
          <w:iCs/>
        </w:rPr>
        <w:t>Weight</w:t>
      </w:r>
      <w:r w:rsidR="00CC21EE" w:rsidRPr="0005446F">
        <w:rPr>
          <w:rFonts w:ascii="Arial" w:hAnsi="Arial" w:cs="Arial"/>
        </w:rPr>
        <w:t xml:space="preserve">, with </w:t>
      </w:r>
      <w:r w:rsidR="00BB50C6" w:rsidRPr="0005446F">
        <w:rPr>
          <w:rFonts w:ascii="Arial" w:hAnsi="Arial" w:cs="Arial"/>
        </w:rPr>
        <w:t xml:space="preserve">log-transformations of </w:t>
      </w:r>
      <w:r w:rsidR="00CC21EE" w:rsidRPr="0005446F">
        <w:rPr>
          <w:rFonts w:ascii="Arial" w:hAnsi="Arial" w:cs="Arial"/>
        </w:rPr>
        <w:t xml:space="preserve">both </w:t>
      </w:r>
      <w:r w:rsidR="00CC21EE" w:rsidRPr="0005446F">
        <w:rPr>
          <w:rFonts w:ascii="Arial" w:hAnsi="Arial" w:cs="Arial"/>
          <w:i/>
          <w:iCs/>
        </w:rPr>
        <w:t xml:space="preserve">Weight </w:t>
      </w:r>
      <w:r w:rsidR="00CC21EE" w:rsidRPr="0005446F">
        <w:rPr>
          <w:rFonts w:ascii="Arial" w:hAnsi="Arial" w:cs="Arial"/>
        </w:rPr>
        <w:t xml:space="preserve">and </w:t>
      </w:r>
      <w:r w:rsidR="00CC21EE" w:rsidRPr="0005446F">
        <w:rPr>
          <w:rFonts w:ascii="Arial" w:hAnsi="Arial" w:cs="Arial"/>
          <w:i/>
          <w:iCs/>
        </w:rPr>
        <w:t xml:space="preserve">TL </w:t>
      </w:r>
      <w:r w:rsidR="008A2EEF" w:rsidRPr="0005446F">
        <w:rPr>
          <w:rFonts w:ascii="Arial" w:hAnsi="Arial" w:cs="Arial"/>
        </w:rPr>
        <w:t xml:space="preserve">and the effect of location (with a random effect of </w:t>
      </w:r>
      <w:r w:rsidR="008A2EEF" w:rsidRPr="0005446F">
        <w:rPr>
          <w:rFonts w:ascii="Arial" w:hAnsi="Arial" w:cs="Arial"/>
          <w:i/>
          <w:iCs/>
        </w:rPr>
        <w:t>Site</w:t>
      </w:r>
      <w:r w:rsidR="008A2EEF" w:rsidRPr="0005446F">
        <w:rPr>
          <w:rFonts w:ascii="Arial" w:hAnsi="Arial" w:cs="Arial"/>
        </w:rPr>
        <w:t>) on abundance</w:t>
      </w:r>
      <w:r w:rsidR="00CC21EE" w:rsidRPr="0005446F">
        <w:rPr>
          <w:rFonts w:ascii="Arial" w:hAnsi="Arial" w:cs="Arial"/>
        </w:rPr>
        <w:t>. We used a Gaussian error distribution</w:t>
      </w:r>
      <w:r w:rsidR="008A2EEF" w:rsidRPr="0005446F">
        <w:rPr>
          <w:rFonts w:ascii="Arial" w:hAnsi="Arial" w:cs="Arial"/>
        </w:rPr>
        <w:t xml:space="preserve"> for the first set of models</w:t>
      </w:r>
      <w:r w:rsidR="00BA7B9D" w:rsidRPr="0005446F">
        <w:rPr>
          <w:rFonts w:ascii="Arial" w:hAnsi="Arial" w:cs="Arial"/>
        </w:rPr>
        <w:t xml:space="preserve"> since </w:t>
      </w:r>
      <w:r w:rsidR="007255BF" w:rsidRPr="0005446F">
        <w:rPr>
          <w:rFonts w:ascii="Arial" w:hAnsi="Arial" w:cs="Arial"/>
        </w:rPr>
        <w:t xml:space="preserve">the </w:t>
      </w:r>
      <w:r w:rsidR="00BA7B9D" w:rsidRPr="0005446F">
        <w:rPr>
          <w:rFonts w:ascii="Arial" w:hAnsi="Arial" w:cs="Arial"/>
        </w:rPr>
        <w:t>data were continuous and approximately normally distributed. We used</w:t>
      </w:r>
      <w:r w:rsidR="008A2EEF" w:rsidRPr="0005446F">
        <w:rPr>
          <w:rFonts w:ascii="Arial" w:hAnsi="Arial" w:cs="Arial"/>
        </w:rPr>
        <w:t xml:space="preserve"> a negative binomial error distribution for the second set of models</w:t>
      </w:r>
      <w:r w:rsidR="00BA7B9D" w:rsidRPr="0005446F">
        <w:rPr>
          <w:rFonts w:ascii="Arial" w:hAnsi="Arial" w:cs="Arial"/>
        </w:rPr>
        <w:t xml:space="preserve"> since </w:t>
      </w:r>
      <w:r w:rsidR="00BB50C6" w:rsidRPr="0005446F">
        <w:rPr>
          <w:rFonts w:ascii="Arial" w:hAnsi="Arial" w:cs="Arial"/>
        </w:rPr>
        <w:t xml:space="preserve">the </w:t>
      </w:r>
      <w:r w:rsidR="00BA7B9D" w:rsidRPr="0005446F">
        <w:rPr>
          <w:rFonts w:ascii="Arial" w:hAnsi="Arial" w:cs="Arial"/>
        </w:rPr>
        <w:t>data were non-negative integers and over</w:t>
      </w:r>
      <w:r w:rsidR="007255BF" w:rsidRPr="0005446F">
        <w:rPr>
          <w:rFonts w:ascii="Arial" w:hAnsi="Arial" w:cs="Arial"/>
        </w:rPr>
        <w:t>-</w:t>
      </w:r>
      <w:r w:rsidR="00BA7B9D" w:rsidRPr="0005446F">
        <w:rPr>
          <w:rFonts w:ascii="Arial" w:hAnsi="Arial" w:cs="Arial"/>
        </w:rPr>
        <w:t>dispersed when run under a Poisson distribution</w:t>
      </w:r>
      <w:r w:rsidR="00CC21EE" w:rsidRPr="0005446F">
        <w:rPr>
          <w:rFonts w:ascii="Arial" w:hAnsi="Arial" w:cs="Arial"/>
        </w:rPr>
        <w:t xml:space="preserve">. To validate </w:t>
      </w:r>
      <w:r w:rsidR="007255BF" w:rsidRPr="0005446F">
        <w:rPr>
          <w:rFonts w:ascii="Arial" w:hAnsi="Arial" w:cs="Arial"/>
        </w:rPr>
        <w:t xml:space="preserve">the </w:t>
      </w:r>
      <w:r w:rsidR="00CC21EE" w:rsidRPr="0005446F">
        <w:rPr>
          <w:rFonts w:ascii="Arial" w:hAnsi="Arial" w:cs="Arial"/>
        </w:rPr>
        <w:t xml:space="preserve">model performance, we used the posterior parameters to predict values across a sequence of 100 </w:t>
      </w:r>
      <w:r w:rsidR="00BA7B9D" w:rsidRPr="0005446F">
        <w:rPr>
          <w:rFonts w:ascii="Arial" w:hAnsi="Arial" w:cs="Arial"/>
        </w:rPr>
        <w:t xml:space="preserve">evenly spaced </w:t>
      </w:r>
      <w:r w:rsidR="00CC21EE" w:rsidRPr="0005446F">
        <w:rPr>
          <w:rFonts w:ascii="Arial" w:hAnsi="Arial" w:cs="Arial"/>
        </w:rPr>
        <w:t xml:space="preserve">values within the sampled size range of the two populations. We performed </w:t>
      </w:r>
      <w:proofErr w:type="gramStart"/>
      <w:r w:rsidR="00CC21EE" w:rsidRPr="0005446F">
        <w:rPr>
          <w:rFonts w:ascii="Arial" w:hAnsi="Arial" w:cs="Arial"/>
        </w:rPr>
        <w:t>this 500 times</w:t>
      </w:r>
      <w:proofErr w:type="gramEnd"/>
      <w:r w:rsidR="00CC21EE" w:rsidRPr="0005446F">
        <w:rPr>
          <w:rFonts w:ascii="Arial" w:hAnsi="Arial" w:cs="Arial"/>
        </w:rPr>
        <w:t xml:space="preserve"> and plotted each predicted model fit alongside the raw data. </w:t>
      </w:r>
      <w:r w:rsidR="00435F8C" w:rsidRPr="0005446F">
        <w:rPr>
          <w:rFonts w:ascii="Arial" w:hAnsi="Arial" w:cs="Arial"/>
        </w:rPr>
        <w:t>Models were run with the same prior and chain specifications as</w:t>
      </w:r>
      <w:r w:rsidR="00BB50C6" w:rsidRPr="0005446F">
        <w:rPr>
          <w:rFonts w:ascii="Arial" w:hAnsi="Arial" w:cs="Arial"/>
        </w:rPr>
        <w:t xml:space="preserve"> detailed</w:t>
      </w:r>
      <w:r w:rsidR="00435F8C" w:rsidRPr="0005446F">
        <w:rPr>
          <w:rFonts w:ascii="Arial" w:hAnsi="Arial" w:cs="Arial"/>
        </w:rPr>
        <w:t xml:space="preserve"> above. </w:t>
      </w:r>
    </w:p>
    <w:p w14:paraId="78EBFB81" w14:textId="3EAB8C93" w:rsidR="006235D0" w:rsidRPr="0005446F" w:rsidRDefault="0048643B" w:rsidP="001F3670">
      <w:pPr>
        <w:spacing w:line="480" w:lineRule="auto"/>
        <w:rPr>
          <w:rFonts w:ascii="Arial" w:hAnsi="Arial" w:cs="Arial"/>
        </w:rPr>
      </w:pPr>
      <w:r w:rsidRPr="0005446F">
        <w:rPr>
          <w:rFonts w:ascii="Arial" w:hAnsi="Arial" w:cs="Arial"/>
        </w:rPr>
        <w:tab/>
        <w:t xml:space="preserve">We examined </w:t>
      </w:r>
      <w:r w:rsidR="007255BF" w:rsidRPr="0005446F">
        <w:rPr>
          <w:rFonts w:ascii="Arial" w:hAnsi="Arial" w:cs="Arial"/>
        </w:rPr>
        <w:t xml:space="preserve">prey item ingestion </w:t>
      </w:r>
      <w:r w:rsidRPr="0005446F">
        <w:rPr>
          <w:rFonts w:ascii="Arial" w:hAnsi="Arial" w:cs="Arial"/>
        </w:rPr>
        <w:t>of the examined fishes using a network theory approach</w:t>
      </w:r>
      <w:r w:rsidR="00583BE6" w:rsidRPr="0005446F">
        <w:rPr>
          <w:rFonts w:ascii="Arial" w:hAnsi="Arial" w:cs="Arial"/>
        </w:rPr>
        <w:t xml:space="preserve"> </w:t>
      </w:r>
      <w:r w:rsidR="007255BF" w:rsidRPr="0005446F">
        <w:rPr>
          <w:rFonts w:ascii="Arial" w:hAnsi="Arial" w:cs="Arial"/>
        </w:rPr>
        <w:t xml:space="preserve">for </w:t>
      </w:r>
      <w:r w:rsidR="00583BE6" w:rsidRPr="0005446F">
        <w:rPr>
          <w:rFonts w:ascii="Arial" w:hAnsi="Arial" w:cs="Arial"/>
        </w:rPr>
        <w:t>both the COI</w:t>
      </w:r>
      <w:r w:rsidR="00852567" w:rsidRPr="0005446F">
        <w:rPr>
          <w:rFonts w:ascii="Arial" w:hAnsi="Arial" w:cs="Arial"/>
        </w:rPr>
        <w:t xml:space="preserve"> and 23S</w:t>
      </w:r>
      <w:r w:rsidR="00583BE6" w:rsidRPr="0005446F">
        <w:rPr>
          <w:rFonts w:ascii="Arial" w:hAnsi="Arial" w:cs="Arial"/>
        </w:rPr>
        <w:t xml:space="preserve"> </w:t>
      </w:r>
      <w:r w:rsidR="007255BF" w:rsidRPr="0005446F">
        <w:rPr>
          <w:rFonts w:ascii="Arial" w:hAnsi="Arial" w:cs="Arial"/>
        </w:rPr>
        <w:t>markers</w:t>
      </w:r>
      <w:r w:rsidR="00973F4E" w:rsidRPr="0005446F">
        <w:rPr>
          <w:rFonts w:ascii="Arial" w:hAnsi="Arial" w:cs="Arial"/>
        </w:rPr>
        <w:fldChar w:fldCharType="begin"/>
      </w:r>
      <w:ins w:id="1410" w:author="Simon Brandl" w:date="2020-06-01T20:34:00Z">
        <w:r w:rsidR="001A739E">
          <w:rPr>
            <w:rFonts w:ascii="Arial" w:hAnsi="Arial" w:cs="Arial"/>
          </w:rPr>
          <w:instrText xml:space="preserve"> ADDIN ZOTERO_ITEM CSL_CITATION {"citationID":"DOZDt2kn","properties":{"formattedCitation":"\\super 123\\nosupersub{}","plainCitation":"123","noteIndex":0},"citationItems":[{"id":1799,"uris":["http://zotero.org/users/3131818/items/X2Q7F6HI"],"uri":["http://zotero.org/users/3131818/items/X2Q7F6HI"],"itemData":{"id":1799,"type":"book","ISBN":"0-521-38707-8","publisher":"Cambridge university press","title":"Social network analysis: Methods and applications","volume":"8","author":[{"family":"Wasserman","given":"Stanley"},{"family":"Faust","given":"Katherine"}],"issued":{"date-parts":[["1994"]]}}}],"schema":"https://github.com/citation-style-language/schema/raw/master/csl-citation.json"} </w:instrText>
        </w:r>
      </w:ins>
      <w:del w:id="1411" w:author="Simon Brandl" w:date="2020-06-01T20:10:00Z">
        <w:r w:rsidR="00ED5488" w:rsidRPr="0005446F" w:rsidDel="002F5BC0">
          <w:rPr>
            <w:rFonts w:ascii="Arial" w:hAnsi="Arial" w:cs="Arial"/>
          </w:rPr>
          <w:delInstrText xml:space="preserve"> ADDIN ZOTERO_ITEM CSL_CITATION {"citationID":"DOZDt2kn","properties":{"formattedCitation":"\\super 121\\nosupersub{}","plainCitation":"121","noteIndex":0},"citationItems":[{"id":1799,"uris":["http://zotero.org/users/3131818/items/X2Q7F6HI"],"uri":["http://zotero.org/users/3131818/items/X2Q7F6HI"],"itemData":{"id":1799,"type":"book","ISBN":"0-521-38707-8","publisher":"Cambridge university press","title":"Social network analysis: Methods and applications","volume":"8","author":[{"family":"Wasserman","given":"Stanley"},{"family":"Faust","given":"Katherine"}],"issued":{"date-parts":[["1994"]]}}}],"schema":"https://github.com/citation-style-language/schema/raw/master/csl-citation.json"} </w:delInstrText>
        </w:r>
      </w:del>
      <w:r w:rsidR="00973F4E" w:rsidRPr="0005446F">
        <w:rPr>
          <w:rFonts w:ascii="Arial" w:hAnsi="Arial" w:cs="Arial"/>
        </w:rPr>
        <w:fldChar w:fldCharType="separate"/>
      </w:r>
      <w:ins w:id="1412" w:author="Simon Brandl" w:date="2020-06-01T20:34:00Z">
        <w:r w:rsidR="001A739E" w:rsidRPr="001A739E">
          <w:rPr>
            <w:rFonts w:ascii="Arial" w:hAnsi="Arial" w:cs="Arial"/>
            <w:vertAlign w:val="superscript"/>
            <w:rPrChange w:id="1413" w:author="Simon Brandl" w:date="2020-06-01T20:34:00Z">
              <w:rPr>
                <w:rFonts w:ascii="Times New Roman" w:hAnsi="Times New Roman" w:cs="Times New Roman"/>
                <w:vertAlign w:val="superscript"/>
              </w:rPr>
            </w:rPrChange>
          </w:rPr>
          <w:t>123</w:t>
        </w:r>
      </w:ins>
      <w:del w:id="1414" w:author="Simon Brandl" w:date="2020-06-01T20:10:00Z">
        <w:r w:rsidR="00ED5488" w:rsidRPr="001A739E" w:rsidDel="002F5BC0">
          <w:rPr>
            <w:rFonts w:ascii="Arial" w:hAnsi="Arial" w:cs="Arial"/>
            <w:vertAlign w:val="superscript"/>
            <w:rPrChange w:id="1415" w:author="Simon Brandl" w:date="2020-06-01T20:34:00Z">
              <w:rPr>
                <w:rFonts w:ascii="Arial" w:hAnsi="Arial" w:cs="Arial"/>
                <w:vertAlign w:val="superscript"/>
              </w:rPr>
            </w:rPrChange>
          </w:rPr>
          <w:delText>121</w:delText>
        </w:r>
      </w:del>
      <w:r w:rsidR="00973F4E" w:rsidRPr="0005446F">
        <w:rPr>
          <w:rFonts w:ascii="Arial" w:hAnsi="Arial" w:cs="Arial"/>
        </w:rPr>
        <w:fldChar w:fldCharType="end"/>
      </w:r>
      <w:r w:rsidRPr="0005446F">
        <w:rPr>
          <w:rFonts w:ascii="Arial" w:hAnsi="Arial" w:cs="Arial"/>
        </w:rPr>
        <w:t xml:space="preserve">. We </w:t>
      </w:r>
      <w:r w:rsidR="001F3A74" w:rsidRPr="0005446F">
        <w:rPr>
          <w:rFonts w:ascii="Arial" w:hAnsi="Arial" w:cs="Arial"/>
        </w:rPr>
        <w:t xml:space="preserve">first </w:t>
      </w:r>
      <w:r w:rsidRPr="0005446F">
        <w:rPr>
          <w:rFonts w:ascii="Arial" w:hAnsi="Arial" w:cs="Arial"/>
        </w:rPr>
        <w:t>created a presence-absence matrix of OTUs</w:t>
      </w:r>
      <w:r w:rsidR="007255BF" w:rsidRPr="0005446F">
        <w:rPr>
          <w:rFonts w:ascii="Arial" w:hAnsi="Arial" w:cs="Arial"/>
        </w:rPr>
        <w:t>/ESVs</w:t>
      </w:r>
      <w:r w:rsidRPr="0005446F">
        <w:rPr>
          <w:rFonts w:ascii="Arial" w:hAnsi="Arial" w:cs="Arial"/>
        </w:rPr>
        <w:t xml:space="preserve"> across fish individuals</w:t>
      </w:r>
      <w:r w:rsidR="00852567" w:rsidRPr="0005446F">
        <w:rPr>
          <w:rFonts w:ascii="Arial" w:hAnsi="Arial" w:cs="Arial"/>
        </w:rPr>
        <w:t xml:space="preserve"> in all species and their populations, creat</w:t>
      </w:r>
      <w:r w:rsidR="001F3A74" w:rsidRPr="0005446F">
        <w:rPr>
          <w:rFonts w:ascii="Arial" w:hAnsi="Arial" w:cs="Arial"/>
        </w:rPr>
        <w:t>ing</w:t>
      </w:r>
      <w:r w:rsidR="00852567" w:rsidRPr="0005446F">
        <w:rPr>
          <w:rFonts w:ascii="Arial" w:hAnsi="Arial" w:cs="Arial"/>
        </w:rPr>
        <w:t xml:space="preserve"> a bipartite dietary network based on prey presence or absence</w:t>
      </w:r>
      <w:r w:rsidRPr="0005446F">
        <w:rPr>
          <w:rFonts w:ascii="Arial" w:hAnsi="Arial" w:cs="Arial"/>
        </w:rPr>
        <w:t>.</w:t>
      </w:r>
      <w:r w:rsidR="001F3A74" w:rsidRPr="0005446F">
        <w:rPr>
          <w:rFonts w:ascii="Arial" w:hAnsi="Arial" w:cs="Arial"/>
        </w:rPr>
        <w:t xml:space="preserve"> </w:t>
      </w:r>
      <w:r w:rsidR="00500793" w:rsidRPr="0005446F">
        <w:rPr>
          <w:rFonts w:ascii="Arial" w:hAnsi="Arial" w:cs="Arial"/>
        </w:rPr>
        <w:t>T</w:t>
      </w:r>
      <w:r w:rsidR="001F3A74" w:rsidRPr="0005446F">
        <w:rPr>
          <w:rFonts w:ascii="Arial" w:hAnsi="Arial" w:cs="Arial"/>
        </w:rPr>
        <w:t xml:space="preserve">o examine the community structure within the network, we omitted all </w:t>
      </w:r>
      <w:r w:rsidR="006235D0" w:rsidRPr="0005446F">
        <w:rPr>
          <w:rFonts w:ascii="Arial" w:hAnsi="Arial" w:cs="Arial"/>
        </w:rPr>
        <w:t>prey items</w:t>
      </w:r>
      <w:r w:rsidR="00C4669F" w:rsidRPr="0005446F">
        <w:rPr>
          <w:rFonts w:ascii="Arial" w:hAnsi="Arial" w:cs="Arial"/>
        </w:rPr>
        <w:t xml:space="preserve"> </w:t>
      </w:r>
      <w:r w:rsidR="006235D0" w:rsidRPr="0005446F">
        <w:rPr>
          <w:rFonts w:ascii="Arial" w:hAnsi="Arial" w:cs="Arial"/>
        </w:rPr>
        <w:t xml:space="preserve">with only a single occurrence across the dataset since the full dataset identified the majority of individuals as unique modules. This step reduced the COI dataset from 1,357 to 1,046 unique predator-prey interactions and the 23S dataset from 7,872 to 5,698 predator-prey interactions. </w:t>
      </w:r>
      <w:r w:rsidRPr="0005446F">
        <w:rPr>
          <w:rFonts w:ascii="Arial" w:hAnsi="Arial" w:cs="Arial"/>
        </w:rPr>
        <w:t>We then</w:t>
      </w:r>
      <w:r w:rsidR="00852567" w:rsidRPr="0005446F">
        <w:rPr>
          <w:rFonts w:ascii="Arial" w:hAnsi="Arial" w:cs="Arial"/>
        </w:rPr>
        <w:t xml:space="preserve"> sought to identify modules within the network using Newman’s modularity measure</w:t>
      </w:r>
      <w:r w:rsidR="00F25763" w:rsidRPr="0005446F">
        <w:rPr>
          <w:rFonts w:ascii="Arial" w:hAnsi="Arial" w:cs="Arial"/>
        </w:rPr>
        <w:fldChar w:fldCharType="begin"/>
      </w:r>
      <w:ins w:id="1416" w:author="Simon Brandl" w:date="2020-06-01T20:34:00Z">
        <w:r w:rsidR="001A739E">
          <w:rPr>
            <w:rFonts w:ascii="Arial" w:hAnsi="Arial" w:cs="Arial"/>
          </w:rPr>
          <w:instrText xml:space="preserve"> ADDIN ZOTERO_ITEM CSL_CITATION {"citationID":"a1s1p6esig6","properties":{"formattedCitation":"\\super 124\\nosupersub{}","plainCitation":"124","noteIndex":0},"citationItems":[{"id":2325,"uris":["http://zotero.org/users/3131818/items/YCCZ6TP8"],"uri":["http://zotero.org/users/3131818/items/YCCZ6TP8"],"itemData":{"id":2325,"type":"article-journal","container-title":"Proceedings of the national academy of sciences","ISSN":"0027-8424","issue":"23","journalAbbreviation":"Proceedings of the national academy of sciences","page":"8577-8582","title":"Modularity and community structure in networks","volume":"103","author":[{"family":"Newman","given":"Mark EJ"}],"issued":{"date-parts":[["2006"]]}}}],"schema":"https://github.com/citation-style-language/schema/raw/master/csl-citation.json"} </w:instrText>
        </w:r>
      </w:ins>
      <w:del w:id="1417" w:author="Simon Brandl" w:date="2020-06-01T20:10:00Z">
        <w:r w:rsidR="00ED5488" w:rsidRPr="0005446F" w:rsidDel="002F5BC0">
          <w:rPr>
            <w:rFonts w:ascii="Arial" w:hAnsi="Arial" w:cs="Arial"/>
          </w:rPr>
          <w:delInstrText xml:space="preserve"> ADDIN ZOTERO_ITEM CSL_CITATION {"citationID":"a1s1p6esig6","properties":{"formattedCitation":"\\super 122\\nosupersub{}","plainCitation":"122","noteIndex":0},"citationItems":[{"id":2325,"uris":["http://zotero.org/users/3131818/items/YCCZ6TP8"],"uri":["http://zotero.org/users/3131818/items/YCCZ6TP8"],"itemData":{"id":2325,"type":"article-journal","container-title":"Proceedings of the national academy of sciences","ISSN":"0027-8424","issue":"23","journalAbbreviation":"Proceedings of the national academy of sciences","page":"8577-8582","title":"Modularity and community structure in networks","volume":"103","author":[{"family":"Newman","given":"Mark EJ"}],"issued":{"date-parts":[["2006"]]}}}],"schema":"https://github.com/citation-style-language/schema/raw/master/csl-citation.json"} </w:delInstrText>
        </w:r>
      </w:del>
      <w:r w:rsidR="00F25763" w:rsidRPr="0005446F">
        <w:rPr>
          <w:rFonts w:ascii="Arial" w:hAnsi="Arial" w:cs="Arial"/>
        </w:rPr>
        <w:fldChar w:fldCharType="separate"/>
      </w:r>
      <w:ins w:id="1418" w:author="Simon Brandl" w:date="2020-06-01T20:34:00Z">
        <w:r w:rsidR="001A739E" w:rsidRPr="001A739E">
          <w:rPr>
            <w:rFonts w:ascii="Arial" w:hAnsi="Arial" w:cs="Arial"/>
            <w:vertAlign w:val="superscript"/>
            <w:rPrChange w:id="1419" w:author="Simon Brandl" w:date="2020-06-01T20:34:00Z">
              <w:rPr>
                <w:rFonts w:ascii="Times New Roman" w:hAnsi="Times New Roman" w:cs="Times New Roman"/>
                <w:vertAlign w:val="superscript"/>
              </w:rPr>
            </w:rPrChange>
          </w:rPr>
          <w:t>124</w:t>
        </w:r>
      </w:ins>
      <w:del w:id="1420" w:author="Simon Brandl" w:date="2020-06-01T20:10:00Z">
        <w:r w:rsidR="00ED5488" w:rsidRPr="001A739E" w:rsidDel="002F5BC0">
          <w:rPr>
            <w:rFonts w:ascii="Arial" w:hAnsi="Arial" w:cs="Arial"/>
            <w:vertAlign w:val="superscript"/>
            <w:rPrChange w:id="1421" w:author="Simon Brandl" w:date="2020-06-01T20:34:00Z">
              <w:rPr>
                <w:rFonts w:ascii="Arial" w:hAnsi="Arial" w:cs="Arial"/>
                <w:vertAlign w:val="superscript"/>
              </w:rPr>
            </w:rPrChange>
          </w:rPr>
          <w:delText>122</w:delText>
        </w:r>
      </w:del>
      <w:r w:rsidR="00F25763" w:rsidRPr="0005446F">
        <w:rPr>
          <w:rFonts w:ascii="Arial" w:hAnsi="Arial" w:cs="Arial"/>
        </w:rPr>
        <w:fldChar w:fldCharType="end"/>
      </w:r>
      <w:r w:rsidR="00F25763" w:rsidRPr="0005446F">
        <w:rPr>
          <w:rFonts w:ascii="Arial" w:hAnsi="Arial" w:cs="Arial"/>
        </w:rPr>
        <w:t>. We used Beckett’s community detection algorithm</w:t>
      </w:r>
      <w:r w:rsidR="00F25763" w:rsidRPr="0005446F">
        <w:rPr>
          <w:rFonts w:ascii="Arial" w:hAnsi="Arial" w:cs="Arial"/>
        </w:rPr>
        <w:fldChar w:fldCharType="begin"/>
      </w:r>
      <w:ins w:id="1422" w:author="Simon Brandl" w:date="2020-06-01T20:34:00Z">
        <w:r w:rsidR="001A739E">
          <w:rPr>
            <w:rFonts w:ascii="Arial" w:hAnsi="Arial" w:cs="Arial"/>
          </w:rPr>
          <w:instrText xml:space="preserve"> ADDIN ZOTERO_ITEM CSL_CITATION {"citationID":"a2ecruvl2ec","properties":{"formattedCitation":"\\super 125\\nosupersub{}","plainCitation":"125","noteIndex":0},"citationItems":[{"id":2326,"uris":["http://zotero.org/users/3131818/items/BR6UBN7B"],"uri":["http://zotero.org/users/3131818/items/BR6UBN7B"],"itemData":{"id":2326,"type":"article-journal","container-title":"Royal Society open science","ISSN":"2054-5703","issue":"1","journalAbbreviation":"Royal Society open science","page":"140536","title":"Improved community detection in weighted bipartite networks","volume":"3","author":[{"family":"Beckett","given":"Stephen J"}],"issued":{"date-parts":[["2016"]]}}}],"schema":"https://github.com/citation-style-language/schema/raw/master/csl-citation.json"} </w:instrText>
        </w:r>
      </w:ins>
      <w:del w:id="1423" w:author="Simon Brandl" w:date="2020-06-01T20:10:00Z">
        <w:r w:rsidR="00ED5488" w:rsidRPr="0005446F" w:rsidDel="002F5BC0">
          <w:rPr>
            <w:rFonts w:ascii="Arial" w:hAnsi="Arial" w:cs="Arial"/>
          </w:rPr>
          <w:delInstrText xml:space="preserve"> ADDIN ZOTERO_ITEM CSL_CITATION {"citationID":"a2ecruvl2ec","properties":{"formattedCitation":"\\super 123\\nosupersub{}","plainCitation":"123","noteIndex":0},"citationItems":[{"id":2326,"uris":["http://zotero.org/users/3131818/items/BR6UBN7B"],"uri":["http://zotero.org/users/3131818/items/BR6UBN7B"],"itemData":{"id":2326,"type":"article-journal","container-title":"Royal Society open science","ISSN":"2054-5703","issue":"1","journalAbbreviation":"Royal Society open science","page":"140536","title":"Improved community detection in weighted bipartite networks","volume":"3","author":[{"family":"Beckett","given":"Stephen J"}],"issued":{"date-parts":[["2016"]]}}}],"schema":"https://github.com/citation-style-language/schema/raw/master/csl-citation.json"} </w:delInstrText>
        </w:r>
      </w:del>
      <w:r w:rsidR="00F25763" w:rsidRPr="0005446F">
        <w:rPr>
          <w:rFonts w:ascii="Arial" w:hAnsi="Arial" w:cs="Arial"/>
        </w:rPr>
        <w:fldChar w:fldCharType="separate"/>
      </w:r>
      <w:ins w:id="1424" w:author="Simon Brandl" w:date="2020-06-01T20:34:00Z">
        <w:r w:rsidR="001A739E" w:rsidRPr="001A739E">
          <w:rPr>
            <w:rFonts w:ascii="Arial" w:hAnsi="Arial" w:cs="Arial"/>
            <w:vertAlign w:val="superscript"/>
            <w:rPrChange w:id="1425" w:author="Simon Brandl" w:date="2020-06-01T20:34:00Z">
              <w:rPr>
                <w:rFonts w:ascii="Times New Roman" w:hAnsi="Times New Roman" w:cs="Times New Roman"/>
                <w:vertAlign w:val="superscript"/>
              </w:rPr>
            </w:rPrChange>
          </w:rPr>
          <w:t>125</w:t>
        </w:r>
      </w:ins>
      <w:del w:id="1426" w:author="Simon Brandl" w:date="2020-06-01T20:10:00Z">
        <w:r w:rsidR="00ED5488" w:rsidRPr="001A739E" w:rsidDel="002F5BC0">
          <w:rPr>
            <w:rFonts w:ascii="Arial" w:hAnsi="Arial" w:cs="Arial"/>
            <w:vertAlign w:val="superscript"/>
            <w:rPrChange w:id="1427" w:author="Simon Brandl" w:date="2020-06-01T20:34:00Z">
              <w:rPr>
                <w:rFonts w:ascii="Arial" w:hAnsi="Arial" w:cs="Arial"/>
                <w:vertAlign w:val="superscript"/>
              </w:rPr>
            </w:rPrChange>
          </w:rPr>
          <w:delText>123</w:delText>
        </w:r>
      </w:del>
      <w:r w:rsidR="00F25763" w:rsidRPr="0005446F">
        <w:rPr>
          <w:rFonts w:ascii="Arial" w:hAnsi="Arial" w:cs="Arial"/>
        </w:rPr>
        <w:fldChar w:fldCharType="end"/>
      </w:r>
      <w:r w:rsidR="00F25763" w:rsidRPr="0005446F">
        <w:rPr>
          <w:rFonts w:ascii="Arial" w:hAnsi="Arial" w:cs="Arial"/>
        </w:rPr>
        <w:t xml:space="preserve">, which we re-iterated 20 times for each dataset. We then used the convergent output from the 20 </w:t>
      </w:r>
      <w:r w:rsidR="00F25763" w:rsidRPr="0005446F">
        <w:rPr>
          <w:rFonts w:ascii="Arial" w:hAnsi="Arial" w:cs="Arial"/>
        </w:rPr>
        <w:lastRenderedPageBreak/>
        <w:t>iterations to determine the module</w:t>
      </w:r>
      <w:r w:rsidR="006235D0" w:rsidRPr="0005446F">
        <w:rPr>
          <w:rFonts w:ascii="Arial" w:hAnsi="Arial" w:cs="Arial"/>
        </w:rPr>
        <w:t xml:space="preserve"> membership of each individual</w:t>
      </w:r>
      <w:r w:rsidR="00F25763" w:rsidRPr="0005446F">
        <w:rPr>
          <w:rFonts w:ascii="Arial" w:hAnsi="Arial" w:cs="Arial"/>
        </w:rPr>
        <w:t xml:space="preserve"> in our network</w:t>
      </w:r>
      <w:r w:rsidR="00500793" w:rsidRPr="0005446F">
        <w:rPr>
          <w:rFonts w:ascii="Arial" w:hAnsi="Arial" w:cs="Arial"/>
        </w:rPr>
        <w:t>. We then created a data frame from the original presence-absence matrix that contained each OTU/ESV and its linkage to the fish individual in two columns, which we then summarized by the respective modules. This created a list of symbolic edges in the network across the two columns, linking each prey item to a module, which we plotted as a bipartite dietary network tree</w:t>
      </w:r>
      <w:r w:rsidR="00BB50C6" w:rsidRPr="0005446F">
        <w:rPr>
          <w:rFonts w:ascii="Arial" w:hAnsi="Arial" w:cs="Arial"/>
        </w:rPr>
        <w:t xml:space="preserve"> </w:t>
      </w:r>
      <w:r w:rsidR="00500793" w:rsidRPr="0005446F">
        <w:rPr>
          <w:rFonts w:ascii="Arial" w:hAnsi="Arial" w:cs="Arial"/>
        </w:rPr>
        <w:t xml:space="preserve">using the </w:t>
      </w:r>
      <w:proofErr w:type="spellStart"/>
      <w:r w:rsidR="00500793" w:rsidRPr="0005446F">
        <w:rPr>
          <w:rFonts w:ascii="Arial" w:hAnsi="Arial" w:cs="Arial"/>
        </w:rPr>
        <w:t>Fruchterman-Reingold</w:t>
      </w:r>
      <w:proofErr w:type="spellEnd"/>
      <w:r w:rsidR="00500793" w:rsidRPr="0005446F">
        <w:rPr>
          <w:rFonts w:ascii="Arial" w:hAnsi="Arial" w:cs="Arial"/>
        </w:rPr>
        <w:t xml:space="preserve"> algorithm. W</w:t>
      </w:r>
      <w:r w:rsidR="00B72103" w:rsidRPr="0005446F">
        <w:rPr>
          <w:rFonts w:ascii="Arial" w:hAnsi="Arial" w:cs="Arial"/>
        </w:rPr>
        <w:t>e</w:t>
      </w:r>
      <w:r w:rsidR="00500793" w:rsidRPr="0005446F">
        <w:rPr>
          <w:rFonts w:ascii="Arial" w:hAnsi="Arial" w:cs="Arial"/>
        </w:rPr>
        <w:t xml:space="preserve"> also</w:t>
      </w:r>
      <w:r w:rsidR="006235D0" w:rsidRPr="0005446F">
        <w:rPr>
          <w:rFonts w:ascii="Arial" w:hAnsi="Arial" w:cs="Arial"/>
        </w:rPr>
        <w:t xml:space="preserve"> plotted </w:t>
      </w:r>
      <w:r w:rsidR="00B72103" w:rsidRPr="0005446F">
        <w:rPr>
          <w:rFonts w:ascii="Arial" w:hAnsi="Arial" w:cs="Arial"/>
        </w:rPr>
        <w:t xml:space="preserve">module </w:t>
      </w:r>
      <w:r w:rsidR="006235D0" w:rsidRPr="0005446F">
        <w:rPr>
          <w:rFonts w:ascii="Arial" w:hAnsi="Arial" w:cs="Arial"/>
        </w:rPr>
        <w:t>membership in a mosaic plot</w:t>
      </w:r>
      <w:r w:rsidR="00F25763" w:rsidRPr="0005446F">
        <w:rPr>
          <w:rFonts w:ascii="Arial" w:hAnsi="Arial" w:cs="Arial"/>
        </w:rPr>
        <w:t>.</w:t>
      </w:r>
      <w:r w:rsidR="00852567" w:rsidRPr="0005446F">
        <w:rPr>
          <w:rFonts w:ascii="Arial" w:hAnsi="Arial" w:cs="Arial"/>
        </w:rPr>
        <w:t xml:space="preserve"> </w:t>
      </w:r>
    </w:p>
    <w:p w14:paraId="3DDB3C8F" w14:textId="2EA98729" w:rsidR="0048643B" w:rsidRPr="0005446F" w:rsidRDefault="00583BE6" w:rsidP="006235D0">
      <w:pPr>
        <w:spacing w:line="480" w:lineRule="auto"/>
        <w:ind w:firstLine="720"/>
        <w:rPr>
          <w:rFonts w:ascii="Arial" w:hAnsi="Arial" w:cs="Arial"/>
        </w:rPr>
      </w:pPr>
      <w:r w:rsidRPr="0005446F">
        <w:rPr>
          <w:rFonts w:ascii="Arial" w:hAnsi="Arial" w:cs="Arial"/>
        </w:rPr>
        <w:t xml:space="preserve">Furthermore, </w:t>
      </w:r>
      <w:r w:rsidR="00B72103" w:rsidRPr="0005446F">
        <w:rPr>
          <w:rFonts w:ascii="Arial" w:hAnsi="Arial" w:cs="Arial"/>
        </w:rPr>
        <w:t xml:space="preserve">for the COI and 23S markers, </w:t>
      </w:r>
      <w:r w:rsidRPr="0005446F">
        <w:rPr>
          <w:rFonts w:ascii="Arial" w:hAnsi="Arial" w:cs="Arial"/>
        </w:rPr>
        <w:t>we investigated prey item</w:t>
      </w:r>
      <w:r w:rsidR="00BB50C6" w:rsidRPr="0005446F">
        <w:rPr>
          <w:rFonts w:ascii="Arial" w:hAnsi="Arial" w:cs="Arial"/>
        </w:rPr>
        <w:t xml:space="preserve"> diversity</w:t>
      </w:r>
      <w:r w:rsidRPr="0005446F">
        <w:rPr>
          <w:rFonts w:ascii="Arial" w:hAnsi="Arial" w:cs="Arial"/>
        </w:rPr>
        <w:t xml:space="preserve"> </w:t>
      </w:r>
      <w:r w:rsidR="00B72103" w:rsidRPr="0005446F">
        <w:rPr>
          <w:rFonts w:ascii="Arial" w:hAnsi="Arial" w:cs="Arial"/>
        </w:rPr>
        <w:t xml:space="preserve">ingested by </w:t>
      </w:r>
      <w:r w:rsidRPr="0005446F">
        <w:rPr>
          <w:rFonts w:ascii="Arial" w:hAnsi="Arial" w:cs="Arial"/>
        </w:rPr>
        <w:t xml:space="preserve">each species’ population </w:t>
      </w:r>
      <w:r w:rsidR="00B72103" w:rsidRPr="0005446F">
        <w:rPr>
          <w:rFonts w:ascii="Arial" w:hAnsi="Arial" w:cs="Arial"/>
        </w:rPr>
        <w:t>by producing</w:t>
      </w:r>
      <w:r w:rsidR="004A6579" w:rsidRPr="0005446F">
        <w:rPr>
          <w:rFonts w:ascii="Arial" w:hAnsi="Arial" w:cs="Arial"/>
        </w:rPr>
        <w:t xml:space="preserve"> </w:t>
      </w:r>
      <w:r w:rsidR="00AE7A79" w:rsidRPr="0005446F">
        <w:rPr>
          <w:rFonts w:ascii="Arial" w:hAnsi="Arial" w:cs="Arial"/>
        </w:rPr>
        <w:t xml:space="preserve">interpolated and extrapolated </w:t>
      </w:r>
      <w:r w:rsidR="004A6579" w:rsidRPr="0005446F">
        <w:rPr>
          <w:rFonts w:ascii="Arial" w:hAnsi="Arial" w:cs="Arial"/>
        </w:rPr>
        <w:t xml:space="preserve">rarefaction </w:t>
      </w:r>
      <w:r w:rsidR="00B72103" w:rsidRPr="0005446F">
        <w:rPr>
          <w:rFonts w:ascii="Arial" w:hAnsi="Arial" w:cs="Arial"/>
        </w:rPr>
        <w:t>curves, which showcase sequencing depth by plotting</w:t>
      </w:r>
      <w:r w:rsidR="004A6579" w:rsidRPr="0005446F">
        <w:rPr>
          <w:rFonts w:ascii="Arial" w:hAnsi="Arial" w:cs="Arial"/>
        </w:rPr>
        <w:t xml:space="preserve"> </w:t>
      </w:r>
      <w:r w:rsidR="00B72103" w:rsidRPr="0005446F">
        <w:rPr>
          <w:rFonts w:ascii="Arial" w:hAnsi="Arial" w:cs="Arial"/>
        </w:rPr>
        <w:t xml:space="preserve">prey item </w:t>
      </w:r>
      <w:r w:rsidR="004A6579" w:rsidRPr="0005446F">
        <w:rPr>
          <w:rFonts w:ascii="Arial" w:hAnsi="Arial" w:cs="Arial"/>
        </w:rPr>
        <w:t xml:space="preserve">species richness </w:t>
      </w:r>
      <w:r w:rsidR="00AE7A79" w:rsidRPr="0005446F">
        <w:rPr>
          <w:rFonts w:ascii="Arial" w:hAnsi="Arial" w:cs="Arial"/>
        </w:rPr>
        <w:t>by the</w:t>
      </w:r>
      <w:r w:rsidR="004A6579" w:rsidRPr="0005446F">
        <w:rPr>
          <w:rFonts w:ascii="Arial" w:hAnsi="Arial" w:cs="Arial"/>
        </w:rPr>
        <w:t xml:space="preserve"> </w:t>
      </w:r>
      <w:r w:rsidR="00B72103" w:rsidRPr="0005446F">
        <w:rPr>
          <w:rFonts w:ascii="Arial" w:hAnsi="Arial" w:cs="Arial"/>
        </w:rPr>
        <w:t xml:space="preserve">total </w:t>
      </w:r>
      <w:r w:rsidR="004A6579" w:rsidRPr="0005446F">
        <w:rPr>
          <w:rFonts w:ascii="Arial" w:hAnsi="Arial" w:cs="Arial"/>
        </w:rPr>
        <w:t xml:space="preserve">number of sequences </w:t>
      </w:r>
      <w:r w:rsidR="00B72103" w:rsidRPr="0005446F">
        <w:rPr>
          <w:rFonts w:ascii="Arial" w:hAnsi="Arial" w:cs="Arial"/>
        </w:rPr>
        <w:t>detected for</w:t>
      </w:r>
      <w:r w:rsidR="004A6579" w:rsidRPr="0005446F">
        <w:rPr>
          <w:rFonts w:ascii="Arial" w:hAnsi="Arial" w:cs="Arial"/>
        </w:rPr>
        <w:t xml:space="preserve"> each species.</w:t>
      </w:r>
      <w:r w:rsidR="00AE7A79" w:rsidRPr="0005446F">
        <w:rPr>
          <w:rFonts w:ascii="Arial" w:hAnsi="Arial" w:cs="Arial"/>
        </w:rPr>
        <w:t xml:space="preserve"> W</w:t>
      </w:r>
      <w:r w:rsidR="004A6579" w:rsidRPr="0005446F">
        <w:rPr>
          <w:rFonts w:ascii="Arial" w:hAnsi="Arial" w:cs="Arial"/>
        </w:rPr>
        <w:t>e</w:t>
      </w:r>
      <w:r w:rsidR="00AE7A79" w:rsidRPr="0005446F">
        <w:rPr>
          <w:rFonts w:ascii="Arial" w:hAnsi="Arial" w:cs="Arial"/>
        </w:rPr>
        <w:t xml:space="preserve"> ran rarefaction analyses by</w:t>
      </w:r>
      <w:r w:rsidR="004A6579" w:rsidRPr="0005446F">
        <w:rPr>
          <w:rFonts w:ascii="Arial" w:hAnsi="Arial" w:cs="Arial"/>
        </w:rPr>
        <w:t xml:space="preserve"> raref</w:t>
      </w:r>
      <w:r w:rsidR="00AE7A79" w:rsidRPr="0005446F">
        <w:rPr>
          <w:rFonts w:ascii="Arial" w:hAnsi="Arial" w:cs="Arial"/>
        </w:rPr>
        <w:t>ying</w:t>
      </w:r>
      <w:r w:rsidR="004A6579" w:rsidRPr="0005446F">
        <w:rPr>
          <w:rFonts w:ascii="Arial" w:hAnsi="Arial" w:cs="Arial"/>
        </w:rPr>
        <w:t xml:space="preserve"> species richness estimates for each speci</w:t>
      </w:r>
      <w:r w:rsidR="00AE7A79" w:rsidRPr="0005446F">
        <w:rPr>
          <w:rFonts w:ascii="Arial" w:hAnsi="Arial" w:cs="Arial"/>
        </w:rPr>
        <w:t xml:space="preserve">es or </w:t>
      </w:r>
      <w:r w:rsidR="004A6579" w:rsidRPr="0005446F">
        <w:rPr>
          <w:rFonts w:ascii="Arial" w:hAnsi="Arial" w:cs="Arial"/>
        </w:rPr>
        <w:t>population to an endpoint defined by the maximum sequences in any population using 100 bootstraps and 50 knots along the x-axis</w:t>
      </w:r>
      <w:r w:rsidR="006235D0" w:rsidRPr="0005446F">
        <w:rPr>
          <w:rFonts w:ascii="Arial" w:hAnsi="Arial" w:cs="Arial"/>
        </w:rPr>
        <w:fldChar w:fldCharType="begin"/>
      </w:r>
      <w:ins w:id="1428" w:author="Simon Brandl" w:date="2020-06-01T20:34:00Z">
        <w:r w:rsidR="001A739E">
          <w:rPr>
            <w:rFonts w:ascii="Arial" w:hAnsi="Arial" w:cs="Arial"/>
          </w:rPr>
          <w:instrText xml:space="preserve"> ADDIN ZOTERO_ITEM CSL_CITATION {"citationID":"a1eseb0bqh","properties":{"formattedCitation":"\\super 126\\nosupersub{}","plainCitation":"126","noteIndex":0},"citationItems":[{"id":464,"uris":["http://zotero.org/users/3131818/items/DIRXXMIA"],"uri":["http://zotero.org/users/3131818/items/DIRXXMIA"],"itemData":{"id":464,"type":"article-journal","container-title":"Methods in Ecology and Evolution","ISSN":"2041-210X","journalAbbreviation":"Methods in Ecology and Evolution","title":"iNEXT: an R package for rarefaction and extrapolation of species diversity (Hill numbers)","author":[{"family":"Hsieh","given":"TC"},{"family":"Ma","given":"KH"},{"family":"Chao","given":"Anne"}],"issued":{"date-parts":[["2016"]]}}}],"schema":"https://github.com/citation-style-language/schema/raw/master/csl-citation.json"} </w:instrText>
        </w:r>
      </w:ins>
      <w:del w:id="1429" w:author="Simon Brandl" w:date="2020-06-01T20:10:00Z">
        <w:r w:rsidR="00ED5488" w:rsidRPr="0005446F" w:rsidDel="002F5BC0">
          <w:rPr>
            <w:rFonts w:ascii="Arial" w:hAnsi="Arial" w:cs="Arial"/>
          </w:rPr>
          <w:delInstrText xml:space="preserve"> ADDIN ZOTERO_ITEM CSL_CITATION {"citationID":"a1eseb0bqh","properties":{"formattedCitation":"\\super 124\\nosupersub{}","plainCitation":"124","noteIndex":0},"citationItems":[{"id":464,"uris":["http://zotero.org/users/3131818/items/DIRXXMIA"],"uri":["http://zotero.org/users/3131818/items/DIRXXMIA"],"itemData":{"id":464,"type":"article-journal","container-title":"Methods in Ecology and Evolution","ISSN":"2041-210X","journalAbbreviation":"Methods in Ecology and Evolution","title":"iNEXT: an R package for rarefaction and extrapolation of species diversity (Hill numbers)","author":[{"family":"Hsieh","given":"TC"},{"family":"Ma","given":"KH"},{"family":"Chao","given":"Anne"}],"issued":{"date-parts":[["2016"]]}}}],"schema":"https://github.com/citation-style-language/schema/raw/master/csl-citation.json"} </w:delInstrText>
        </w:r>
      </w:del>
      <w:r w:rsidR="006235D0" w:rsidRPr="0005446F">
        <w:rPr>
          <w:rFonts w:ascii="Arial" w:hAnsi="Arial" w:cs="Arial"/>
        </w:rPr>
        <w:fldChar w:fldCharType="separate"/>
      </w:r>
      <w:ins w:id="1430" w:author="Simon Brandl" w:date="2020-06-01T20:34:00Z">
        <w:r w:rsidR="001A739E" w:rsidRPr="001A739E">
          <w:rPr>
            <w:rFonts w:ascii="Arial" w:hAnsi="Arial" w:cs="Arial"/>
            <w:vertAlign w:val="superscript"/>
            <w:rPrChange w:id="1431" w:author="Simon Brandl" w:date="2020-06-01T20:34:00Z">
              <w:rPr>
                <w:rFonts w:ascii="Times New Roman" w:hAnsi="Times New Roman" w:cs="Times New Roman"/>
                <w:vertAlign w:val="superscript"/>
              </w:rPr>
            </w:rPrChange>
          </w:rPr>
          <w:t>126</w:t>
        </w:r>
      </w:ins>
      <w:del w:id="1432" w:author="Simon Brandl" w:date="2020-06-01T20:10:00Z">
        <w:r w:rsidR="00ED5488" w:rsidRPr="001A739E" w:rsidDel="002F5BC0">
          <w:rPr>
            <w:rFonts w:ascii="Arial" w:hAnsi="Arial" w:cs="Arial"/>
            <w:vertAlign w:val="superscript"/>
            <w:rPrChange w:id="1433" w:author="Simon Brandl" w:date="2020-06-01T20:34:00Z">
              <w:rPr>
                <w:rFonts w:ascii="Arial" w:hAnsi="Arial" w:cs="Arial"/>
                <w:vertAlign w:val="superscript"/>
              </w:rPr>
            </w:rPrChange>
          </w:rPr>
          <w:delText>124</w:delText>
        </w:r>
      </w:del>
      <w:r w:rsidR="006235D0" w:rsidRPr="0005446F">
        <w:rPr>
          <w:rFonts w:ascii="Arial" w:hAnsi="Arial" w:cs="Arial"/>
        </w:rPr>
        <w:fldChar w:fldCharType="end"/>
      </w:r>
      <w:r w:rsidR="004A6579" w:rsidRPr="0005446F">
        <w:rPr>
          <w:rFonts w:ascii="Arial" w:hAnsi="Arial" w:cs="Arial"/>
        </w:rPr>
        <w:t xml:space="preserve">. </w:t>
      </w:r>
    </w:p>
    <w:p w14:paraId="7FB738E2" w14:textId="1780BE39" w:rsidR="00376749" w:rsidRPr="0005446F" w:rsidRDefault="00376749" w:rsidP="001F3670">
      <w:pPr>
        <w:spacing w:line="480" w:lineRule="auto"/>
        <w:rPr>
          <w:rFonts w:ascii="Arial" w:hAnsi="Arial" w:cs="Arial"/>
        </w:rPr>
      </w:pPr>
      <w:r w:rsidRPr="0005446F">
        <w:rPr>
          <w:rFonts w:ascii="Arial" w:hAnsi="Arial" w:cs="Arial"/>
        </w:rPr>
        <w:tab/>
        <w:t xml:space="preserve">Finally, </w:t>
      </w:r>
      <w:r w:rsidR="00BB50C6" w:rsidRPr="0005446F">
        <w:rPr>
          <w:rFonts w:ascii="Arial" w:hAnsi="Arial" w:cs="Arial"/>
        </w:rPr>
        <w:t xml:space="preserve">we </w:t>
      </w:r>
      <w:r w:rsidRPr="0005446F">
        <w:rPr>
          <w:rFonts w:ascii="Arial" w:hAnsi="Arial" w:cs="Arial"/>
        </w:rPr>
        <w:t>model</w:t>
      </w:r>
      <w:r w:rsidR="00AE7A79" w:rsidRPr="0005446F">
        <w:rPr>
          <w:rFonts w:ascii="Arial" w:hAnsi="Arial" w:cs="Arial"/>
        </w:rPr>
        <w:t>led</w:t>
      </w:r>
      <w:r w:rsidRPr="0005446F">
        <w:rPr>
          <w:rFonts w:ascii="Arial" w:hAnsi="Arial" w:cs="Arial"/>
        </w:rPr>
        <w:t xml:space="preserve"> growth and mortality dynamics in cryptobenthic fish assemblages from the two locations</w:t>
      </w:r>
      <w:r w:rsidR="00F137D3" w:rsidRPr="0005446F">
        <w:rPr>
          <w:rFonts w:ascii="Arial" w:hAnsi="Arial" w:cs="Arial"/>
        </w:rPr>
        <w:t xml:space="preserve">, ultimately yielding </w:t>
      </w:r>
      <w:r w:rsidR="00283B04" w:rsidRPr="0005446F">
        <w:rPr>
          <w:rFonts w:ascii="Arial" w:hAnsi="Arial" w:cs="Arial"/>
        </w:rPr>
        <w:t xml:space="preserve">a standing biomass estimate and </w:t>
      </w:r>
      <w:r w:rsidR="00F137D3" w:rsidRPr="0005446F">
        <w:rPr>
          <w:rFonts w:ascii="Arial" w:hAnsi="Arial" w:cs="Arial"/>
        </w:rPr>
        <w:t xml:space="preserve">three </w:t>
      </w:r>
      <w:r w:rsidR="00283B04" w:rsidRPr="0005446F">
        <w:rPr>
          <w:rFonts w:ascii="Arial" w:hAnsi="Arial" w:cs="Arial"/>
        </w:rPr>
        <w:t xml:space="preserve">rate-based </w:t>
      </w:r>
      <w:r w:rsidR="00F137D3" w:rsidRPr="0005446F">
        <w:rPr>
          <w:rFonts w:ascii="Arial" w:hAnsi="Arial" w:cs="Arial"/>
        </w:rPr>
        <w:t>metrics that serve as indicators of energy and nutrient fluxes</w:t>
      </w:r>
      <w:r w:rsidR="00BB50C6" w:rsidRPr="0005446F">
        <w:rPr>
          <w:rFonts w:ascii="Arial" w:hAnsi="Arial" w:cs="Arial"/>
        </w:rPr>
        <w:t>,</w:t>
      </w:r>
      <w:r w:rsidR="00F137D3" w:rsidRPr="0005446F">
        <w:rPr>
          <w:rFonts w:ascii="Arial" w:hAnsi="Arial" w:cs="Arial"/>
        </w:rPr>
        <w:t xml:space="preserve"> thus</w:t>
      </w:r>
      <w:r w:rsidR="00BB50C6" w:rsidRPr="0005446F">
        <w:rPr>
          <w:rFonts w:ascii="Arial" w:hAnsi="Arial" w:cs="Arial"/>
        </w:rPr>
        <w:t xml:space="preserve"> indicating</w:t>
      </w:r>
      <w:r w:rsidR="00F137D3" w:rsidRPr="0005446F">
        <w:rPr>
          <w:rFonts w:ascii="Arial" w:hAnsi="Arial" w:cs="Arial"/>
        </w:rPr>
        <w:t xml:space="preserve"> ecosystem functioning</w:t>
      </w:r>
      <w:r w:rsidR="00F137D3" w:rsidRPr="0005446F">
        <w:rPr>
          <w:rFonts w:ascii="Arial" w:hAnsi="Arial" w:cs="Arial"/>
        </w:rPr>
        <w:fldChar w:fldCharType="begin"/>
      </w:r>
      <w:ins w:id="1434" w:author="Simon Brandl" w:date="2020-06-01T20:10:00Z">
        <w:r w:rsidR="002F5BC0">
          <w:rPr>
            <w:rFonts w:ascii="Arial" w:hAnsi="Arial" w:cs="Arial"/>
          </w:rPr>
          <w:instrText xml:space="preserve"> ADDIN ZOTERO_ITEM CSL_CITATION {"citationID":"OQIidATL","properties":{"formattedCitation":"\\super 21\\nosupersub{}","plainCitation":"21","noteIndex":0},"citationItems":[{"id":1945,"uris":["http://zotero.org/users/3131818/items/Y76HPR5E"],"uri":["http://zotero.org/users/3131818/items/Y76HPR5E"],"itemData":{"id":1945,"type":"article-journal","container-title":"Frontiers in Ecology and the Environment","ISSN":"1540-9295","journalAbbreviation":"Frontiers in Ecology and the Environment","title":"Coral reef ecosystem functioning: eight core processes and the role of biodiversity","author":[{"family":"Brandl","given":"Simon J"},{"family":"Rasher","given":"Douglas B"},{"family":"Côté","given":"Isabelle M"},{"family":"Casey","given":"Jordan M"},{"family":"Darling","given":"Emily S"},{"family":"Lefcheck","given":"Jonathan S"},{"family":"Duffy","given":"J Emmett"}],"issued":{"date-parts":[["2019"]]}}}],"schema":"https://github.com/citation-style-language/schema/raw/master/csl-citation.json"} </w:instrText>
        </w:r>
      </w:ins>
      <w:del w:id="1435" w:author="Simon Brandl" w:date="2020-06-01T20:10:00Z">
        <w:r w:rsidR="00ED5488" w:rsidRPr="0005446F" w:rsidDel="002F5BC0">
          <w:rPr>
            <w:rFonts w:ascii="Arial" w:hAnsi="Arial" w:cs="Arial"/>
          </w:rPr>
          <w:delInstrText xml:space="preserve"> ADDIN ZOTERO_ITEM CSL_CITATION {"citationID":"OQIidATL","properties":{"formattedCitation":"\\super 25\\nosupersub{}","plainCitation":"25","noteIndex":0},"citationItems":[{"id":1945,"uris":["http://zotero.org/users/3131818/items/Y76HPR5E"],"uri":["http://zotero.org/users/3131818/items/Y76HPR5E"],"itemData":{"id":1945,"type":"article-journal","container-title":"Frontiers in Ecology and the Environment","ISSN":"1540-9295","journalAbbreviation":"Frontiers in Ecology and the Environment","title":"Coral reef ecosystem functioning: eight core processes and the role of biodiversity","author":[{"family":"Brandl","given":"Simon J"},{"family":"Rasher","given":"Douglas B"},{"family":"Côté","given":"Isabelle M"},{"family":"Casey","given":"Jordan M"},{"family":"Darling","given":"Emily S"},{"family":"Lefcheck","given":"Jonathan S"},{"family":"Duffy","given":"J Emmett"}],"issued":{"date-parts":[["2019"]]}}}],"schema":"https://github.com/citation-style-language/schema/raw/master/csl-citation.json"} </w:delInstrText>
        </w:r>
      </w:del>
      <w:r w:rsidR="00F137D3" w:rsidRPr="0005446F">
        <w:rPr>
          <w:rFonts w:ascii="Arial" w:hAnsi="Arial" w:cs="Arial"/>
        </w:rPr>
        <w:fldChar w:fldCharType="separate"/>
      </w:r>
      <w:ins w:id="1436" w:author="Simon Brandl" w:date="2020-06-01T20:10:00Z">
        <w:r w:rsidR="002F5BC0" w:rsidRPr="002F5BC0">
          <w:rPr>
            <w:rFonts w:ascii="Arial" w:hAnsi="Arial" w:cs="Arial"/>
            <w:vertAlign w:val="superscript"/>
            <w:rPrChange w:id="1437" w:author="Simon Brandl" w:date="2020-06-01T20:10:00Z">
              <w:rPr>
                <w:rFonts w:ascii="Times New Roman" w:hAnsi="Times New Roman" w:cs="Times New Roman"/>
                <w:vertAlign w:val="superscript"/>
              </w:rPr>
            </w:rPrChange>
          </w:rPr>
          <w:t>21</w:t>
        </w:r>
      </w:ins>
      <w:del w:id="1438" w:author="Simon Brandl" w:date="2020-06-01T20:10:00Z">
        <w:r w:rsidR="00ED5488" w:rsidRPr="002F5BC0" w:rsidDel="002F5BC0">
          <w:rPr>
            <w:rFonts w:ascii="Arial" w:hAnsi="Arial" w:cs="Arial"/>
            <w:vertAlign w:val="superscript"/>
            <w:rPrChange w:id="1439" w:author="Simon Brandl" w:date="2020-06-01T20:10:00Z">
              <w:rPr>
                <w:rFonts w:ascii="Arial" w:hAnsi="Arial" w:cs="Arial"/>
                <w:vertAlign w:val="superscript"/>
              </w:rPr>
            </w:rPrChange>
          </w:rPr>
          <w:delText>25</w:delText>
        </w:r>
      </w:del>
      <w:r w:rsidR="00F137D3" w:rsidRPr="0005446F">
        <w:rPr>
          <w:rFonts w:ascii="Arial" w:hAnsi="Arial" w:cs="Arial"/>
        </w:rPr>
        <w:fldChar w:fldCharType="end"/>
      </w:r>
      <w:r w:rsidR="00AE7A79" w:rsidRPr="0005446F">
        <w:rPr>
          <w:rFonts w:ascii="Arial" w:hAnsi="Arial" w:cs="Arial"/>
        </w:rPr>
        <w:t>:</w:t>
      </w:r>
      <w:r w:rsidR="00F137D3" w:rsidRPr="0005446F">
        <w:rPr>
          <w:rFonts w:ascii="Arial" w:hAnsi="Arial" w:cs="Arial"/>
        </w:rPr>
        <w:t xml:space="preserve"> produced biomass (in g d</w:t>
      </w:r>
      <w:r w:rsidR="00F137D3" w:rsidRPr="0005446F">
        <w:rPr>
          <w:rFonts w:ascii="Arial" w:hAnsi="Arial" w:cs="Arial"/>
          <w:vertAlign w:val="superscript"/>
        </w:rPr>
        <w:t>-1</w:t>
      </w:r>
      <w:r w:rsidR="00F137D3" w:rsidRPr="0005446F">
        <w:rPr>
          <w:rFonts w:ascii="Arial" w:hAnsi="Arial" w:cs="Arial"/>
        </w:rPr>
        <w:t>m</w:t>
      </w:r>
      <w:r w:rsidR="00F137D3" w:rsidRPr="0005446F">
        <w:rPr>
          <w:rFonts w:ascii="Arial" w:hAnsi="Arial" w:cs="Arial"/>
          <w:vertAlign w:val="superscript"/>
        </w:rPr>
        <w:t>-2</w:t>
      </w:r>
      <w:r w:rsidR="00F137D3" w:rsidRPr="0005446F">
        <w:rPr>
          <w:rFonts w:ascii="Arial" w:hAnsi="Arial" w:cs="Arial"/>
        </w:rPr>
        <w:t>), consumed biomass (in g d</w:t>
      </w:r>
      <w:r w:rsidR="00F137D3" w:rsidRPr="0005446F">
        <w:rPr>
          <w:rFonts w:ascii="Arial" w:hAnsi="Arial" w:cs="Arial"/>
          <w:vertAlign w:val="superscript"/>
        </w:rPr>
        <w:t>-1</w:t>
      </w:r>
      <w:r w:rsidR="00F137D3" w:rsidRPr="0005446F">
        <w:rPr>
          <w:rFonts w:ascii="Arial" w:hAnsi="Arial" w:cs="Arial"/>
        </w:rPr>
        <w:t>m</w:t>
      </w:r>
      <w:r w:rsidR="00F137D3" w:rsidRPr="0005446F">
        <w:rPr>
          <w:rFonts w:ascii="Arial" w:hAnsi="Arial" w:cs="Arial"/>
          <w:vertAlign w:val="superscript"/>
        </w:rPr>
        <w:t>-2</w:t>
      </w:r>
      <w:r w:rsidR="00F137D3" w:rsidRPr="0005446F">
        <w:rPr>
          <w:rFonts w:ascii="Arial" w:hAnsi="Arial" w:cs="Arial"/>
        </w:rPr>
        <w:t>), and total turnover (percent d</w:t>
      </w:r>
      <w:r w:rsidR="00F137D3" w:rsidRPr="0005446F">
        <w:rPr>
          <w:rFonts w:ascii="Arial" w:hAnsi="Arial" w:cs="Arial"/>
          <w:vertAlign w:val="superscript"/>
        </w:rPr>
        <w:t>-1</w:t>
      </w:r>
      <w:r w:rsidR="00F137D3" w:rsidRPr="0005446F">
        <w:rPr>
          <w:rFonts w:ascii="Arial" w:hAnsi="Arial" w:cs="Arial"/>
        </w:rPr>
        <w:t>)</w:t>
      </w:r>
      <w:r w:rsidR="00AE7A79" w:rsidRPr="0005446F">
        <w:rPr>
          <w:rFonts w:ascii="Arial" w:hAnsi="Arial" w:cs="Arial"/>
        </w:rPr>
        <w:fldChar w:fldCharType="begin"/>
      </w:r>
      <w:ins w:id="1440" w:author="Simon Brandl" w:date="2020-06-01T20:34:00Z">
        <w:r w:rsidR="001A739E">
          <w:rPr>
            <w:rFonts w:ascii="Arial" w:hAnsi="Arial" w:cs="Arial"/>
          </w:rPr>
          <w:instrText xml:space="preserve"> ADDIN ZOTERO_ITEM CSL_CITATION {"citationID":"koG1sTan","properties":{"formattedCitation":"\\super 97,127,128\\nosupersub{}","plainCitation":"97,127,128","noteIndex":0},"citationItems":[{"id":1910,"uris":["http://zotero.org/users/3131818/items/8MTIH37K"],"uri":["http://zotero.org/users/3131818/items/8MTIH37K"],"itemData":{"id":1910,"type":"article-journal","container-title":"Science","ISSN":"0036-8075","issue":"6446","journalAbbreviation":"Science","page":"1189-1192","title":"Supplemental Materials for 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R"}],"issued":{"date-parts":[["2019"]]}}},{"id":1944,"uris":["http://zotero.org/users/3131818/items/IPCGVTTF"],"uri":["http://zotero.org/users/3131818/items/IPCGVTTF"],"itemData":{"id":1944,"type":"article-journal","container-title":"Current Biology","ISSN":"0960-9822","issue":"9","journalAbbreviation":"Current Biology","page":"1521-1527","title":"Pelagic Subsidies Underpin Fish Productivity on a Degraded Coral Reef","volume":"29","author":[{"family":"Morais","given":"Renato A"},{"family":"Bellwood","given":"David R"}],"issued":{"date-parts":[["2019"]]}}},{"id":1164,"uris":["http://zotero.org/users/3131818/items/TQDG95XV"],"uri":["http://zotero.org/users/3131818/items/TQDG95XV"],"itemData":{"id":1164,"type":"article-journal","container-title":"Fish and Fisheries","ISSN":"1467-2960","journalAbbreviation":"Fish and Fisheries","title":"Global drivers of reef fish growth","author":[{"family":"Morais","given":"Renato A"},{"family":"Bellwood","given":"David R"}]}}],"schema":"https://github.com/citation-style-language/schema/raw/master/csl-citation.json"} </w:instrText>
        </w:r>
      </w:ins>
      <w:del w:id="1441" w:author="Simon Brandl" w:date="2020-06-01T20:10:00Z">
        <w:r w:rsidR="00ED5488" w:rsidRPr="0005446F" w:rsidDel="002F5BC0">
          <w:rPr>
            <w:rFonts w:ascii="Arial" w:hAnsi="Arial" w:cs="Arial"/>
          </w:rPr>
          <w:delInstrText xml:space="preserve"> ADDIN ZOTERO_ITEM CSL_CITATION {"citationID":"koG1sTan","properties":{"formattedCitation":"\\super 94,125,126\\nosupersub{}","plainCitation":"94,125,126","noteIndex":0},"citationItems":[{"id":1910,"uris":["http://zotero.org/users/3131818/items/8MTIH37K"],"uri":["http://zotero.org/users/3131818/items/8MTIH37K"],"itemData":{"id":1910,"type":"article-journal","container-title":"Science","ISSN":"0036-8075","issue":"6446","journalAbbreviation":"Science","page":"1189-1192","title":"Supplemental Materials for 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R"}],"issued":{"date-parts":[["2019"]]}}},{"id":1944,"uris":["http://zotero.org/users/3131818/items/IPCGVTTF"],"uri":["http://zotero.org/users/3131818/items/IPCGVTTF"],"itemData":{"id":1944,"type":"article-journal","container-title":"Current Biology","ISSN":"0960-9822","issue":"9","journalAbbreviation":"Current Biology","page":"1521-1527","title":"Pelagic Subsidies Underpin Fish Productivity on a Degraded Coral Reef","volume":"29","author":[{"family":"Morais","given":"Renato A"},{"family":"Bellwood","given":"David R"}],"issued":{"date-parts":[["2019"]]}}},{"id":1164,"uris":["http://zotero.org/users/3131818/items/TQDG95XV"],"uri":["http://zotero.org/users/3131818/items/TQDG95XV"],"itemData":{"id":1164,"type":"article-journal","container-title":"Fish and Fisheries","ISSN":"1467-2960","journalAbbreviation":"Fish and Fisheries","title":"Global drivers of reef fish growth","author":[{"family":"Morais","given":"Renato A"},{"family":"Bellwood","given":"David R"}]}}],"schema":"https://github.com/citation-style-language/schema/raw/master/csl-citation.json"} </w:delInstrText>
        </w:r>
      </w:del>
      <w:r w:rsidR="00AE7A79" w:rsidRPr="0005446F">
        <w:rPr>
          <w:rFonts w:ascii="Arial" w:hAnsi="Arial" w:cs="Arial"/>
        </w:rPr>
        <w:fldChar w:fldCharType="separate"/>
      </w:r>
      <w:ins w:id="1442" w:author="Simon Brandl" w:date="2020-06-01T20:34:00Z">
        <w:r w:rsidR="001A739E" w:rsidRPr="001A739E">
          <w:rPr>
            <w:rFonts w:ascii="Arial" w:hAnsi="Arial" w:cs="Arial"/>
            <w:vertAlign w:val="superscript"/>
            <w:rPrChange w:id="1443" w:author="Simon Brandl" w:date="2020-06-01T20:34:00Z">
              <w:rPr>
                <w:rFonts w:ascii="Times New Roman" w:hAnsi="Times New Roman" w:cs="Times New Roman"/>
                <w:vertAlign w:val="superscript"/>
              </w:rPr>
            </w:rPrChange>
          </w:rPr>
          <w:t>97,127,128</w:t>
        </w:r>
      </w:ins>
      <w:del w:id="1444" w:author="Simon Brandl" w:date="2020-06-01T20:10:00Z">
        <w:r w:rsidR="00ED5488" w:rsidRPr="001A739E" w:rsidDel="002F5BC0">
          <w:rPr>
            <w:rFonts w:ascii="Arial" w:hAnsi="Arial" w:cs="Arial"/>
            <w:vertAlign w:val="superscript"/>
            <w:rPrChange w:id="1445" w:author="Simon Brandl" w:date="2020-06-01T20:34:00Z">
              <w:rPr>
                <w:rFonts w:ascii="Arial" w:hAnsi="Arial" w:cs="Arial"/>
                <w:vertAlign w:val="superscript"/>
              </w:rPr>
            </w:rPrChange>
          </w:rPr>
          <w:delText>94,125,126</w:delText>
        </w:r>
      </w:del>
      <w:r w:rsidR="00AE7A79" w:rsidRPr="0005446F">
        <w:rPr>
          <w:rFonts w:ascii="Arial" w:hAnsi="Arial" w:cs="Arial"/>
        </w:rPr>
        <w:fldChar w:fldCharType="end"/>
      </w:r>
      <w:r w:rsidR="00F137D3" w:rsidRPr="0005446F">
        <w:rPr>
          <w:rFonts w:ascii="Arial" w:hAnsi="Arial" w:cs="Arial"/>
        </w:rPr>
        <w:t>. Produced biomass represents the amount of fish tissue accumulated by an assemblage (in this case, a cryptobenthic fish assemblage collected in a given sample), thus considering only the growth that will occur on any given day (based on yearly averages</w:t>
      </w:r>
      <w:r w:rsidR="0052221B" w:rsidRPr="0005446F">
        <w:rPr>
          <w:rFonts w:ascii="Arial" w:hAnsi="Arial" w:cs="Arial"/>
        </w:rPr>
        <w:t xml:space="preserve"> in this case</w:t>
      </w:r>
      <w:r w:rsidR="00F137D3" w:rsidRPr="0005446F">
        <w:rPr>
          <w:rFonts w:ascii="Arial" w:hAnsi="Arial" w:cs="Arial"/>
        </w:rPr>
        <w:t>). Consumed biomass</w:t>
      </w:r>
      <w:r w:rsidR="00BB50C6" w:rsidRPr="0005446F">
        <w:rPr>
          <w:rFonts w:ascii="Arial" w:hAnsi="Arial" w:cs="Arial"/>
        </w:rPr>
        <w:t xml:space="preserve"> </w:t>
      </w:r>
      <w:r w:rsidR="00F137D3" w:rsidRPr="0005446F">
        <w:rPr>
          <w:rFonts w:ascii="Arial" w:hAnsi="Arial" w:cs="Arial"/>
        </w:rPr>
        <w:t xml:space="preserve">represents the amount of fish tissue that perished based on our estimates of fish </w:t>
      </w:r>
      <w:r w:rsidR="00F137D3" w:rsidRPr="0005446F">
        <w:rPr>
          <w:rFonts w:ascii="Arial" w:hAnsi="Arial" w:cs="Arial"/>
        </w:rPr>
        <w:lastRenderedPageBreak/>
        <w:t xml:space="preserve">mortality. In this pathway, the energy and nutrients produced by fishes are provided to other consumers or decomposers via predation or </w:t>
      </w:r>
      <w:proofErr w:type="spellStart"/>
      <w:r w:rsidR="00F137D3" w:rsidRPr="0005446F">
        <w:rPr>
          <w:rFonts w:ascii="Arial" w:hAnsi="Arial" w:cs="Arial"/>
        </w:rPr>
        <w:t>detritivory</w:t>
      </w:r>
      <w:proofErr w:type="spellEnd"/>
      <w:r w:rsidR="00F137D3" w:rsidRPr="0005446F">
        <w:rPr>
          <w:rFonts w:ascii="Arial" w:hAnsi="Arial" w:cs="Arial"/>
        </w:rPr>
        <w:t>. Finally, total turnover expands on the classic estimate of turnover (the production/</w:t>
      </w:r>
      <w:r w:rsidR="00283B04" w:rsidRPr="0005446F">
        <w:rPr>
          <w:rFonts w:ascii="Arial" w:hAnsi="Arial" w:cs="Arial"/>
        </w:rPr>
        <w:t xml:space="preserve">standing </w:t>
      </w:r>
      <w:r w:rsidR="00F137D3" w:rsidRPr="0005446F">
        <w:rPr>
          <w:rFonts w:ascii="Arial" w:hAnsi="Arial" w:cs="Arial"/>
        </w:rPr>
        <w:t>biomass [P/B] ratio</w:t>
      </w:r>
      <w:r w:rsidR="00283B04" w:rsidRPr="0005446F">
        <w:rPr>
          <w:rFonts w:ascii="Arial" w:hAnsi="Arial" w:cs="Arial"/>
        </w:rPr>
        <w:fldChar w:fldCharType="begin"/>
      </w:r>
      <w:ins w:id="1446" w:author="Simon Brandl" w:date="2020-06-01T20:34:00Z">
        <w:r w:rsidR="001A739E">
          <w:rPr>
            <w:rFonts w:ascii="Arial" w:hAnsi="Arial" w:cs="Arial"/>
          </w:rPr>
          <w:instrText xml:space="preserve"> ADDIN ZOTERO_ITEM CSL_CITATION {"citationID":"yq2RWlW7","properties":{"formattedCitation":"\\super 129\\nosupersub{}","plainCitation":"129","noteIndex":0},"citationItems":[{"id":1939,"uris":["http://zotero.org/users/3131818/items/BNS9MZXW"],"uri":["http://zotero.org/users/3131818/items/BNS9MZXW"],"itemData":{"id":1939,"type":"article-journal","container-title":"Journal of the Fisheries Board of Canada","ISSN":"0706-652X","issue":"10","journalAbbreviation":"Journal of the Fisheries Board of Canada","page":"1573-1581","title":"Relation between production and biomass","volume":"28","author":[{"family":"Allen","given":"K Radway"}],"issued":{"date-parts":[["1971"]]}}}],"schema":"https://github.com/citation-style-language/schema/raw/master/csl-citation.json"} </w:instrText>
        </w:r>
      </w:ins>
      <w:del w:id="1447" w:author="Simon Brandl" w:date="2020-06-01T20:10:00Z">
        <w:r w:rsidR="00ED5488" w:rsidRPr="0005446F" w:rsidDel="002F5BC0">
          <w:rPr>
            <w:rFonts w:ascii="Arial" w:hAnsi="Arial" w:cs="Arial"/>
          </w:rPr>
          <w:delInstrText xml:space="preserve"> ADDIN ZOTERO_ITEM CSL_CITATION {"citationID":"yq2RWlW7","properties":{"formattedCitation":"\\super 127\\nosupersub{}","plainCitation":"127","noteIndex":0},"citationItems":[{"id":1939,"uris":["http://zotero.org/users/3131818/items/BNS9MZXW"],"uri":["http://zotero.org/users/3131818/items/BNS9MZXW"],"itemData":{"id":1939,"type":"article-journal","container-title":"Journal of the Fisheries Board of Canada","ISSN":"0706-652X","issue":"10","journalAbbreviation":"Journal of the Fisheries Board of Canada","page":"1573-1581","title":"Relation between production and biomass","volume":"28","author":[{"family":"Allen","given":"K Radway"}],"issued":{"date-parts":[["1971"]]}}}],"schema":"https://github.com/citation-style-language/schema/raw/master/csl-citation.json"} </w:delInstrText>
        </w:r>
      </w:del>
      <w:r w:rsidR="00283B04" w:rsidRPr="0005446F">
        <w:rPr>
          <w:rFonts w:ascii="Arial" w:hAnsi="Arial" w:cs="Arial"/>
        </w:rPr>
        <w:fldChar w:fldCharType="separate"/>
      </w:r>
      <w:ins w:id="1448" w:author="Simon Brandl" w:date="2020-06-01T20:34:00Z">
        <w:r w:rsidR="001A739E" w:rsidRPr="001A739E">
          <w:rPr>
            <w:rFonts w:ascii="Arial" w:hAnsi="Arial" w:cs="Arial"/>
            <w:vertAlign w:val="superscript"/>
            <w:rPrChange w:id="1449" w:author="Simon Brandl" w:date="2020-06-01T20:34:00Z">
              <w:rPr>
                <w:rFonts w:ascii="Times New Roman" w:hAnsi="Times New Roman" w:cs="Times New Roman"/>
                <w:vertAlign w:val="superscript"/>
              </w:rPr>
            </w:rPrChange>
          </w:rPr>
          <w:t>129</w:t>
        </w:r>
      </w:ins>
      <w:del w:id="1450" w:author="Simon Brandl" w:date="2020-06-01T20:10:00Z">
        <w:r w:rsidR="00ED5488" w:rsidRPr="001A739E" w:rsidDel="002F5BC0">
          <w:rPr>
            <w:rFonts w:ascii="Arial" w:hAnsi="Arial" w:cs="Arial"/>
            <w:vertAlign w:val="superscript"/>
            <w:rPrChange w:id="1451" w:author="Simon Brandl" w:date="2020-06-01T20:34:00Z">
              <w:rPr>
                <w:rFonts w:ascii="Arial" w:hAnsi="Arial" w:cs="Arial"/>
                <w:vertAlign w:val="superscript"/>
              </w:rPr>
            </w:rPrChange>
          </w:rPr>
          <w:delText>127</w:delText>
        </w:r>
      </w:del>
      <w:r w:rsidR="00283B04" w:rsidRPr="0005446F">
        <w:rPr>
          <w:rFonts w:ascii="Arial" w:hAnsi="Arial" w:cs="Arial"/>
        </w:rPr>
        <w:fldChar w:fldCharType="end"/>
      </w:r>
      <w:r w:rsidR="00F137D3" w:rsidRPr="0005446F">
        <w:rPr>
          <w:rFonts w:ascii="Arial" w:hAnsi="Arial" w:cs="Arial"/>
        </w:rPr>
        <w:t xml:space="preserve">) by also including </w:t>
      </w:r>
      <w:r w:rsidR="00283B04" w:rsidRPr="0005446F">
        <w:rPr>
          <w:rFonts w:ascii="Arial" w:hAnsi="Arial" w:cs="Arial"/>
        </w:rPr>
        <w:t>consumed biomass (consumed biomass/standing biomass)</w:t>
      </w:r>
      <w:r w:rsidR="00283B04" w:rsidRPr="0005446F">
        <w:rPr>
          <w:rFonts w:ascii="Arial" w:hAnsi="Arial" w:cs="Arial"/>
        </w:rPr>
        <w:fldChar w:fldCharType="begin"/>
      </w:r>
      <w:ins w:id="1452" w:author="Simon Brandl" w:date="2020-06-01T20:34:00Z">
        <w:r w:rsidR="001A739E">
          <w:rPr>
            <w:rFonts w:ascii="Arial" w:hAnsi="Arial" w:cs="Arial"/>
          </w:rPr>
          <w:instrText xml:space="preserve"> ADDIN ZOTERO_ITEM CSL_CITATION {"citationID":"bkzRbEWm","properties":{"formattedCitation":"\\super 127\\nosupersub{}","plainCitation":"127","noteIndex":0},"citationItems":[{"id":1910,"uris":["http://zotero.org/users/3131818/items/8MTIH37K"],"uri":["http://zotero.org/users/3131818/items/8MTIH37K"],"itemData":{"id":1910,"type":"article-journal","container-title":"Science","ISSN":"0036-8075","issue":"6446","journalAbbreviation":"Science","page":"1189-1192","title":"Supplemental Materials for 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instrText>
        </w:r>
      </w:ins>
      <w:del w:id="1453" w:author="Simon Brandl" w:date="2020-06-01T20:10:00Z">
        <w:r w:rsidR="00ED5488" w:rsidRPr="0005446F" w:rsidDel="002F5BC0">
          <w:rPr>
            <w:rFonts w:ascii="Arial" w:hAnsi="Arial" w:cs="Arial"/>
          </w:rPr>
          <w:delInstrText xml:space="preserve"> ADDIN ZOTERO_ITEM CSL_CITATION {"citationID":"bkzRbEWm","properties":{"formattedCitation":"\\super 125\\nosupersub{}","plainCitation":"125","noteIndex":0},"citationItems":[{"id":1910,"uris":["http://zotero.org/users/3131818/items/8MTIH37K"],"uri":["http://zotero.org/users/3131818/items/8MTIH37K"],"itemData":{"id":1910,"type":"article-journal","container-title":"Science","ISSN":"0036-8075","issue":"6446","journalAbbreviation":"Science","page":"1189-1192","title":"Supplemental Materials for 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R"}],"issued":{"date-parts":[["2019"]]}}}],"schema":"https://github.com/citation-style-language/schema/raw/master/csl-citation.json"} </w:delInstrText>
        </w:r>
      </w:del>
      <w:r w:rsidR="00283B04" w:rsidRPr="0005446F">
        <w:rPr>
          <w:rFonts w:ascii="Arial" w:hAnsi="Arial" w:cs="Arial"/>
        </w:rPr>
        <w:fldChar w:fldCharType="separate"/>
      </w:r>
      <w:ins w:id="1454" w:author="Simon Brandl" w:date="2020-06-01T20:34:00Z">
        <w:r w:rsidR="001A739E" w:rsidRPr="001A739E">
          <w:rPr>
            <w:rFonts w:ascii="Arial" w:hAnsi="Arial" w:cs="Arial"/>
            <w:vertAlign w:val="superscript"/>
            <w:rPrChange w:id="1455" w:author="Simon Brandl" w:date="2020-06-01T20:34:00Z">
              <w:rPr>
                <w:rFonts w:ascii="Times New Roman" w:hAnsi="Times New Roman" w:cs="Times New Roman"/>
                <w:vertAlign w:val="superscript"/>
              </w:rPr>
            </w:rPrChange>
          </w:rPr>
          <w:t>127</w:t>
        </w:r>
      </w:ins>
      <w:del w:id="1456" w:author="Simon Brandl" w:date="2020-06-01T20:10:00Z">
        <w:r w:rsidR="00ED5488" w:rsidRPr="001A739E" w:rsidDel="002F5BC0">
          <w:rPr>
            <w:rFonts w:ascii="Arial" w:hAnsi="Arial" w:cs="Arial"/>
            <w:vertAlign w:val="superscript"/>
            <w:rPrChange w:id="1457" w:author="Simon Brandl" w:date="2020-06-01T20:34:00Z">
              <w:rPr>
                <w:rFonts w:ascii="Arial" w:hAnsi="Arial" w:cs="Arial"/>
                <w:vertAlign w:val="superscript"/>
              </w:rPr>
            </w:rPrChange>
          </w:rPr>
          <w:delText>125</w:delText>
        </w:r>
      </w:del>
      <w:r w:rsidR="00283B04" w:rsidRPr="0005446F">
        <w:rPr>
          <w:rFonts w:ascii="Arial" w:hAnsi="Arial" w:cs="Arial"/>
        </w:rPr>
        <w:fldChar w:fldCharType="end"/>
      </w:r>
      <w:r w:rsidR="00283B04" w:rsidRPr="0005446F">
        <w:rPr>
          <w:rFonts w:ascii="Arial" w:hAnsi="Arial" w:cs="Arial"/>
        </w:rPr>
        <w:t xml:space="preserve">. As such, the turnover metric approximates the rate at which particles flow through the system, either via incorporation into fish </w:t>
      </w:r>
      <w:r w:rsidR="00AE7A79" w:rsidRPr="0005446F">
        <w:rPr>
          <w:rFonts w:ascii="Arial" w:hAnsi="Arial" w:cs="Arial"/>
        </w:rPr>
        <w:t>biomass</w:t>
      </w:r>
      <w:r w:rsidR="00283B04" w:rsidRPr="0005446F">
        <w:rPr>
          <w:rFonts w:ascii="Arial" w:hAnsi="Arial" w:cs="Arial"/>
        </w:rPr>
        <w:t xml:space="preserve"> or release to other consumers through mortality.</w:t>
      </w:r>
    </w:p>
    <w:p w14:paraId="6C75D9BE" w14:textId="58F4BF0C" w:rsidR="00283B04" w:rsidRPr="0005446F" w:rsidRDefault="00283B04" w:rsidP="001F3670">
      <w:pPr>
        <w:spacing w:line="480" w:lineRule="auto"/>
        <w:rPr>
          <w:rFonts w:ascii="Arial" w:hAnsi="Arial" w:cs="Arial"/>
        </w:rPr>
      </w:pPr>
      <w:r w:rsidRPr="0005446F">
        <w:rPr>
          <w:rFonts w:ascii="Arial" w:hAnsi="Arial" w:cs="Arial"/>
        </w:rPr>
        <w:tab/>
      </w:r>
      <w:r w:rsidR="00AE7A79" w:rsidRPr="0005446F">
        <w:rPr>
          <w:rFonts w:ascii="Arial" w:hAnsi="Arial" w:cs="Arial"/>
        </w:rPr>
        <w:t>For</w:t>
      </w:r>
      <w:r w:rsidRPr="0005446F">
        <w:rPr>
          <w:rFonts w:ascii="Arial" w:hAnsi="Arial" w:cs="Arial"/>
        </w:rPr>
        <w:t xml:space="preserve"> the modeling, we first accrued species-specific information on maximum lengths and a range of coarse ecological traits (pertaining to diet, sociality, habitat association, and prevailing mean sea surface temperatures</w:t>
      </w:r>
      <w:r w:rsidR="00027AE0" w:rsidRPr="0005446F">
        <w:rPr>
          <w:rFonts w:ascii="Arial" w:hAnsi="Arial" w:cs="Arial"/>
        </w:rPr>
        <w:t xml:space="preserve"> [SST]</w:t>
      </w:r>
      <w:r w:rsidRPr="0005446F">
        <w:rPr>
          <w:rFonts w:ascii="Arial" w:hAnsi="Arial" w:cs="Arial"/>
        </w:rPr>
        <w:t>) from the literature for each species in our samples. We also extracted length-weight relationships at the family-level</w:t>
      </w:r>
      <w:r w:rsidR="00E80438" w:rsidRPr="0005446F">
        <w:rPr>
          <w:rFonts w:ascii="Arial" w:hAnsi="Arial" w:cs="Arial"/>
        </w:rPr>
        <w:t>, since not all species in our samples were common enough to construct robust length-weight relationships</w:t>
      </w:r>
      <w:r w:rsidR="00450E92" w:rsidRPr="0005446F">
        <w:rPr>
          <w:rFonts w:ascii="Arial" w:hAnsi="Arial" w:cs="Arial"/>
        </w:rPr>
        <w:t xml:space="preserve">. </w:t>
      </w:r>
      <w:r w:rsidRPr="0005446F">
        <w:rPr>
          <w:rFonts w:ascii="Arial" w:hAnsi="Arial" w:cs="Arial"/>
        </w:rPr>
        <w:t xml:space="preserve">We then used these data to </w:t>
      </w:r>
      <w:r w:rsidR="00450E92" w:rsidRPr="0005446F">
        <w:rPr>
          <w:rFonts w:ascii="Arial" w:hAnsi="Arial" w:cs="Arial"/>
        </w:rPr>
        <w:t>calculate species-specific growth coefficients (</w:t>
      </w:r>
      <w:proofErr w:type="spellStart"/>
      <w:r w:rsidR="00450E92" w:rsidRPr="0005446F">
        <w:rPr>
          <w:rFonts w:ascii="Arial" w:hAnsi="Arial" w:cs="Arial"/>
        </w:rPr>
        <w:t>K</w:t>
      </w:r>
      <w:r w:rsidR="00450E92" w:rsidRPr="0005446F">
        <w:rPr>
          <w:rFonts w:ascii="Arial" w:hAnsi="Arial" w:cs="Arial"/>
          <w:vertAlign w:val="subscript"/>
        </w:rPr>
        <w:t>max</w:t>
      </w:r>
      <w:proofErr w:type="spellEnd"/>
      <w:r w:rsidR="00450E92" w:rsidRPr="0005446F">
        <w:rPr>
          <w:rFonts w:ascii="Arial" w:hAnsi="Arial" w:cs="Arial"/>
        </w:rPr>
        <w:t xml:space="preserve">) </w:t>
      </w:r>
      <w:r w:rsidR="00027AE0" w:rsidRPr="0005446F">
        <w:rPr>
          <w:rFonts w:ascii="Arial" w:hAnsi="Arial" w:cs="Arial"/>
        </w:rPr>
        <w:t xml:space="preserve">to the specified maximum size </w:t>
      </w:r>
      <w:r w:rsidR="00450E92" w:rsidRPr="0005446F">
        <w:rPr>
          <w:rFonts w:ascii="Arial" w:hAnsi="Arial" w:cs="Arial"/>
        </w:rPr>
        <w:t xml:space="preserve">and modeled individual weight gain based on changes in fish size </w:t>
      </w:r>
      <w:r w:rsidR="00027AE0" w:rsidRPr="0005446F">
        <w:rPr>
          <w:rFonts w:ascii="Arial" w:hAnsi="Arial" w:cs="Arial"/>
        </w:rPr>
        <w:t>per day under</w:t>
      </w:r>
      <w:r w:rsidR="00450E92" w:rsidRPr="0005446F">
        <w:rPr>
          <w:rFonts w:ascii="Arial" w:hAnsi="Arial" w:cs="Arial"/>
        </w:rPr>
        <w:t xml:space="preserve"> a Von </w:t>
      </w:r>
      <w:proofErr w:type="spellStart"/>
      <w:r w:rsidR="00450E92" w:rsidRPr="0005446F">
        <w:rPr>
          <w:rFonts w:ascii="Arial" w:hAnsi="Arial" w:cs="Arial"/>
        </w:rPr>
        <w:t>Bertalanffy</w:t>
      </w:r>
      <w:proofErr w:type="spellEnd"/>
      <w:r w:rsidR="00450E92" w:rsidRPr="0005446F">
        <w:rPr>
          <w:rFonts w:ascii="Arial" w:hAnsi="Arial" w:cs="Arial"/>
        </w:rPr>
        <w:t xml:space="preserve"> G</w:t>
      </w:r>
      <w:r w:rsidR="00AE7A79" w:rsidRPr="0005446F">
        <w:rPr>
          <w:rFonts w:ascii="Arial" w:hAnsi="Arial" w:cs="Arial"/>
        </w:rPr>
        <w:t>r</w:t>
      </w:r>
      <w:r w:rsidR="00450E92" w:rsidRPr="0005446F">
        <w:rPr>
          <w:rFonts w:ascii="Arial" w:hAnsi="Arial" w:cs="Arial"/>
        </w:rPr>
        <w:t>owth Model (VBGM)</w:t>
      </w:r>
      <w:r w:rsidR="00450E92" w:rsidRPr="0005446F">
        <w:rPr>
          <w:rFonts w:ascii="Arial" w:hAnsi="Arial" w:cs="Arial"/>
        </w:rPr>
        <w:fldChar w:fldCharType="begin"/>
      </w:r>
      <w:ins w:id="1458" w:author="Simon Brandl" w:date="2020-06-01T20:34:00Z">
        <w:r w:rsidR="001A739E">
          <w:rPr>
            <w:rFonts w:ascii="Arial" w:hAnsi="Arial" w:cs="Arial"/>
          </w:rPr>
          <w:instrText xml:space="preserve"> ADDIN ZOTERO_ITEM CSL_CITATION {"citationID":"dmAn4P28","properties":{"formattedCitation":"\\super 128\\nosupersub{}","plainCitation":"128","noteIndex":0},"citationItems":[{"id":1164,"uris":["http://zotero.org/users/3131818/items/TQDG95XV"],"uri":["http://zotero.org/users/3131818/items/TQDG95XV"],"itemData":{"id":1164,"type":"article-journal","container-title":"Fish and Fisheries","ISSN":"1467-2960","journalAbbreviation":"Fish and Fisheries","title":"Global drivers of reef fish growth","author":[{"family":"Morais","given":"Renato A"},{"family":"Bellwood","given":"David R"}]}}],"schema":"https://github.com/citation-style-language/schema/raw/master/csl-citation.json"} </w:instrText>
        </w:r>
      </w:ins>
      <w:del w:id="1459" w:author="Simon Brandl" w:date="2020-06-01T20:10:00Z">
        <w:r w:rsidR="00ED5488" w:rsidRPr="0005446F" w:rsidDel="002F5BC0">
          <w:rPr>
            <w:rFonts w:ascii="Arial" w:hAnsi="Arial" w:cs="Arial"/>
          </w:rPr>
          <w:delInstrText xml:space="preserve"> ADDIN ZOTERO_ITEM CSL_CITATION {"citationID":"dmAn4P28","properties":{"formattedCitation":"\\super 126\\nosupersub{}","plainCitation":"126","noteIndex":0},"citationItems":[{"id":1164,"uris":["http://zotero.org/users/3131818/items/TQDG95XV"],"uri":["http://zotero.org/users/3131818/items/TQDG95XV"],"itemData":{"id":1164,"type":"article-journal","container-title":"Fish and Fisheries","ISSN":"1467-2960","journalAbbreviation":"Fish and Fisheries","title":"Global drivers of reef fish growth","author":[{"family":"Morais","given":"Renato A"},{"family":"Bellwood","given":"David R"}]}}],"schema":"https://github.com/citation-style-language/schema/raw/master/csl-citation.json"} </w:delInstrText>
        </w:r>
      </w:del>
      <w:r w:rsidR="00450E92" w:rsidRPr="0005446F">
        <w:rPr>
          <w:rFonts w:ascii="Arial" w:hAnsi="Arial" w:cs="Arial"/>
        </w:rPr>
        <w:fldChar w:fldCharType="separate"/>
      </w:r>
      <w:ins w:id="1460" w:author="Simon Brandl" w:date="2020-06-01T20:34:00Z">
        <w:r w:rsidR="001A739E" w:rsidRPr="001A739E">
          <w:rPr>
            <w:rFonts w:ascii="Arial" w:hAnsi="Arial" w:cs="Arial"/>
            <w:vertAlign w:val="superscript"/>
            <w:rPrChange w:id="1461" w:author="Simon Brandl" w:date="2020-06-01T20:34:00Z">
              <w:rPr>
                <w:rFonts w:ascii="Times New Roman" w:hAnsi="Times New Roman" w:cs="Times New Roman"/>
                <w:vertAlign w:val="superscript"/>
              </w:rPr>
            </w:rPrChange>
          </w:rPr>
          <w:t>128</w:t>
        </w:r>
      </w:ins>
      <w:del w:id="1462" w:author="Simon Brandl" w:date="2020-06-01T20:10:00Z">
        <w:r w:rsidR="00ED5488" w:rsidRPr="001A739E" w:rsidDel="002F5BC0">
          <w:rPr>
            <w:rFonts w:ascii="Arial" w:hAnsi="Arial" w:cs="Arial"/>
            <w:vertAlign w:val="superscript"/>
            <w:rPrChange w:id="1463" w:author="Simon Brandl" w:date="2020-06-01T20:34:00Z">
              <w:rPr>
                <w:rFonts w:ascii="Arial" w:hAnsi="Arial" w:cs="Arial"/>
                <w:vertAlign w:val="superscript"/>
              </w:rPr>
            </w:rPrChange>
          </w:rPr>
          <w:delText>126</w:delText>
        </w:r>
      </w:del>
      <w:r w:rsidR="00450E92" w:rsidRPr="0005446F">
        <w:rPr>
          <w:rFonts w:ascii="Arial" w:hAnsi="Arial" w:cs="Arial"/>
        </w:rPr>
        <w:fldChar w:fldCharType="end"/>
      </w:r>
      <w:r w:rsidR="00450E92" w:rsidRPr="0005446F">
        <w:rPr>
          <w:rFonts w:ascii="Arial" w:hAnsi="Arial" w:cs="Arial"/>
        </w:rPr>
        <w:t>.</w:t>
      </w:r>
      <w:r w:rsidR="00027AE0" w:rsidRPr="0005446F">
        <w:rPr>
          <w:rFonts w:ascii="Arial" w:hAnsi="Arial" w:cs="Arial"/>
        </w:rPr>
        <w:t xml:space="preserve"> By subtracting the observed</w:t>
      </w:r>
      <w:r w:rsidR="00AE7A79" w:rsidRPr="0005446F">
        <w:rPr>
          <w:rFonts w:ascii="Arial" w:hAnsi="Arial" w:cs="Arial"/>
        </w:rPr>
        <w:t xml:space="preserve"> fish</w:t>
      </w:r>
      <w:r w:rsidR="00027AE0" w:rsidRPr="0005446F">
        <w:rPr>
          <w:rFonts w:ascii="Arial" w:hAnsi="Arial" w:cs="Arial"/>
        </w:rPr>
        <w:t xml:space="preserve"> size (as obtained from our samples) from the weight obtained by the same fish after one day</w:t>
      </w:r>
      <w:r w:rsidR="00AE7A79" w:rsidRPr="0005446F">
        <w:rPr>
          <w:rFonts w:ascii="Arial" w:hAnsi="Arial" w:cs="Arial"/>
        </w:rPr>
        <w:t xml:space="preserve"> (from the model)</w:t>
      </w:r>
      <w:r w:rsidR="00027AE0" w:rsidRPr="0005446F">
        <w:rPr>
          <w:rFonts w:ascii="Arial" w:hAnsi="Arial" w:cs="Arial"/>
        </w:rPr>
        <w:t xml:space="preserve">, we calculated the expected biomass production </w:t>
      </w:r>
      <w:r w:rsidR="00CD53F7" w:rsidRPr="0005446F">
        <w:rPr>
          <w:rFonts w:ascii="Arial" w:hAnsi="Arial" w:cs="Arial"/>
        </w:rPr>
        <w:t>by</w:t>
      </w:r>
      <w:r w:rsidR="00027AE0" w:rsidRPr="0005446F">
        <w:rPr>
          <w:rFonts w:ascii="Arial" w:hAnsi="Arial" w:cs="Arial"/>
        </w:rPr>
        <w:t xml:space="preserve"> </w:t>
      </w:r>
      <w:r w:rsidR="00AE7A79" w:rsidRPr="0005446F">
        <w:rPr>
          <w:rFonts w:ascii="Arial" w:hAnsi="Arial" w:cs="Arial"/>
        </w:rPr>
        <w:t xml:space="preserve">that </w:t>
      </w:r>
      <w:r w:rsidR="00027AE0" w:rsidRPr="0005446F">
        <w:rPr>
          <w:rFonts w:ascii="Arial" w:hAnsi="Arial" w:cs="Arial"/>
        </w:rPr>
        <w:t xml:space="preserve">individual. We estimated daily mortality rates by calculating species-level mortality </w:t>
      </w:r>
      <w:r w:rsidR="000216BA" w:rsidRPr="0005446F">
        <w:rPr>
          <w:rFonts w:ascii="Arial" w:hAnsi="Arial" w:cs="Arial"/>
        </w:rPr>
        <w:t xml:space="preserve">risk </w:t>
      </w:r>
      <w:r w:rsidR="00027AE0" w:rsidRPr="0005446F">
        <w:rPr>
          <w:rFonts w:ascii="Arial" w:hAnsi="Arial" w:cs="Arial"/>
        </w:rPr>
        <w:t>coefficients via VBGM parameters and SST</w:t>
      </w:r>
      <w:r w:rsidR="000216BA" w:rsidRPr="0005446F">
        <w:rPr>
          <w:rFonts w:ascii="Arial" w:hAnsi="Arial" w:cs="Arial"/>
        </w:rPr>
        <w:fldChar w:fldCharType="begin"/>
      </w:r>
      <w:ins w:id="1464" w:author="Simon Brandl" w:date="2020-06-01T20:34:00Z">
        <w:r w:rsidR="001A739E">
          <w:rPr>
            <w:rFonts w:ascii="Arial" w:hAnsi="Arial" w:cs="Arial"/>
          </w:rPr>
          <w:instrText xml:space="preserve"> ADDIN ZOTERO_ITEM CSL_CITATION {"citationID":"GwMalaSz","properties":{"formattedCitation":"\\super 127,130\\nosupersub{}","plainCitation":"127,130","noteIndex":0},"citationItems":[{"id":1910,"uris":["http://zotero.org/users/3131818/items/8MTIH37K"],"uri":["http://zotero.org/users/3131818/items/8MTIH37K"],"itemData":{"id":1910,"type":"article-journal","container-title":"Science","ISSN":"0036-8075","issue":"6446","journalAbbreviation":"Science","page":"1189-1192","title":"Supplemental Materials for 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R"}],"issued":{"date-parts":[["2019"]]}}},{"id":1047,"uris":["http://zotero.org/users/3131818/items/Q44SR78T"],"uri":["http://zotero.org/users/3131818/items/Q44SR78T"],"itemData":{"id":1047,"type":"article-journal","container-title":"ICES Journal of Marine Science","ISSN":"1095-9289","issue":"2","journalAbbreviation":"ICES Journal of Marine Science","page":"175-192","title":"On the interrelationships between natural mortality, growth parameters, and mean environmental temperature in 175 fish stocks","volume":"39","author":[{"family":"Pauly","given":"Daniel"}],"issued":{"date-parts":[["1980"]]}}}],"schema":"https://github.com/citation-style-language/schema/raw/master/csl-citation.json"} </w:instrText>
        </w:r>
      </w:ins>
      <w:del w:id="1465" w:author="Simon Brandl" w:date="2020-06-01T20:10:00Z">
        <w:r w:rsidR="00ED5488" w:rsidRPr="0005446F" w:rsidDel="002F5BC0">
          <w:rPr>
            <w:rFonts w:ascii="Arial" w:hAnsi="Arial" w:cs="Arial"/>
          </w:rPr>
          <w:delInstrText xml:space="preserve"> ADDIN ZOTERO_ITEM CSL_CITATION {"citationID":"GwMalaSz","properties":{"formattedCitation":"\\super 125,128\\nosupersub{}","plainCitation":"125,128","noteIndex":0},"citationItems":[{"id":1910,"uris":["http://zotero.org/users/3131818/items/8MTIH37K"],"uri":["http://zotero.org/users/3131818/items/8MTIH37K"],"itemData":{"id":1910,"type":"article-journal","container-title":"Science","ISSN":"0036-8075","issue":"6446","journalAbbreviation":"Science","page":"1189-1192","title":"Supplemental Materials for Demographic dynamics of the smallest marine vertebrates fuel coral reef ecosystem functioning","volume":"364","author":[{"family":"Brandl","given":"Simon J"},{"family":"Tornabene","given":"Luke"},{"family":"Goatley","given":"Christopher HR"},{"family":"Casey","given":"Jordan M"},{"family":"Morais","given":"Renato A"},{"family":"Côté","given":"Isabelle M"},{"family":"Baldwin","given":"Carole C"},{"family":"Parravicini","given":"Valeriano"},{"family":"Schiettekatte","given":"Nina MD"},{"family":"Bellwood","given":"David R"}],"issued":{"date-parts":[["2019"]]}}},{"id":1047,"uris":["http://zotero.org/users/3131818/items/Q44SR78T"],"uri":["http://zotero.org/users/3131818/items/Q44SR78T"],"itemData":{"id":1047,"type":"article-journal","container-title":"ICES Journal of Marine Science","ISSN":"1095-9289","issue":"2","journalAbbreviation":"ICES Journal of Marine Science","page":"175-192","title":"On the interrelationships between natural mortality, growth parameters, and mean environmental temperature in 175 fish stocks","volume":"39","author":[{"family":"Pauly","given":"Daniel"}],"issued":{"date-parts":[["1980"]]}}}],"schema":"https://github.com/citation-style-language/schema/raw/master/csl-citation.json"} </w:delInstrText>
        </w:r>
      </w:del>
      <w:r w:rsidR="000216BA" w:rsidRPr="0005446F">
        <w:rPr>
          <w:rFonts w:ascii="Arial" w:hAnsi="Arial" w:cs="Arial"/>
        </w:rPr>
        <w:fldChar w:fldCharType="separate"/>
      </w:r>
      <w:ins w:id="1466" w:author="Simon Brandl" w:date="2020-06-01T20:34:00Z">
        <w:r w:rsidR="001A739E" w:rsidRPr="001A739E">
          <w:rPr>
            <w:rFonts w:ascii="Arial" w:hAnsi="Arial" w:cs="Arial"/>
            <w:vertAlign w:val="superscript"/>
            <w:rPrChange w:id="1467" w:author="Simon Brandl" w:date="2020-06-01T20:34:00Z">
              <w:rPr>
                <w:rFonts w:ascii="Times New Roman" w:hAnsi="Times New Roman" w:cs="Times New Roman"/>
                <w:vertAlign w:val="superscript"/>
              </w:rPr>
            </w:rPrChange>
          </w:rPr>
          <w:t>127,130</w:t>
        </w:r>
      </w:ins>
      <w:del w:id="1468" w:author="Simon Brandl" w:date="2020-06-01T20:10:00Z">
        <w:r w:rsidR="00ED5488" w:rsidRPr="001A739E" w:rsidDel="002F5BC0">
          <w:rPr>
            <w:rFonts w:ascii="Arial" w:hAnsi="Arial" w:cs="Arial"/>
            <w:vertAlign w:val="superscript"/>
            <w:rPrChange w:id="1469" w:author="Simon Brandl" w:date="2020-06-01T20:34:00Z">
              <w:rPr>
                <w:rFonts w:ascii="Arial" w:hAnsi="Arial" w:cs="Arial"/>
                <w:vertAlign w:val="superscript"/>
              </w:rPr>
            </w:rPrChange>
          </w:rPr>
          <w:delText>125,128</w:delText>
        </w:r>
      </w:del>
      <w:r w:rsidR="000216BA" w:rsidRPr="0005446F">
        <w:rPr>
          <w:rFonts w:ascii="Arial" w:hAnsi="Arial" w:cs="Arial"/>
        </w:rPr>
        <w:fldChar w:fldCharType="end"/>
      </w:r>
      <w:r w:rsidR="00CD53F7" w:rsidRPr="0005446F">
        <w:rPr>
          <w:rFonts w:ascii="Arial" w:hAnsi="Arial" w:cs="Arial"/>
        </w:rPr>
        <w:t>,</w:t>
      </w:r>
      <w:r w:rsidR="000216BA" w:rsidRPr="0005446F">
        <w:rPr>
          <w:rFonts w:ascii="Arial" w:hAnsi="Arial" w:cs="Arial"/>
        </w:rPr>
        <w:t xml:space="preserve"> and then</w:t>
      </w:r>
      <w:r w:rsidR="00CD53F7" w:rsidRPr="0005446F">
        <w:rPr>
          <w:rFonts w:ascii="Arial" w:hAnsi="Arial" w:cs="Arial"/>
        </w:rPr>
        <w:t xml:space="preserve"> we</w:t>
      </w:r>
      <w:r w:rsidR="000216BA" w:rsidRPr="0005446F">
        <w:rPr>
          <w:rFonts w:ascii="Arial" w:hAnsi="Arial" w:cs="Arial"/>
        </w:rPr>
        <w:t xml:space="preserve"> adjusted the risk based on relationships between mortality and body size</w:t>
      </w:r>
      <w:r w:rsidR="000216BA" w:rsidRPr="0005446F">
        <w:rPr>
          <w:rFonts w:ascii="Arial" w:hAnsi="Arial" w:cs="Arial"/>
        </w:rPr>
        <w:fldChar w:fldCharType="begin"/>
      </w:r>
      <w:ins w:id="1470" w:author="Simon Brandl" w:date="2020-06-01T20:34:00Z">
        <w:r w:rsidR="001A739E">
          <w:rPr>
            <w:rFonts w:ascii="Arial" w:hAnsi="Arial" w:cs="Arial"/>
          </w:rPr>
          <w:instrText xml:space="preserve"> ADDIN ZOTERO_ITEM CSL_CITATION {"citationID":"iR9w6eO1","properties":{"formattedCitation":"\\super 131\\nosupersub{}","plainCitation":"131","noteIndex":0},"citationItems":[{"id":2209,"uris":["http://zotero.org/users/3131818/items/MD4HF2RC"],"uri":["http://zotero.org/users/3131818/items/MD4HF2RC"],"itemData":{"id":2209,"type":"article-journal","container-title":"Fish and Fisheries","ISSN":"1467-2960","issue":"2","journalAbbreviation":"Fish and Fisheries","page":"149-158","title":"Size, growth, temperature and the natural mortality of marine fish","volume":"11","author":[{"family":"Gislason","given":"Henrik"},{"family":"Daan","given":"Niels"},{"family":"Rice","given":"Jake C"},{"family":"Pope","given":"John G"}],"issued":{"date-parts":[["2010"]]}}}],"schema":"https://github.com/citation-style-language/schema/raw/master/csl-citation.json"} </w:instrText>
        </w:r>
      </w:ins>
      <w:del w:id="1471" w:author="Simon Brandl" w:date="2020-06-01T20:10:00Z">
        <w:r w:rsidR="00ED5488" w:rsidRPr="0005446F" w:rsidDel="002F5BC0">
          <w:rPr>
            <w:rFonts w:ascii="Arial" w:hAnsi="Arial" w:cs="Arial"/>
          </w:rPr>
          <w:delInstrText xml:space="preserve"> ADDIN ZOTERO_ITEM CSL_CITATION {"citationID":"iR9w6eO1","properties":{"formattedCitation":"\\super 129\\nosupersub{}","plainCitation":"129","noteIndex":0},"citationItems":[{"id":2209,"uris":["http://zotero.org/users/3131818/items/MD4HF2RC"],"uri":["http://zotero.org/users/3131818/items/MD4HF2RC"],"itemData":{"id":2209,"type":"article-journal","container-title":"Fish and Fisheries","ISSN":"1467-2960","issue":"2","journalAbbreviation":"Fish and Fisheries","page":"149-158","title":"Size, growth, temperature and the natural mortality of marine fish","volume":"11","author":[{"family":"Gislason","given":"Henrik"},{"family":"Daan","given":"Niels"},{"family":"Rice","given":"Jake C"},{"family":"Pope","given":"John G"}],"issued":{"date-parts":[["2010"]]}}}],"schema":"https://github.com/citation-style-language/schema/raw/master/csl-citation.json"} </w:delInstrText>
        </w:r>
      </w:del>
      <w:r w:rsidR="000216BA" w:rsidRPr="0005446F">
        <w:rPr>
          <w:rFonts w:ascii="Arial" w:hAnsi="Arial" w:cs="Arial"/>
        </w:rPr>
        <w:fldChar w:fldCharType="separate"/>
      </w:r>
      <w:ins w:id="1472" w:author="Simon Brandl" w:date="2020-06-01T20:34:00Z">
        <w:r w:rsidR="001A739E" w:rsidRPr="001A739E">
          <w:rPr>
            <w:rFonts w:ascii="Arial" w:hAnsi="Arial" w:cs="Arial"/>
            <w:vertAlign w:val="superscript"/>
            <w:rPrChange w:id="1473" w:author="Simon Brandl" w:date="2020-06-01T20:34:00Z">
              <w:rPr>
                <w:rFonts w:ascii="Times New Roman" w:hAnsi="Times New Roman" w:cs="Times New Roman"/>
                <w:vertAlign w:val="superscript"/>
              </w:rPr>
            </w:rPrChange>
          </w:rPr>
          <w:t>131</w:t>
        </w:r>
      </w:ins>
      <w:del w:id="1474" w:author="Simon Brandl" w:date="2020-06-01T20:10:00Z">
        <w:r w:rsidR="00ED5488" w:rsidRPr="001A739E" w:rsidDel="002F5BC0">
          <w:rPr>
            <w:rFonts w:ascii="Arial" w:hAnsi="Arial" w:cs="Arial"/>
            <w:vertAlign w:val="superscript"/>
            <w:rPrChange w:id="1475" w:author="Simon Brandl" w:date="2020-06-01T20:34:00Z">
              <w:rPr>
                <w:rFonts w:ascii="Arial" w:hAnsi="Arial" w:cs="Arial"/>
                <w:vertAlign w:val="superscript"/>
              </w:rPr>
            </w:rPrChange>
          </w:rPr>
          <w:delText>129</w:delText>
        </w:r>
      </w:del>
      <w:r w:rsidR="000216BA" w:rsidRPr="0005446F">
        <w:rPr>
          <w:rFonts w:ascii="Arial" w:hAnsi="Arial" w:cs="Arial"/>
        </w:rPr>
        <w:fldChar w:fldCharType="end"/>
      </w:r>
      <w:r w:rsidR="000216BA" w:rsidRPr="0005446F">
        <w:rPr>
          <w:rFonts w:ascii="Arial" w:hAnsi="Arial" w:cs="Arial"/>
        </w:rPr>
        <w:t xml:space="preserve">. Using these coefficients, we obtained a daily </w:t>
      </w:r>
      <w:r w:rsidR="00CD53F7" w:rsidRPr="0005446F">
        <w:rPr>
          <w:rFonts w:ascii="Arial" w:hAnsi="Arial" w:cs="Arial"/>
        </w:rPr>
        <w:t xml:space="preserve">survival </w:t>
      </w:r>
      <w:r w:rsidR="000216BA" w:rsidRPr="0005446F">
        <w:rPr>
          <w:rFonts w:ascii="Arial" w:hAnsi="Arial" w:cs="Arial"/>
        </w:rPr>
        <w:t xml:space="preserve">probability for a given individual in the dataset. By combining this probability with </w:t>
      </w:r>
      <w:r w:rsidR="000B7AD7" w:rsidRPr="0005446F">
        <w:rPr>
          <w:rFonts w:ascii="Arial" w:hAnsi="Arial" w:cs="Arial"/>
        </w:rPr>
        <w:t>biomass production</w:t>
      </w:r>
      <w:r w:rsidR="000216BA" w:rsidRPr="0005446F">
        <w:rPr>
          <w:rFonts w:ascii="Arial" w:hAnsi="Arial" w:cs="Arial"/>
        </w:rPr>
        <w:t xml:space="preserve"> as obtained from the previous step, we were able to generate the expected loss of biomass </w:t>
      </w:r>
      <w:r w:rsidR="000216BA" w:rsidRPr="0005446F">
        <w:rPr>
          <w:rFonts w:ascii="Arial" w:hAnsi="Arial" w:cs="Arial"/>
        </w:rPr>
        <w:lastRenderedPageBreak/>
        <w:t>due to natural mortality at the individual level. Finally, we summed the individual-level estimates of weight, growth, and mortality for each sample to obtain community-level values of standing biomass, produced biomass</w:t>
      </w:r>
      <w:r w:rsidR="00CD53F7" w:rsidRPr="0005446F">
        <w:rPr>
          <w:rFonts w:ascii="Arial" w:hAnsi="Arial" w:cs="Arial"/>
        </w:rPr>
        <w:t>,</w:t>
      </w:r>
      <w:r w:rsidR="000216BA" w:rsidRPr="0005446F">
        <w:rPr>
          <w:rFonts w:ascii="Arial" w:hAnsi="Arial" w:cs="Arial"/>
        </w:rPr>
        <w:t xml:space="preserve"> and consumed biomass</w:t>
      </w:r>
      <w:r w:rsidR="00B82C63" w:rsidRPr="0005446F">
        <w:rPr>
          <w:rFonts w:ascii="Arial" w:hAnsi="Arial" w:cs="Arial"/>
        </w:rPr>
        <w:t xml:space="preserve">, which we used to calculate total turnover as the combined quotients of produced and consumed biomass and standing biomass. </w:t>
      </w:r>
    </w:p>
    <w:p w14:paraId="7CA47493" w14:textId="1A3A97E2" w:rsidR="008054EE" w:rsidRDefault="0048643B" w:rsidP="008054EE">
      <w:pPr>
        <w:spacing w:line="480" w:lineRule="auto"/>
        <w:rPr>
          <w:rFonts w:ascii="Arial" w:hAnsi="Arial" w:cs="Arial"/>
        </w:rPr>
      </w:pPr>
      <w:r w:rsidRPr="0005446F">
        <w:rPr>
          <w:rFonts w:ascii="Arial" w:hAnsi="Arial" w:cs="Arial"/>
        </w:rPr>
        <w:tab/>
        <w:t>All data preparation, analyses, and visualization</w:t>
      </w:r>
      <w:r w:rsidR="00CD53F7" w:rsidRPr="0005446F">
        <w:rPr>
          <w:rFonts w:ascii="Arial" w:hAnsi="Arial" w:cs="Arial"/>
        </w:rPr>
        <w:t>s</w:t>
      </w:r>
      <w:r w:rsidRPr="0005446F">
        <w:rPr>
          <w:rFonts w:ascii="Arial" w:hAnsi="Arial" w:cs="Arial"/>
        </w:rPr>
        <w:t xml:space="preserve"> w</w:t>
      </w:r>
      <w:r w:rsidR="00CD53F7" w:rsidRPr="0005446F">
        <w:rPr>
          <w:rFonts w:ascii="Arial" w:hAnsi="Arial" w:cs="Arial"/>
        </w:rPr>
        <w:t>ere</w:t>
      </w:r>
      <w:r w:rsidRPr="0005446F">
        <w:rPr>
          <w:rFonts w:ascii="Arial" w:hAnsi="Arial" w:cs="Arial"/>
        </w:rPr>
        <w:t xml:space="preserve"> performed in </w:t>
      </w:r>
      <w:r w:rsidRPr="0005446F">
        <w:rPr>
          <w:rFonts w:ascii="Arial" w:hAnsi="Arial" w:cs="Arial"/>
          <w:i/>
          <w:iCs/>
        </w:rPr>
        <w:t>R</w:t>
      </w:r>
      <w:r w:rsidR="00426D36" w:rsidRPr="0005446F">
        <w:rPr>
          <w:rFonts w:ascii="Arial" w:hAnsi="Arial" w:cs="Arial"/>
          <w:i/>
          <w:iCs/>
        </w:rPr>
        <w:fldChar w:fldCharType="begin"/>
      </w:r>
      <w:ins w:id="1476" w:author="Simon Brandl" w:date="2020-06-01T20:34:00Z">
        <w:r w:rsidR="001A739E">
          <w:rPr>
            <w:rFonts w:ascii="Arial" w:hAnsi="Arial" w:cs="Arial"/>
            <w:i/>
            <w:iCs/>
          </w:rPr>
          <w:instrText xml:space="preserve"> ADDIN ZOTERO_ITEM CSL_CITATION {"citationID":"omlgtfQG","properties":{"formattedCitation":"\\super 132\\nosupersub{}","plainCitation":"132","noteIndex":0},"citationItems":[{"id":2374,"uris":["http://zotero.org/users/3131818/items/VMZHTRGC"],"uri":["http://zotero.org/users/3131818/items/VMZHTRGC"],"itemData":{"id":2374,"type":"book","medium":"R   Foundation for Statistical Computing, Vienna, Austria.","title":"R: A language and environment for statistical computing.","version":"3.6.1.","author":[{"family":"R Core Team","given":""}],"issued":{"date-parts":[["2019"]]}}}],"schema":"https://github.com/citation-style-language/schema/raw/master/csl-citation.json"} </w:instrText>
        </w:r>
      </w:ins>
      <w:del w:id="1477" w:author="Simon Brandl" w:date="2020-06-01T20:10:00Z">
        <w:r w:rsidR="00426D36" w:rsidRPr="0005446F" w:rsidDel="002F5BC0">
          <w:rPr>
            <w:rFonts w:ascii="Arial" w:hAnsi="Arial" w:cs="Arial"/>
            <w:i/>
            <w:iCs/>
          </w:rPr>
          <w:delInstrText xml:space="preserve"> ADDIN ZOTERO_ITEM CSL_CITATION {"citationID":"omlgtfQG","properties":{"formattedCitation":"\\super 130\\nosupersub{}","plainCitation":"130","noteIndex":0},"citationItems":[{"id":2374,"uris":["http://zotero.org/users/3131818/items/VMZHTRGC"],"uri":["http://zotero.org/users/3131818/items/VMZHTRGC"],"itemData":{"id":2374,"type":"book","medium":"R   Foundation for Statistical Computing, Vienna, Austria.","title":"R: A language and environment for statistical computing.","version":"3.6.1.","author":[{"family":"R Core Team","given":""}],"issued":{"date-parts":[["2019"]]}}}],"schema":"https://github.com/citation-style-language/schema/raw/master/csl-citation.json"} </w:delInstrText>
        </w:r>
      </w:del>
      <w:r w:rsidR="00426D36" w:rsidRPr="0005446F">
        <w:rPr>
          <w:rFonts w:ascii="Arial" w:hAnsi="Arial" w:cs="Arial"/>
          <w:i/>
          <w:iCs/>
        </w:rPr>
        <w:fldChar w:fldCharType="separate"/>
      </w:r>
      <w:ins w:id="1478" w:author="Simon Brandl" w:date="2020-06-01T20:34:00Z">
        <w:r w:rsidR="001A739E" w:rsidRPr="001A739E">
          <w:rPr>
            <w:rFonts w:ascii="Arial" w:hAnsi="Arial" w:cs="Arial"/>
            <w:vertAlign w:val="superscript"/>
            <w:rPrChange w:id="1479" w:author="Simon Brandl" w:date="2020-06-01T20:34:00Z">
              <w:rPr>
                <w:rFonts w:ascii="Times New Roman" w:hAnsi="Times New Roman" w:cs="Times New Roman"/>
                <w:vertAlign w:val="superscript"/>
              </w:rPr>
            </w:rPrChange>
          </w:rPr>
          <w:t>132</w:t>
        </w:r>
      </w:ins>
      <w:del w:id="1480" w:author="Simon Brandl" w:date="2020-06-01T20:10:00Z">
        <w:r w:rsidR="00426D36" w:rsidRPr="001A739E" w:rsidDel="002F5BC0">
          <w:rPr>
            <w:rFonts w:ascii="Arial" w:hAnsi="Arial" w:cs="Arial"/>
            <w:vertAlign w:val="superscript"/>
            <w:rPrChange w:id="1481" w:author="Simon Brandl" w:date="2020-06-01T20:34:00Z">
              <w:rPr>
                <w:rFonts w:ascii="Arial" w:hAnsi="Arial" w:cs="Arial"/>
                <w:vertAlign w:val="superscript"/>
              </w:rPr>
            </w:rPrChange>
          </w:rPr>
          <w:delText>130</w:delText>
        </w:r>
      </w:del>
      <w:r w:rsidR="00426D36" w:rsidRPr="0005446F">
        <w:rPr>
          <w:rFonts w:ascii="Arial" w:hAnsi="Arial" w:cs="Arial"/>
          <w:i/>
          <w:iCs/>
        </w:rPr>
        <w:fldChar w:fldCharType="end"/>
      </w:r>
      <w:r w:rsidRPr="0005446F">
        <w:rPr>
          <w:rFonts w:ascii="Arial" w:hAnsi="Arial" w:cs="Arial"/>
        </w:rPr>
        <w:t xml:space="preserve"> </w:t>
      </w:r>
      <w:r w:rsidR="006235D0" w:rsidRPr="0005446F">
        <w:rPr>
          <w:rFonts w:ascii="Arial" w:hAnsi="Arial" w:cs="Arial"/>
        </w:rPr>
        <w:t xml:space="preserve">(version 3.6.1) </w:t>
      </w:r>
      <w:r w:rsidRPr="0005446F">
        <w:rPr>
          <w:rFonts w:ascii="Arial" w:hAnsi="Arial" w:cs="Arial"/>
        </w:rPr>
        <w:t>using</w:t>
      </w:r>
      <w:r w:rsidR="00426D36" w:rsidRPr="0005446F">
        <w:rPr>
          <w:rFonts w:ascii="Arial" w:hAnsi="Arial" w:cs="Arial"/>
        </w:rPr>
        <w:t xml:space="preserve"> the</w:t>
      </w:r>
      <w:r w:rsidRPr="0005446F">
        <w:rPr>
          <w:rFonts w:ascii="Arial" w:hAnsi="Arial" w:cs="Arial"/>
        </w:rPr>
        <w:t xml:space="preserve"> </w:t>
      </w:r>
      <w:r w:rsidR="004A6579" w:rsidRPr="0005446F">
        <w:rPr>
          <w:rFonts w:ascii="Arial" w:hAnsi="Arial" w:cs="Arial"/>
          <w:i/>
          <w:iCs/>
        </w:rPr>
        <w:t>tidyverse</w:t>
      </w:r>
      <w:r w:rsidR="00426D36" w:rsidRPr="0005446F">
        <w:rPr>
          <w:rFonts w:ascii="Arial" w:hAnsi="Arial" w:cs="Arial"/>
          <w:i/>
          <w:iCs/>
        </w:rPr>
        <w:fldChar w:fldCharType="begin"/>
      </w:r>
      <w:ins w:id="1482" w:author="Simon Brandl" w:date="2020-06-01T20:34:00Z">
        <w:r w:rsidR="001A739E">
          <w:rPr>
            <w:rFonts w:ascii="Arial" w:hAnsi="Arial" w:cs="Arial"/>
            <w:i/>
            <w:iCs/>
          </w:rPr>
          <w:instrText xml:space="preserve"> ADDIN ZOTERO_ITEM CSL_CITATION {"citationID":"86eGKxlU","properties":{"formattedCitation":"\\super 133\\nosupersub{}","plainCitation":"133","noteIndex":0},"citationItems":[{"id":1058,"uris":["http://zotero.org/users/3131818/items/982V6B2R"],"uri":["http://zotero.org/users/3131818/items/982V6B2R"],"itemData":{"id":1058,"type":"article-journal","container-title":"R package version","issue":"1","journalAbbreviation":"R package version","title":"Tidyverse: Easily install and load’tidyverse’packages","volume":"1","author":[{"family":"Wickham","given":"Hadley"}],"issued":{"date-parts":[["2017"]]}}}],"schema":"https://github.com/citation-style-language/schema/raw/master/csl-citation.json"} </w:instrText>
        </w:r>
      </w:ins>
      <w:del w:id="1483" w:author="Simon Brandl" w:date="2020-06-01T20:10:00Z">
        <w:r w:rsidR="00426D36" w:rsidRPr="0005446F" w:rsidDel="002F5BC0">
          <w:rPr>
            <w:rFonts w:ascii="Arial" w:hAnsi="Arial" w:cs="Arial"/>
            <w:i/>
            <w:iCs/>
          </w:rPr>
          <w:delInstrText xml:space="preserve"> ADDIN ZOTERO_ITEM CSL_CITATION {"citationID":"86eGKxlU","properties":{"formattedCitation":"\\super 131\\nosupersub{}","plainCitation":"131","noteIndex":0},"citationItems":[{"id":1058,"uris":["http://zotero.org/users/3131818/items/982V6B2R"],"uri":["http://zotero.org/users/3131818/items/982V6B2R"],"itemData":{"id":1058,"type":"article-journal","container-title":"R package version","issue":"1","journalAbbreviation":"R package version","title":"Tidyverse: Easily install and load’tidyverse’packages","volume":"1","author":[{"family":"Wickham","given":"Hadley"}],"issued":{"date-parts":[["2017"]]}}}],"schema":"https://github.com/citation-style-language/schema/raw/master/csl-citation.json"} </w:delInstrText>
        </w:r>
      </w:del>
      <w:r w:rsidR="00426D36" w:rsidRPr="0005446F">
        <w:rPr>
          <w:rFonts w:ascii="Arial" w:hAnsi="Arial" w:cs="Arial"/>
          <w:i/>
          <w:iCs/>
        </w:rPr>
        <w:fldChar w:fldCharType="separate"/>
      </w:r>
      <w:ins w:id="1484" w:author="Simon Brandl" w:date="2020-06-01T20:34:00Z">
        <w:r w:rsidR="001A739E" w:rsidRPr="001A739E">
          <w:rPr>
            <w:rFonts w:ascii="Arial" w:hAnsi="Arial" w:cs="Arial"/>
            <w:vertAlign w:val="superscript"/>
            <w:rPrChange w:id="1485" w:author="Simon Brandl" w:date="2020-06-01T20:34:00Z">
              <w:rPr>
                <w:rFonts w:ascii="Times New Roman" w:hAnsi="Times New Roman" w:cs="Times New Roman"/>
                <w:vertAlign w:val="superscript"/>
              </w:rPr>
            </w:rPrChange>
          </w:rPr>
          <w:t>133</w:t>
        </w:r>
      </w:ins>
      <w:del w:id="1486" w:author="Simon Brandl" w:date="2020-06-01T20:10:00Z">
        <w:r w:rsidR="00426D36" w:rsidRPr="001A739E" w:rsidDel="002F5BC0">
          <w:rPr>
            <w:rFonts w:ascii="Arial" w:hAnsi="Arial" w:cs="Arial"/>
            <w:vertAlign w:val="superscript"/>
            <w:rPrChange w:id="1487" w:author="Simon Brandl" w:date="2020-06-01T20:34:00Z">
              <w:rPr>
                <w:rFonts w:ascii="Arial" w:hAnsi="Arial" w:cs="Arial"/>
                <w:vertAlign w:val="superscript"/>
              </w:rPr>
            </w:rPrChange>
          </w:rPr>
          <w:delText>131</w:delText>
        </w:r>
      </w:del>
      <w:r w:rsidR="00426D36" w:rsidRPr="0005446F">
        <w:rPr>
          <w:rFonts w:ascii="Arial" w:hAnsi="Arial" w:cs="Arial"/>
          <w:i/>
          <w:iCs/>
        </w:rPr>
        <w:fldChar w:fldCharType="end"/>
      </w:r>
      <w:r w:rsidR="004A6579" w:rsidRPr="0005446F">
        <w:rPr>
          <w:rFonts w:ascii="Arial" w:hAnsi="Arial" w:cs="Arial"/>
        </w:rPr>
        <w:t xml:space="preserve">, </w:t>
      </w:r>
      <w:r w:rsidR="004A6579" w:rsidRPr="0005446F">
        <w:rPr>
          <w:rFonts w:ascii="Arial" w:hAnsi="Arial" w:cs="Arial"/>
          <w:i/>
          <w:iCs/>
        </w:rPr>
        <w:t>vegan</w:t>
      </w:r>
      <w:r w:rsidR="00426D36" w:rsidRPr="0005446F">
        <w:rPr>
          <w:rFonts w:ascii="Arial" w:hAnsi="Arial" w:cs="Arial"/>
          <w:i/>
          <w:iCs/>
        </w:rPr>
        <w:fldChar w:fldCharType="begin"/>
      </w:r>
      <w:ins w:id="1488" w:author="Simon Brandl" w:date="2020-06-01T20:34:00Z">
        <w:r w:rsidR="001A739E">
          <w:rPr>
            <w:rFonts w:ascii="Arial" w:hAnsi="Arial" w:cs="Arial"/>
            <w:i/>
            <w:iCs/>
          </w:rPr>
          <w:instrText xml:space="preserve"> ADDIN ZOTERO_ITEM CSL_CITATION {"citationID":"eIwMS5fk","properties":{"formattedCitation":"\\super 134\\nosupersub{}","plainCitation":"134","noteIndex":0},"citationItems":[{"id":268,"uris":["http://zotero.org/users/3131818/items/VMZ2PVZF"],"uri":["http://zotero.org/users/3131818/items/VMZ2PVZF"],"itemData":{"id":268,"type":"article-journal","container-title":"Community ecology package","journalAbbreviation":"Community ecology package","title":"The vegan package","volume":"10","author":[{"family":"Oksanen","given":"Jari"},{"family":"Kindt","given":"Roeland"},{"family":"Legendre","given":"Pierre"},{"family":"O’Hara","given":"Bob"},{"family":"Stevens","given":"M Henry H"},{"family":"Oksanen","given":"Maintainer Jari"},{"family":"Suggests","given":"MASS"}],"issued":{"date-parts":[["2007"]]}}}],"schema":"https://github.com/citation-style-language/schema/raw/master/csl-citation.json"} </w:instrText>
        </w:r>
      </w:ins>
      <w:del w:id="1489" w:author="Simon Brandl" w:date="2020-06-01T20:10:00Z">
        <w:r w:rsidR="00426D36" w:rsidRPr="0005446F" w:rsidDel="002F5BC0">
          <w:rPr>
            <w:rFonts w:ascii="Arial" w:hAnsi="Arial" w:cs="Arial"/>
            <w:i/>
            <w:iCs/>
          </w:rPr>
          <w:delInstrText xml:space="preserve"> ADDIN ZOTERO_ITEM CSL_CITATION {"citationID":"eIwMS5fk","properties":{"formattedCitation":"\\super 132\\nosupersub{}","plainCitation":"132","noteIndex":0},"citationItems":[{"id":268,"uris":["http://zotero.org/users/3131818/items/VMZ2PVZF"],"uri":["http://zotero.org/users/3131818/items/VMZ2PVZF"],"itemData":{"id":268,"type":"article-journal","container-title":"Community ecology package","journalAbbreviation":"Community ecology package","title":"The vegan package","volume":"10","author":[{"family":"Oksanen","given":"Jari"},{"family":"Kindt","given":"Roeland"},{"family":"Legendre","given":"Pierre"},{"family":"O’Hara","given":"Bob"},{"family":"Stevens","given":"M Henry H"},{"family":"Oksanen","given":"Maintainer Jari"},{"family":"Suggests","given":"MASS"}],"issued":{"date-parts":[["2007"]]}}}],"schema":"https://github.com/citation-style-language/schema/raw/master/csl-citation.json"} </w:delInstrText>
        </w:r>
      </w:del>
      <w:r w:rsidR="00426D36" w:rsidRPr="0005446F">
        <w:rPr>
          <w:rFonts w:ascii="Arial" w:hAnsi="Arial" w:cs="Arial"/>
          <w:i/>
          <w:iCs/>
        </w:rPr>
        <w:fldChar w:fldCharType="separate"/>
      </w:r>
      <w:ins w:id="1490" w:author="Simon Brandl" w:date="2020-06-01T20:34:00Z">
        <w:r w:rsidR="001A739E" w:rsidRPr="001A739E">
          <w:rPr>
            <w:rFonts w:ascii="Arial" w:hAnsi="Arial" w:cs="Arial"/>
            <w:vertAlign w:val="superscript"/>
            <w:rPrChange w:id="1491" w:author="Simon Brandl" w:date="2020-06-01T20:34:00Z">
              <w:rPr>
                <w:rFonts w:ascii="Times New Roman" w:hAnsi="Times New Roman" w:cs="Times New Roman"/>
                <w:vertAlign w:val="superscript"/>
              </w:rPr>
            </w:rPrChange>
          </w:rPr>
          <w:t>134</w:t>
        </w:r>
      </w:ins>
      <w:del w:id="1492" w:author="Simon Brandl" w:date="2020-06-01T20:10:00Z">
        <w:r w:rsidR="00426D36" w:rsidRPr="001A739E" w:rsidDel="002F5BC0">
          <w:rPr>
            <w:rFonts w:ascii="Arial" w:hAnsi="Arial" w:cs="Arial"/>
            <w:vertAlign w:val="superscript"/>
            <w:rPrChange w:id="1493" w:author="Simon Brandl" w:date="2020-06-01T20:34:00Z">
              <w:rPr>
                <w:rFonts w:ascii="Arial" w:hAnsi="Arial" w:cs="Arial"/>
                <w:vertAlign w:val="superscript"/>
              </w:rPr>
            </w:rPrChange>
          </w:rPr>
          <w:delText>132</w:delText>
        </w:r>
      </w:del>
      <w:r w:rsidR="00426D36" w:rsidRPr="0005446F">
        <w:rPr>
          <w:rFonts w:ascii="Arial" w:hAnsi="Arial" w:cs="Arial"/>
          <w:i/>
          <w:iCs/>
        </w:rPr>
        <w:fldChar w:fldCharType="end"/>
      </w:r>
      <w:r w:rsidR="004A6579" w:rsidRPr="0005446F">
        <w:rPr>
          <w:rFonts w:ascii="Arial" w:hAnsi="Arial" w:cs="Arial"/>
        </w:rPr>
        <w:t xml:space="preserve">, </w:t>
      </w:r>
      <w:r w:rsidR="004A6579" w:rsidRPr="0005446F">
        <w:rPr>
          <w:rFonts w:ascii="Arial" w:hAnsi="Arial" w:cs="Arial"/>
          <w:i/>
          <w:iCs/>
        </w:rPr>
        <w:t>brms</w:t>
      </w:r>
      <w:r w:rsidR="00426D36" w:rsidRPr="0005446F">
        <w:rPr>
          <w:rFonts w:ascii="Arial" w:hAnsi="Arial" w:cs="Arial"/>
          <w:i/>
          <w:iCs/>
        </w:rPr>
        <w:fldChar w:fldCharType="begin"/>
      </w:r>
      <w:ins w:id="1494" w:author="Simon Brandl" w:date="2020-06-01T20:34:00Z">
        <w:r w:rsidR="001A739E">
          <w:rPr>
            <w:rFonts w:ascii="Arial" w:hAnsi="Arial" w:cs="Arial"/>
            <w:i/>
            <w:iCs/>
          </w:rPr>
          <w:instrText xml:space="preserve"> ADDIN ZOTERO_ITEM CSL_CITATION {"citationID":"M3Gqx5V7","properties":{"formattedCitation":"\\super 122\\nosupersub{}","plainCitation":"122","noteIndex":0},"citationItems":[{"id":1866,"uris":["http://zotero.org/users/3131818/items/9WKGL552"],"uri":["http://zotero.org/users/3131818/items/9WKGL552"],"itemData":{"id":1866,"type":"article-journal","container-title":"arXiv preprint arXiv:1705.11123","journalAbbreviation":"arXiv preprint arXiv:1705.11123","title":"Advanced Bayesian Multilevel Modeling with the R Package brms","author":[{"family":"Bürkner","given":"Paul-Christian"}],"issued":{"date-parts":[["2017"]]}}}],"schema":"https://github.com/citation-style-language/schema/raw/master/csl-citation.json"} </w:instrText>
        </w:r>
      </w:ins>
      <w:del w:id="1495" w:author="Simon Brandl" w:date="2020-06-01T20:10:00Z">
        <w:r w:rsidR="00426D36" w:rsidRPr="0005446F" w:rsidDel="002F5BC0">
          <w:rPr>
            <w:rFonts w:ascii="Arial" w:hAnsi="Arial" w:cs="Arial"/>
            <w:i/>
            <w:iCs/>
          </w:rPr>
          <w:delInstrText xml:space="preserve"> ADDIN ZOTERO_ITEM CSL_CITATION {"citationID":"M3Gqx5V7","properties":{"formattedCitation":"\\super 120\\nosupersub{}","plainCitation":"120","noteIndex":0},"citationItems":[{"id":1866,"uris":["http://zotero.org/users/3131818/items/9WKGL552"],"uri":["http://zotero.org/users/3131818/items/9WKGL552"],"itemData":{"id":1866,"type":"article-journal","container-title":"arXiv preprint arXiv:1705.11123","journalAbbreviation":"arXiv preprint arXiv:1705.11123","title":"Advanced Bayesian Multilevel Modeling with the R Package brms","author":[{"family":"Bürkner","given":"Paul-Christian"}],"issued":{"date-parts":[["2017"]]}}}],"schema":"https://github.com/citation-style-language/schema/raw/master/csl-citation.json"} </w:delInstrText>
        </w:r>
      </w:del>
      <w:r w:rsidR="00426D36" w:rsidRPr="0005446F">
        <w:rPr>
          <w:rFonts w:ascii="Arial" w:hAnsi="Arial" w:cs="Arial"/>
          <w:i/>
          <w:iCs/>
        </w:rPr>
        <w:fldChar w:fldCharType="separate"/>
      </w:r>
      <w:ins w:id="1496" w:author="Simon Brandl" w:date="2020-06-01T20:34:00Z">
        <w:r w:rsidR="001A739E" w:rsidRPr="001A739E">
          <w:rPr>
            <w:rFonts w:ascii="Arial" w:hAnsi="Arial" w:cs="Arial"/>
            <w:vertAlign w:val="superscript"/>
            <w:rPrChange w:id="1497" w:author="Simon Brandl" w:date="2020-06-01T20:34:00Z">
              <w:rPr>
                <w:rFonts w:ascii="Times New Roman" w:hAnsi="Times New Roman" w:cs="Times New Roman"/>
                <w:vertAlign w:val="superscript"/>
              </w:rPr>
            </w:rPrChange>
          </w:rPr>
          <w:t>122</w:t>
        </w:r>
      </w:ins>
      <w:del w:id="1498" w:author="Simon Brandl" w:date="2020-06-01T20:10:00Z">
        <w:r w:rsidR="00426D36" w:rsidRPr="001A739E" w:rsidDel="002F5BC0">
          <w:rPr>
            <w:rFonts w:ascii="Arial" w:hAnsi="Arial" w:cs="Arial"/>
            <w:vertAlign w:val="superscript"/>
            <w:rPrChange w:id="1499" w:author="Simon Brandl" w:date="2020-06-01T20:34:00Z">
              <w:rPr>
                <w:rFonts w:ascii="Arial" w:hAnsi="Arial" w:cs="Arial"/>
                <w:vertAlign w:val="superscript"/>
              </w:rPr>
            </w:rPrChange>
          </w:rPr>
          <w:delText>120</w:delText>
        </w:r>
      </w:del>
      <w:r w:rsidR="00426D36" w:rsidRPr="0005446F">
        <w:rPr>
          <w:rFonts w:ascii="Arial" w:hAnsi="Arial" w:cs="Arial"/>
          <w:i/>
          <w:iCs/>
        </w:rPr>
        <w:fldChar w:fldCharType="end"/>
      </w:r>
      <w:r w:rsidR="004A6579" w:rsidRPr="0005446F">
        <w:rPr>
          <w:rFonts w:ascii="Arial" w:hAnsi="Arial" w:cs="Arial"/>
        </w:rPr>
        <w:t xml:space="preserve">, </w:t>
      </w:r>
      <w:r w:rsidR="004A6579" w:rsidRPr="0005446F">
        <w:rPr>
          <w:rFonts w:ascii="Arial" w:hAnsi="Arial" w:cs="Arial"/>
          <w:i/>
          <w:iCs/>
        </w:rPr>
        <w:t>iNEXT</w:t>
      </w:r>
      <w:r w:rsidR="00426D36" w:rsidRPr="0005446F">
        <w:rPr>
          <w:rFonts w:ascii="Arial" w:hAnsi="Arial" w:cs="Arial"/>
          <w:i/>
          <w:iCs/>
        </w:rPr>
        <w:fldChar w:fldCharType="begin"/>
      </w:r>
      <w:ins w:id="1500" w:author="Simon Brandl" w:date="2020-06-01T20:34:00Z">
        <w:r w:rsidR="001A739E">
          <w:rPr>
            <w:rFonts w:ascii="Arial" w:hAnsi="Arial" w:cs="Arial"/>
            <w:i/>
            <w:iCs/>
          </w:rPr>
          <w:instrText xml:space="preserve"> ADDIN ZOTERO_ITEM CSL_CITATION {"citationID":"Kc2zU8hr","properties":{"formattedCitation":"\\super 126\\nosupersub{}","plainCitation":"126","noteIndex":0},"citationItems":[{"id":464,"uris":["http://zotero.org/users/3131818/items/DIRXXMIA"],"uri":["http://zotero.org/users/3131818/items/DIRXXMIA"],"itemData":{"id":464,"type":"article-journal","container-title":"Methods in Ecology and Evolution","ISSN":"2041-210X","journalAbbreviation":"Methods in Ecology and Evolution","title":"iNEXT: an R package for rarefaction and extrapolation of species diversity (Hill numbers)","author":[{"family":"Hsieh","given":"TC"},{"family":"Ma","given":"KH"},{"family":"Chao","given":"Anne"}],"issued":{"date-parts":[["2016"]]}}}],"schema":"https://github.com/citation-style-language/schema/raw/master/csl-citation.json"} </w:instrText>
        </w:r>
      </w:ins>
      <w:del w:id="1501" w:author="Simon Brandl" w:date="2020-06-01T20:10:00Z">
        <w:r w:rsidR="00426D36" w:rsidRPr="0005446F" w:rsidDel="002F5BC0">
          <w:rPr>
            <w:rFonts w:ascii="Arial" w:hAnsi="Arial" w:cs="Arial"/>
            <w:i/>
            <w:iCs/>
          </w:rPr>
          <w:delInstrText xml:space="preserve"> ADDIN ZOTERO_ITEM CSL_CITATION {"citationID":"Kc2zU8hr","properties":{"formattedCitation":"\\super 124\\nosupersub{}","plainCitation":"124","noteIndex":0},"citationItems":[{"id":464,"uris":["http://zotero.org/users/3131818/items/DIRXXMIA"],"uri":["http://zotero.org/users/3131818/items/DIRXXMIA"],"itemData":{"id":464,"type":"article-journal","container-title":"Methods in Ecology and Evolution","ISSN":"2041-210X","journalAbbreviation":"Methods in Ecology and Evolution","title":"iNEXT: an R package for rarefaction and extrapolation of species diversity (Hill numbers)","author":[{"family":"Hsieh","given":"TC"},{"family":"Ma","given":"KH"},{"family":"Chao","given":"Anne"}],"issued":{"date-parts":[["2016"]]}}}],"schema":"https://github.com/citation-style-language/schema/raw/master/csl-citation.json"} </w:delInstrText>
        </w:r>
      </w:del>
      <w:r w:rsidR="00426D36" w:rsidRPr="0005446F">
        <w:rPr>
          <w:rFonts w:ascii="Arial" w:hAnsi="Arial" w:cs="Arial"/>
          <w:i/>
          <w:iCs/>
        </w:rPr>
        <w:fldChar w:fldCharType="separate"/>
      </w:r>
      <w:ins w:id="1502" w:author="Simon Brandl" w:date="2020-06-01T20:34:00Z">
        <w:r w:rsidR="001A739E" w:rsidRPr="001A739E">
          <w:rPr>
            <w:rFonts w:ascii="Arial" w:hAnsi="Arial" w:cs="Arial"/>
            <w:vertAlign w:val="superscript"/>
            <w:rPrChange w:id="1503" w:author="Simon Brandl" w:date="2020-06-01T20:34:00Z">
              <w:rPr>
                <w:rFonts w:ascii="Times New Roman" w:hAnsi="Times New Roman" w:cs="Times New Roman"/>
                <w:vertAlign w:val="superscript"/>
              </w:rPr>
            </w:rPrChange>
          </w:rPr>
          <w:t>126</w:t>
        </w:r>
      </w:ins>
      <w:del w:id="1504" w:author="Simon Brandl" w:date="2020-06-01T20:10:00Z">
        <w:r w:rsidR="00426D36" w:rsidRPr="001A739E" w:rsidDel="002F5BC0">
          <w:rPr>
            <w:rFonts w:ascii="Arial" w:hAnsi="Arial" w:cs="Arial"/>
            <w:vertAlign w:val="superscript"/>
            <w:rPrChange w:id="1505" w:author="Simon Brandl" w:date="2020-06-01T20:34:00Z">
              <w:rPr>
                <w:rFonts w:ascii="Arial" w:hAnsi="Arial" w:cs="Arial"/>
                <w:vertAlign w:val="superscript"/>
              </w:rPr>
            </w:rPrChange>
          </w:rPr>
          <w:delText>124</w:delText>
        </w:r>
      </w:del>
      <w:r w:rsidR="00426D36" w:rsidRPr="0005446F">
        <w:rPr>
          <w:rFonts w:ascii="Arial" w:hAnsi="Arial" w:cs="Arial"/>
          <w:i/>
          <w:iCs/>
        </w:rPr>
        <w:fldChar w:fldCharType="end"/>
      </w:r>
      <w:r w:rsidR="004A6579" w:rsidRPr="0005446F">
        <w:rPr>
          <w:rFonts w:ascii="Arial" w:hAnsi="Arial" w:cs="Arial"/>
        </w:rPr>
        <w:t xml:space="preserve">, </w:t>
      </w:r>
      <w:r w:rsidR="004A6579" w:rsidRPr="0005446F">
        <w:rPr>
          <w:rFonts w:ascii="Arial" w:hAnsi="Arial" w:cs="Arial"/>
          <w:i/>
          <w:iCs/>
        </w:rPr>
        <w:t>igraph</w:t>
      </w:r>
      <w:r w:rsidR="00426D36" w:rsidRPr="0005446F">
        <w:rPr>
          <w:rFonts w:ascii="Arial" w:hAnsi="Arial" w:cs="Arial"/>
          <w:i/>
          <w:iCs/>
        </w:rPr>
        <w:fldChar w:fldCharType="begin"/>
      </w:r>
      <w:ins w:id="1506" w:author="Simon Brandl" w:date="2020-06-01T20:34:00Z">
        <w:r w:rsidR="001A739E">
          <w:rPr>
            <w:rFonts w:ascii="Arial" w:hAnsi="Arial" w:cs="Arial"/>
            <w:i/>
            <w:iCs/>
          </w:rPr>
          <w:instrText xml:space="preserve"> ADDIN ZOTERO_ITEM CSL_CITATION {"citationID":"ObqxvNae","properties":{"formattedCitation":"\\super 135\\nosupersub{}","plainCitation":"135","noteIndex":0},"citationItems":[{"id":2366,"uris":["http://zotero.org/users/3131818/items/59WENVGL"],"uri":["http://zotero.org/users/3131818/items/59WENVGL"],"itemData":{"id":2366,"type":"article-journal","container-title":"InterJournal, Complex Systems","issue":"5","journalAbbreviation":"InterJournal, Complex Systems","page":"1-9","title":"The igraph software package for complex network research","volume":"1695","author":[{"family":"Csardi","given":"Gabor"},{"family":"Nepusz","given":"Tamas"}],"issued":{"date-parts":[["2006"]]}}}],"schema":"https://github.com/citation-style-language/schema/raw/master/csl-citation.json"} </w:instrText>
        </w:r>
      </w:ins>
      <w:del w:id="1507" w:author="Simon Brandl" w:date="2020-06-01T20:10:00Z">
        <w:r w:rsidR="00426D36" w:rsidRPr="0005446F" w:rsidDel="002F5BC0">
          <w:rPr>
            <w:rFonts w:ascii="Arial" w:hAnsi="Arial" w:cs="Arial"/>
            <w:i/>
            <w:iCs/>
          </w:rPr>
          <w:delInstrText xml:space="preserve"> ADDIN ZOTERO_ITEM CSL_CITATION {"citationID":"ObqxvNae","properties":{"formattedCitation":"\\super 133\\nosupersub{}","plainCitation":"133","noteIndex":0},"citationItems":[{"id":2366,"uris":["http://zotero.org/users/3131818/items/59WENVGL"],"uri":["http://zotero.org/users/3131818/items/59WENVGL"],"itemData":{"id":2366,"type":"article-journal","container-title":"InterJournal, Complex Systems","issue":"5","journalAbbreviation":"InterJournal, Complex Systems","page":"1-9","title":"The igraph software package for complex network research","volume":"1695","author":[{"family":"Csardi","given":"Gabor"},{"family":"Nepusz","given":"Tamas"}],"issued":{"date-parts":[["2006"]]}}}],"schema":"https://github.com/citation-style-language/schema/raw/master/csl-citation.json"} </w:delInstrText>
        </w:r>
      </w:del>
      <w:r w:rsidR="00426D36" w:rsidRPr="0005446F">
        <w:rPr>
          <w:rFonts w:ascii="Arial" w:hAnsi="Arial" w:cs="Arial"/>
          <w:i/>
          <w:iCs/>
        </w:rPr>
        <w:fldChar w:fldCharType="separate"/>
      </w:r>
      <w:ins w:id="1508" w:author="Simon Brandl" w:date="2020-06-01T20:34:00Z">
        <w:r w:rsidR="001A739E" w:rsidRPr="001A739E">
          <w:rPr>
            <w:rFonts w:ascii="Arial" w:hAnsi="Arial" w:cs="Arial"/>
            <w:vertAlign w:val="superscript"/>
            <w:rPrChange w:id="1509" w:author="Simon Brandl" w:date="2020-06-01T20:34:00Z">
              <w:rPr>
                <w:rFonts w:ascii="Times New Roman" w:hAnsi="Times New Roman" w:cs="Times New Roman"/>
                <w:vertAlign w:val="superscript"/>
              </w:rPr>
            </w:rPrChange>
          </w:rPr>
          <w:t>135</w:t>
        </w:r>
      </w:ins>
      <w:del w:id="1510" w:author="Simon Brandl" w:date="2020-06-01T20:10:00Z">
        <w:r w:rsidR="00426D36" w:rsidRPr="001A739E" w:rsidDel="002F5BC0">
          <w:rPr>
            <w:rFonts w:ascii="Arial" w:hAnsi="Arial" w:cs="Arial"/>
            <w:vertAlign w:val="superscript"/>
            <w:rPrChange w:id="1511" w:author="Simon Brandl" w:date="2020-06-01T20:34:00Z">
              <w:rPr>
                <w:rFonts w:ascii="Arial" w:hAnsi="Arial" w:cs="Arial"/>
                <w:vertAlign w:val="superscript"/>
              </w:rPr>
            </w:rPrChange>
          </w:rPr>
          <w:delText>133</w:delText>
        </w:r>
      </w:del>
      <w:r w:rsidR="00426D36" w:rsidRPr="0005446F">
        <w:rPr>
          <w:rFonts w:ascii="Arial" w:hAnsi="Arial" w:cs="Arial"/>
          <w:i/>
          <w:iCs/>
        </w:rPr>
        <w:fldChar w:fldCharType="end"/>
      </w:r>
      <w:r w:rsidR="004A6579" w:rsidRPr="0005446F">
        <w:rPr>
          <w:rFonts w:ascii="Arial" w:hAnsi="Arial" w:cs="Arial"/>
        </w:rPr>
        <w:t xml:space="preserve">, </w:t>
      </w:r>
      <w:r w:rsidR="00426D36" w:rsidRPr="0005446F">
        <w:rPr>
          <w:rFonts w:ascii="Arial" w:hAnsi="Arial" w:cs="Arial"/>
          <w:i/>
          <w:iCs/>
        </w:rPr>
        <w:t>bipartite</w:t>
      </w:r>
      <w:r w:rsidR="00426D36" w:rsidRPr="0005446F">
        <w:rPr>
          <w:rFonts w:ascii="Arial" w:hAnsi="Arial" w:cs="Arial"/>
          <w:i/>
          <w:iCs/>
        </w:rPr>
        <w:fldChar w:fldCharType="begin"/>
      </w:r>
      <w:ins w:id="1512" w:author="Simon Brandl" w:date="2020-06-01T20:34:00Z">
        <w:r w:rsidR="001A739E">
          <w:rPr>
            <w:rFonts w:ascii="Arial" w:hAnsi="Arial" w:cs="Arial"/>
            <w:i/>
            <w:iCs/>
          </w:rPr>
          <w:instrText xml:space="preserve"> ADDIN ZOTERO_ITEM CSL_CITATION {"citationID":"z84TxvsD","properties":{"formattedCitation":"\\super 136\\nosupersub{}","plainCitation":"136","noteIndex":0},"citationItems":[{"id":2368,"uris":["http://zotero.org/users/3131818/items/B9Z5WDN7"],"uri":["http://zotero.org/users/3131818/items/B9Z5WDN7"],"itemData":{"id":2368,"type":"article-journal","container-title":"interaction","issue":"0.2413793","journalAbbreviation":"interaction","title":"Introducing the bipartite package: analysing ecological networks","volume":"1","author":[{"family":"Dormann","given":"Carsten F"},{"family":"Gruber","given":"Bernd"},{"family":"Fründ","given":"Jochen"}],"issued":{"date-parts":[["2008"]]}}}],"schema":"https://github.com/citation-style-language/schema/raw/master/csl-citation.json"} </w:instrText>
        </w:r>
      </w:ins>
      <w:del w:id="1513" w:author="Simon Brandl" w:date="2020-06-01T20:10:00Z">
        <w:r w:rsidR="00426D36" w:rsidRPr="0005446F" w:rsidDel="002F5BC0">
          <w:rPr>
            <w:rFonts w:ascii="Arial" w:hAnsi="Arial" w:cs="Arial"/>
            <w:i/>
            <w:iCs/>
          </w:rPr>
          <w:delInstrText xml:space="preserve"> ADDIN ZOTERO_ITEM CSL_CITATION {"citationID":"z84TxvsD","properties":{"formattedCitation":"\\super 134\\nosupersub{}","plainCitation":"134","noteIndex":0},"citationItems":[{"id":2368,"uris":["http://zotero.org/users/3131818/items/B9Z5WDN7"],"uri":["http://zotero.org/users/3131818/items/B9Z5WDN7"],"itemData":{"id":2368,"type":"article-journal","container-title":"interaction","issue":"0.2413793","journalAbbreviation":"interaction","title":"Introducing the bipartite package: analysing ecological networks","volume":"1","author":[{"family":"Dormann","given":"Carsten F"},{"family":"Gruber","given":"Bernd"},{"family":"Fründ","given":"Jochen"}],"issued":{"date-parts":[["2008"]]}}}],"schema":"https://github.com/citation-style-language/schema/raw/master/csl-citation.json"} </w:delInstrText>
        </w:r>
      </w:del>
      <w:r w:rsidR="00426D36" w:rsidRPr="0005446F">
        <w:rPr>
          <w:rFonts w:ascii="Arial" w:hAnsi="Arial" w:cs="Arial"/>
          <w:i/>
          <w:iCs/>
        </w:rPr>
        <w:fldChar w:fldCharType="separate"/>
      </w:r>
      <w:ins w:id="1514" w:author="Simon Brandl" w:date="2020-06-01T20:34:00Z">
        <w:r w:rsidR="001A739E" w:rsidRPr="001A739E">
          <w:rPr>
            <w:rFonts w:ascii="Arial" w:hAnsi="Arial" w:cs="Arial"/>
            <w:vertAlign w:val="superscript"/>
            <w:rPrChange w:id="1515" w:author="Simon Brandl" w:date="2020-06-01T20:34:00Z">
              <w:rPr>
                <w:rFonts w:ascii="Times New Roman" w:hAnsi="Times New Roman" w:cs="Times New Roman"/>
                <w:vertAlign w:val="superscript"/>
              </w:rPr>
            </w:rPrChange>
          </w:rPr>
          <w:t>136</w:t>
        </w:r>
      </w:ins>
      <w:del w:id="1516" w:author="Simon Brandl" w:date="2020-06-01T20:10:00Z">
        <w:r w:rsidR="00426D36" w:rsidRPr="001A739E" w:rsidDel="002F5BC0">
          <w:rPr>
            <w:rFonts w:ascii="Arial" w:hAnsi="Arial" w:cs="Arial"/>
            <w:vertAlign w:val="superscript"/>
            <w:rPrChange w:id="1517" w:author="Simon Brandl" w:date="2020-06-01T20:34:00Z">
              <w:rPr>
                <w:rFonts w:ascii="Arial" w:hAnsi="Arial" w:cs="Arial"/>
                <w:vertAlign w:val="superscript"/>
              </w:rPr>
            </w:rPrChange>
          </w:rPr>
          <w:delText>134</w:delText>
        </w:r>
      </w:del>
      <w:r w:rsidR="00426D36" w:rsidRPr="0005446F">
        <w:rPr>
          <w:rFonts w:ascii="Arial" w:hAnsi="Arial" w:cs="Arial"/>
          <w:i/>
          <w:iCs/>
        </w:rPr>
        <w:fldChar w:fldCharType="end"/>
      </w:r>
      <w:r w:rsidR="00426D36" w:rsidRPr="0005446F">
        <w:rPr>
          <w:rFonts w:ascii="Arial" w:hAnsi="Arial" w:cs="Arial"/>
        </w:rPr>
        <w:t xml:space="preserve">, </w:t>
      </w:r>
      <w:r w:rsidR="004A6579" w:rsidRPr="0005446F">
        <w:rPr>
          <w:rFonts w:ascii="Arial" w:hAnsi="Arial" w:cs="Arial"/>
          <w:i/>
          <w:iCs/>
        </w:rPr>
        <w:t>tidybayes</w:t>
      </w:r>
      <w:r w:rsidR="00426D36" w:rsidRPr="0005446F">
        <w:rPr>
          <w:rFonts w:ascii="Arial" w:hAnsi="Arial" w:cs="Arial"/>
          <w:i/>
          <w:iCs/>
        </w:rPr>
        <w:fldChar w:fldCharType="begin"/>
      </w:r>
      <w:ins w:id="1518" w:author="Simon Brandl" w:date="2020-06-01T20:35:00Z">
        <w:r w:rsidR="001A739E">
          <w:rPr>
            <w:rFonts w:ascii="Arial" w:hAnsi="Arial" w:cs="Arial"/>
            <w:i/>
            <w:iCs/>
          </w:rPr>
          <w:instrText xml:space="preserve"> ADDIN ZOTERO_ITEM CSL_CITATION {"citationID":"XG86KGFZ","properties":{"formattedCitation":"\\super 137\\nosupersub{}","plainCitation":"137","noteIndex":0},"citationItems":[{"id":2367,"uris":["http://zotero.org/users/3131818/items/JAL8JTZS"],"uri":["http://zotero.org/users/3131818/items/JAL8JTZS"],"itemData":{"id":2367,"type":"article-journal","container-title":"R package version","issue":"3","journalAbbreviation":"R package version","title":"tidybayes: Tidy data and geoms for Bayesian models","volume":"1","author":[{"family":"Kay","given":"M"}],"issued":{"date-parts":[["2018"]]}}}],"schema":"https://github.com/citation-style-language/schema/raw/master/csl-citation.json"} </w:instrText>
        </w:r>
      </w:ins>
      <w:del w:id="1519" w:author="Simon Brandl" w:date="2020-06-01T20:10:00Z">
        <w:r w:rsidR="00426D36" w:rsidRPr="0005446F" w:rsidDel="002F5BC0">
          <w:rPr>
            <w:rFonts w:ascii="Arial" w:hAnsi="Arial" w:cs="Arial"/>
            <w:i/>
            <w:iCs/>
          </w:rPr>
          <w:delInstrText xml:space="preserve"> ADDIN ZOTERO_ITEM CSL_CITATION {"citationID":"XG86KGFZ","properties":{"formattedCitation":"\\super 135\\nosupersub{}","plainCitation":"135","noteIndex":0},"citationItems":[{"id":2367,"uris":["http://zotero.org/users/3131818/items/JAL8JTZS"],"uri":["http://zotero.org/users/3131818/items/JAL8JTZS"],"itemData":{"id":2367,"type":"article-journal","container-title":"R package version","issue":"3","journalAbbreviation":"R package version","title":"tidybayes: Tidy data and geoms for Bayesian models","volume":"1","author":[{"family":"Kay","given":"M"}],"issued":{"date-parts":[["2018"]]}}}],"schema":"https://github.com/citation-style-language/schema/raw/master/csl-citation.json"} </w:delInstrText>
        </w:r>
      </w:del>
      <w:r w:rsidR="00426D36" w:rsidRPr="0005446F">
        <w:rPr>
          <w:rFonts w:ascii="Arial" w:hAnsi="Arial" w:cs="Arial"/>
          <w:i/>
          <w:iCs/>
        </w:rPr>
        <w:fldChar w:fldCharType="separate"/>
      </w:r>
      <w:ins w:id="1520" w:author="Simon Brandl" w:date="2020-06-01T20:35:00Z">
        <w:r w:rsidR="001A739E" w:rsidRPr="001A739E">
          <w:rPr>
            <w:rFonts w:ascii="Arial" w:hAnsi="Arial" w:cs="Arial"/>
            <w:vertAlign w:val="superscript"/>
            <w:rPrChange w:id="1521" w:author="Simon Brandl" w:date="2020-06-01T20:35:00Z">
              <w:rPr>
                <w:rFonts w:ascii="Times New Roman" w:hAnsi="Times New Roman" w:cs="Times New Roman"/>
                <w:vertAlign w:val="superscript"/>
              </w:rPr>
            </w:rPrChange>
          </w:rPr>
          <w:t>137</w:t>
        </w:r>
      </w:ins>
      <w:del w:id="1522" w:author="Simon Brandl" w:date="2020-06-01T20:10:00Z">
        <w:r w:rsidR="00426D36" w:rsidRPr="001A739E" w:rsidDel="002F5BC0">
          <w:rPr>
            <w:rFonts w:ascii="Arial" w:hAnsi="Arial" w:cs="Arial"/>
            <w:vertAlign w:val="superscript"/>
            <w:rPrChange w:id="1523" w:author="Simon Brandl" w:date="2020-06-01T20:35:00Z">
              <w:rPr>
                <w:rFonts w:ascii="Arial" w:hAnsi="Arial" w:cs="Arial"/>
                <w:vertAlign w:val="superscript"/>
              </w:rPr>
            </w:rPrChange>
          </w:rPr>
          <w:delText>135</w:delText>
        </w:r>
      </w:del>
      <w:r w:rsidR="00426D36" w:rsidRPr="0005446F">
        <w:rPr>
          <w:rFonts w:ascii="Arial" w:hAnsi="Arial" w:cs="Arial"/>
          <w:i/>
          <w:iCs/>
        </w:rPr>
        <w:fldChar w:fldCharType="end"/>
      </w:r>
      <w:r w:rsidR="004A6579" w:rsidRPr="0005446F">
        <w:rPr>
          <w:rFonts w:ascii="Arial" w:hAnsi="Arial" w:cs="Arial"/>
        </w:rPr>
        <w:t xml:space="preserve">, </w:t>
      </w:r>
      <w:r w:rsidR="004A6579" w:rsidRPr="0005446F">
        <w:rPr>
          <w:rFonts w:ascii="Arial" w:hAnsi="Arial" w:cs="Arial"/>
          <w:i/>
          <w:iCs/>
        </w:rPr>
        <w:t>xgboost</w:t>
      </w:r>
      <w:r w:rsidR="00426D36" w:rsidRPr="0005446F">
        <w:rPr>
          <w:rFonts w:ascii="Arial" w:hAnsi="Arial" w:cs="Arial"/>
          <w:i/>
          <w:iCs/>
        </w:rPr>
        <w:fldChar w:fldCharType="begin"/>
      </w:r>
      <w:ins w:id="1524" w:author="Simon Brandl" w:date="2020-06-01T20:35:00Z">
        <w:r w:rsidR="001A739E">
          <w:rPr>
            <w:rFonts w:ascii="Arial" w:hAnsi="Arial" w:cs="Arial"/>
            <w:i/>
            <w:iCs/>
          </w:rPr>
          <w:instrText xml:space="preserve"> ADDIN ZOTERO_ITEM CSL_CITATION {"citationID":"YfrsLskH","properties":{"formattedCitation":"\\super 138\\nosupersub{}","plainCitation":"138","noteIndex":0},"citationItems":[{"id":2372,"uris":["http://zotero.org/users/3131818/items/UHLP4LPS"],"uri":["http://zotero.org/users/3131818/items/UHLP4LPS"],"itemData":{"id":2372,"type":"article-journal","container-title":"R package version 0.4-2","journalAbbreviation":"R package version 0.4-2","page":"1-4","title":"Xgboost: extreme gradient boosting","author":[{"family":"Chen","given":"Tianqi"},{"family":"He","given":"Tong"},{"family":"Benesty","given":"Michael"},{"family":"Khotilovich","given":"Vadim"},{"family":"Tang","given":"Yuan"}],"issued":{"date-parts":[["2015"]]}}}],"schema":"https://github.com/citation-style-language/schema/raw/master/csl-citation.json"} </w:instrText>
        </w:r>
      </w:ins>
      <w:del w:id="1525" w:author="Simon Brandl" w:date="2020-06-01T20:10:00Z">
        <w:r w:rsidR="00426D36" w:rsidRPr="0005446F" w:rsidDel="002F5BC0">
          <w:rPr>
            <w:rFonts w:ascii="Arial" w:hAnsi="Arial" w:cs="Arial"/>
            <w:i/>
            <w:iCs/>
          </w:rPr>
          <w:delInstrText xml:space="preserve"> ADDIN ZOTERO_ITEM CSL_CITATION {"citationID":"YfrsLskH","properties":{"formattedCitation":"\\super 136\\nosupersub{}","plainCitation":"136","noteIndex":0},"citationItems":[{"id":2372,"uris":["http://zotero.org/users/3131818/items/UHLP4LPS"],"uri":["http://zotero.org/users/3131818/items/UHLP4LPS"],"itemData":{"id":2372,"type":"article-journal","container-title":"R package version 0.4-2","journalAbbreviation":"R package version 0.4-2","page":"1-4","title":"Xgboost: extreme gradient boosting","author":[{"family":"Chen","given":"Tianqi"},{"family":"He","given":"Tong"},{"family":"Benesty","given":"Michael"},{"family":"Khotilovich","given":"Vadim"},{"family":"Tang","given":"Yuan"}],"issued":{"date-parts":[["2015"]]}}}],"schema":"https://github.com/citation-style-language/schema/raw/master/csl-citation.json"} </w:delInstrText>
        </w:r>
      </w:del>
      <w:r w:rsidR="00426D36" w:rsidRPr="0005446F">
        <w:rPr>
          <w:rFonts w:ascii="Arial" w:hAnsi="Arial" w:cs="Arial"/>
          <w:i/>
          <w:iCs/>
        </w:rPr>
        <w:fldChar w:fldCharType="separate"/>
      </w:r>
      <w:ins w:id="1526" w:author="Simon Brandl" w:date="2020-06-01T20:35:00Z">
        <w:r w:rsidR="001A739E" w:rsidRPr="001A739E">
          <w:rPr>
            <w:rFonts w:ascii="Arial" w:hAnsi="Arial" w:cs="Arial"/>
            <w:vertAlign w:val="superscript"/>
            <w:rPrChange w:id="1527" w:author="Simon Brandl" w:date="2020-06-01T20:35:00Z">
              <w:rPr>
                <w:rFonts w:ascii="Times New Roman" w:hAnsi="Times New Roman" w:cs="Times New Roman"/>
                <w:vertAlign w:val="superscript"/>
              </w:rPr>
            </w:rPrChange>
          </w:rPr>
          <w:t>138</w:t>
        </w:r>
      </w:ins>
      <w:del w:id="1528" w:author="Simon Brandl" w:date="2020-06-01T20:10:00Z">
        <w:r w:rsidR="00426D36" w:rsidRPr="001A739E" w:rsidDel="002F5BC0">
          <w:rPr>
            <w:rFonts w:ascii="Arial" w:hAnsi="Arial" w:cs="Arial"/>
            <w:vertAlign w:val="superscript"/>
            <w:rPrChange w:id="1529" w:author="Simon Brandl" w:date="2020-06-01T20:35:00Z">
              <w:rPr>
                <w:rFonts w:ascii="Arial" w:hAnsi="Arial" w:cs="Arial"/>
                <w:vertAlign w:val="superscript"/>
              </w:rPr>
            </w:rPrChange>
          </w:rPr>
          <w:delText>136</w:delText>
        </w:r>
      </w:del>
      <w:r w:rsidR="00426D36" w:rsidRPr="0005446F">
        <w:rPr>
          <w:rFonts w:ascii="Arial" w:hAnsi="Arial" w:cs="Arial"/>
          <w:i/>
          <w:iCs/>
        </w:rPr>
        <w:fldChar w:fldCharType="end"/>
      </w:r>
      <w:r w:rsidR="004A6579" w:rsidRPr="0005446F">
        <w:rPr>
          <w:rFonts w:ascii="Arial" w:hAnsi="Arial" w:cs="Arial"/>
        </w:rPr>
        <w:t xml:space="preserve">, </w:t>
      </w:r>
      <w:r w:rsidR="00426D36" w:rsidRPr="0005446F">
        <w:rPr>
          <w:rFonts w:ascii="Arial" w:hAnsi="Arial" w:cs="Arial"/>
          <w:i/>
          <w:iCs/>
        </w:rPr>
        <w:t>emmeans</w:t>
      </w:r>
      <w:r w:rsidR="00426D36" w:rsidRPr="0005446F">
        <w:rPr>
          <w:rFonts w:ascii="Arial" w:hAnsi="Arial" w:cs="Arial"/>
          <w:i/>
          <w:iCs/>
        </w:rPr>
        <w:fldChar w:fldCharType="begin"/>
      </w:r>
      <w:ins w:id="1530" w:author="Simon Brandl" w:date="2020-06-01T20:35:00Z">
        <w:r w:rsidR="001A739E">
          <w:rPr>
            <w:rFonts w:ascii="Arial" w:hAnsi="Arial" w:cs="Arial"/>
            <w:i/>
            <w:iCs/>
          </w:rPr>
          <w:instrText xml:space="preserve"> ADDIN ZOTERO_ITEM CSL_CITATION {"citationID":"mjbytDXh","properties":{"formattedCitation":"\\super 139\\nosupersub{}","plainCitation":"139","noteIndex":0},"citationItems":[{"id":2371,"uris":["http://zotero.org/users/3131818/items/29JSLANN"],"uri":["http://zotero.org/users/3131818/items/29JSLANN"],"itemData":{"id":2371,"type":"article-journal","container-title":"Compr. R Arch. Netw","journalAbbreviation":"Compr. R Arch. Netw","page":"1-67","title":"Package “emmeans”: Estimated marginal means, aka least-squares means","author":[{"family":"Lenth","given":"R"},{"family":"Singmann","given":"H"},{"family":"Love","given":"J"},{"family":"Buerkner","given":"P"},{"family":"Herve","given":"M"}],"issued":{"date-parts":[["2019"]]}}}],"schema":"https://github.com/citation-style-language/schema/raw/master/csl-citation.json"} </w:instrText>
        </w:r>
      </w:ins>
      <w:del w:id="1531" w:author="Simon Brandl" w:date="2020-06-01T20:10:00Z">
        <w:r w:rsidR="00426D36" w:rsidRPr="0005446F" w:rsidDel="002F5BC0">
          <w:rPr>
            <w:rFonts w:ascii="Arial" w:hAnsi="Arial" w:cs="Arial"/>
            <w:i/>
            <w:iCs/>
          </w:rPr>
          <w:delInstrText xml:space="preserve"> ADDIN ZOTERO_ITEM CSL_CITATION {"citationID":"mjbytDXh","properties":{"formattedCitation":"\\super 137\\nosupersub{}","plainCitation":"137","noteIndex":0},"citationItems":[{"id":2371,"uris":["http://zotero.org/users/3131818/items/29JSLANN"],"uri":["http://zotero.org/users/3131818/items/29JSLANN"],"itemData":{"id":2371,"type":"article-journal","container-title":"Compr. R Arch. Netw","journalAbbreviation":"Compr. R Arch. Netw","page":"1-67","title":"Package “emmeans”: Estimated marginal means, aka least-squares means","author":[{"family":"Lenth","given":"R"},{"family":"Singmann","given":"H"},{"family":"Love","given":"J"},{"family":"Buerkner","given":"P"},{"family":"Herve","given":"M"}],"issued":{"date-parts":[["2019"]]}}}],"schema":"https://github.com/citation-style-language/schema/raw/master/csl-citation.json"} </w:delInstrText>
        </w:r>
      </w:del>
      <w:r w:rsidR="00426D36" w:rsidRPr="0005446F">
        <w:rPr>
          <w:rFonts w:ascii="Arial" w:hAnsi="Arial" w:cs="Arial"/>
          <w:i/>
          <w:iCs/>
        </w:rPr>
        <w:fldChar w:fldCharType="separate"/>
      </w:r>
      <w:ins w:id="1532" w:author="Simon Brandl" w:date="2020-06-01T20:35:00Z">
        <w:r w:rsidR="001A739E" w:rsidRPr="001A739E">
          <w:rPr>
            <w:rFonts w:ascii="Arial" w:hAnsi="Arial" w:cs="Arial"/>
            <w:vertAlign w:val="superscript"/>
            <w:rPrChange w:id="1533" w:author="Simon Brandl" w:date="2020-06-01T20:35:00Z">
              <w:rPr>
                <w:rFonts w:ascii="Times New Roman" w:hAnsi="Times New Roman" w:cs="Times New Roman"/>
                <w:vertAlign w:val="superscript"/>
              </w:rPr>
            </w:rPrChange>
          </w:rPr>
          <w:t>139</w:t>
        </w:r>
      </w:ins>
      <w:del w:id="1534" w:author="Simon Brandl" w:date="2020-06-01T20:10:00Z">
        <w:r w:rsidR="00426D36" w:rsidRPr="001A739E" w:rsidDel="002F5BC0">
          <w:rPr>
            <w:rFonts w:ascii="Arial" w:hAnsi="Arial" w:cs="Arial"/>
            <w:vertAlign w:val="superscript"/>
            <w:rPrChange w:id="1535" w:author="Simon Brandl" w:date="2020-06-01T20:35:00Z">
              <w:rPr>
                <w:rFonts w:ascii="Arial" w:hAnsi="Arial" w:cs="Arial"/>
                <w:vertAlign w:val="superscript"/>
              </w:rPr>
            </w:rPrChange>
          </w:rPr>
          <w:delText>137</w:delText>
        </w:r>
      </w:del>
      <w:r w:rsidR="00426D36" w:rsidRPr="0005446F">
        <w:rPr>
          <w:rFonts w:ascii="Arial" w:hAnsi="Arial" w:cs="Arial"/>
          <w:i/>
          <w:iCs/>
        </w:rPr>
        <w:fldChar w:fldCharType="end"/>
      </w:r>
      <w:r w:rsidR="00426D36" w:rsidRPr="0005446F">
        <w:rPr>
          <w:rFonts w:ascii="Arial" w:hAnsi="Arial" w:cs="Arial"/>
        </w:rPr>
        <w:t xml:space="preserve">, </w:t>
      </w:r>
      <w:r w:rsidR="00426D36" w:rsidRPr="0005446F">
        <w:rPr>
          <w:rFonts w:ascii="Arial" w:hAnsi="Arial" w:cs="Arial"/>
          <w:i/>
          <w:iCs/>
        </w:rPr>
        <w:t>oceanmap</w:t>
      </w:r>
      <w:r w:rsidR="00426D36" w:rsidRPr="0005446F">
        <w:rPr>
          <w:rFonts w:ascii="Arial" w:hAnsi="Arial" w:cs="Arial"/>
          <w:i/>
          <w:iCs/>
        </w:rPr>
        <w:fldChar w:fldCharType="begin"/>
      </w:r>
      <w:ins w:id="1536" w:author="Simon Brandl" w:date="2020-06-01T20:35:00Z">
        <w:r w:rsidR="001A739E">
          <w:rPr>
            <w:rFonts w:ascii="Arial" w:hAnsi="Arial" w:cs="Arial"/>
            <w:i/>
            <w:iCs/>
          </w:rPr>
          <w:instrText xml:space="preserve"> ADDIN ZOTERO_ITEM CSL_CITATION {"citationID":"X2yKzIqM","properties":{"formattedCitation":"\\super 140\\nosupersub{}","plainCitation":"140","noteIndex":0},"citationItems":[{"id":2369,"uris":["http://zotero.org/users/3131818/items/IXHCKRI4"],"uri":["http://zotero.org/users/3131818/items/IXHCKRI4"],"itemData":{"id":2369,"type":"article-journal","container-title":"R package, version 0.0","journalAbbreviation":"R package, version 0.0","title":"Oceanmap: a plotting toolbox for 2D oceanographic data","volume":"9","author":[{"family":"Bauer","given":"RK"}],"issued":{"date-parts":[["2017"]]}}}],"schema":"https://github.com/citation-style-language/schema/raw/master/csl-citation.json"} </w:instrText>
        </w:r>
      </w:ins>
      <w:del w:id="1537" w:author="Simon Brandl" w:date="2020-06-01T20:11:00Z">
        <w:r w:rsidR="00426D36" w:rsidRPr="0005446F" w:rsidDel="002F5BC0">
          <w:rPr>
            <w:rFonts w:ascii="Arial" w:hAnsi="Arial" w:cs="Arial"/>
            <w:i/>
            <w:iCs/>
          </w:rPr>
          <w:delInstrText xml:space="preserve"> ADDIN ZOTERO_ITEM CSL_CITATION {"citationID":"X2yKzIqM","properties":{"formattedCitation":"\\super 138\\nosupersub{}","plainCitation":"138","noteIndex":0},"citationItems":[{"id":2369,"uris":["http://zotero.org/users/3131818/items/IXHCKRI4"],"uri":["http://zotero.org/users/3131818/items/IXHCKRI4"],"itemData":{"id":2369,"type":"article-journal","container-title":"R package, version 0.0","journalAbbreviation":"R package, version 0.0","title":"Oceanmap: a plotting toolbox for 2D oceanographic data","volume":"9","author":[{"family":"Bauer","given":"RK"}],"issued":{"date-parts":[["2017"]]}}}],"schema":"https://github.com/citation-style-language/schema/raw/master/csl-citation.json"} </w:delInstrText>
        </w:r>
      </w:del>
      <w:r w:rsidR="00426D36" w:rsidRPr="0005446F">
        <w:rPr>
          <w:rFonts w:ascii="Arial" w:hAnsi="Arial" w:cs="Arial"/>
          <w:i/>
          <w:iCs/>
        </w:rPr>
        <w:fldChar w:fldCharType="separate"/>
      </w:r>
      <w:ins w:id="1538" w:author="Simon Brandl" w:date="2020-06-01T20:35:00Z">
        <w:r w:rsidR="001A739E" w:rsidRPr="001A739E">
          <w:rPr>
            <w:rFonts w:ascii="Arial" w:hAnsi="Arial" w:cs="Arial"/>
            <w:vertAlign w:val="superscript"/>
            <w:rPrChange w:id="1539" w:author="Simon Brandl" w:date="2020-06-01T20:35:00Z">
              <w:rPr>
                <w:rFonts w:ascii="Times New Roman" w:hAnsi="Times New Roman" w:cs="Times New Roman"/>
                <w:vertAlign w:val="superscript"/>
              </w:rPr>
            </w:rPrChange>
          </w:rPr>
          <w:t>140</w:t>
        </w:r>
      </w:ins>
      <w:del w:id="1540" w:author="Simon Brandl" w:date="2020-06-01T20:10:00Z">
        <w:r w:rsidR="00426D36" w:rsidRPr="001A739E" w:rsidDel="002F5BC0">
          <w:rPr>
            <w:rFonts w:ascii="Arial" w:hAnsi="Arial" w:cs="Arial"/>
            <w:vertAlign w:val="superscript"/>
            <w:rPrChange w:id="1541" w:author="Simon Brandl" w:date="2020-06-01T20:35:00Z">
              <w:rPr>
                <w:rFonts w:ascii="Arial" w:hAnsi="Arial" w:cs="Arial"/>
                <w:vertAlign w:val="superscript"/>
              </w:rPr>
            </w:rPrChange>
          </w:rPr>
          <w:delText>138</w:delText>
        </w:r>
      </w:del>
      <w:r w:rsidR="00426D36" w:rsidRPr="0005446F">
        <w:rPr>
          <w:rFonts w:ascii="Arial" w:hAnsi="Arial" w:cs="Arial"/>
          <w:i/>
          <w:iCs/>
        </w:rPr>
        <w:fldChar w:fldCharType="end"/>
      </w:r>
      <w:r w:rsidR="00426D36" w:rsidRPr="0005446F">
        <w:rPr>
          <w:rFonts w:ascii="Arial" w:hAnsi="Arial" w:cs="Arial"/>
        </w:rPr>
        <w:t xml:space="preserve">, </w:t>
      </w:r>
      <w:r w:rsidR="00426D36" w:rsidRPr="0005446F">
        <w:rPr>
          <w:rFonts w:ascii="Arial" w:hAnsi="Arial" w:cs="Arial"/>
          <w:i/>
          <w:iCs/>
        </w:rPr>
        <w:t>ncdf4</w:t>
      </w:r>
      <w:r w:rsidR="00426D36" w:rsidRPr="0005446F">
        <w:rPr>
          <w:rFonts w:ascii="Arial" w:hAnsi="Arial" w:cs="Arial"/>
          <w:i/>
          <w:iCs/>
        </w:rPr>
        <w:fldChar w:fldCharType="begin"/>
      </w:r>
      <w:ins w:id="1542" w:author="Simon Brandl" w:date="2020-06-01T20:35:00Z">
        <w:r w:rsidR="001A739E">
          <w:rPr>
            <w:rFonts w:ascii="Arial" w:hAnsi="Arial" w:cs="Arial"/>
            <w:i/>
            <w:iCs/>
          </w:rPr>
          <w:instrText xml:space="preserve"> ADDIN ZOTERO_ITEM CSL_CITATION {"citationID":"DvBmYmav","properties":{"formattedCitation":"\\super 141\\nosupersub{}","plainCitation":"141","noteIndex":0},"citationItems":[{"id":2370,"uris":["http://zotero.org/users/3131818/items/BYWYBJT3"],"uri":["http://zotero.org/users/3131818/items/BYWYBJT3"],"itemData":{"id":2370,"type":"article-journal","title":"Package ‘ncdf4’","author":[{"family":"Pierce","given":"David"},{"family":"Pierce","given":"Maintainer David"}],"issued":{"date-parts":[["2019"]]}}}],"schema":"https://github.com/citation-style-language/schema/raw/master/csl-citation.json"} </w:instrText>
        </w:r>
      </w:ins>
      <w:del w:id="1543" w:author="Simon Brandl" w:date="2020-06-01T20:11:00Z">
        <w:r w:rsidR="00426D36" w:rsidRPr="0005446F" w:rsidDel="002F5BC0">
          <w:rPr>
            <w:rFonts w:ascii="Arial" w:hAnsi="Arial" w:cs="Arial"/>
            <w:i/>
            <w:iCs/>
          </w:rPr>
          <w:delInstrText xml:space="preserve"> ADDIN ZOTERO_ITEM CSL_CITATION {"citationID":"DvBmYmav","properties":{"formattedCitation":"\\super 139\\nosupersub{}","plainCitation":"139","noteIndex":0},"citationItems":[{"id":2370,"uris":["http://zotero.org/users/3131818/items/BYWYBJT3"],"uri":["http://zotero.org/users/3131818/items/BYWYBJT3"],"itemData":{"id":2370,"type":"article-journal","title":"Package ‘ncdf4’","author":[{"family":"Pierce","given":"David"},{"family":"Pierce","given":"Maintainer David"}],"issued":{"date-parts":[["2019"]]}}}],"schema":"https://github.com/citation-style-language/schema/raw/master/csl-citation.json"} </w:delInstrText>
        </w:r>
      </w:del>
      <w:r w:rsidR="00426D36" w:rsidRPr="0005446F">
        <w:rPr>
          <w:rFonts w:ascii="Arial" w:hAnsi="Arial" w:cs="Arial"/>
          <w:i/>
          <w:iCs/>
        </w:rPr>
        <w:fldChar w:fldCharType="separate"/>
      </w:r>
      <w:ins w:id="1544" w:author="Simon Brandl" w:date="2020-06-01T20:35:00Z">
        <w:r w:rsidR="001A739E" w:rsidRPr="001A739E">
          <w:rPr>
            <w:rFonts w:ascii="Arial" w:hAnsi="Arial" w:cs="Arial"/>
            <w:vertAlign w:val="superscript"/>
            <w:rPrChange w:id="1545" w:author="Simon Brandl" w:date="2020-06-01T20:35:00Z">
              <w:rPr>
                <w:rFonts w:ascii="Times New Roman" w:hAnsi="Times New Roman" w:cs="Times New Roman"/>
                <w:vertAlign w:val="superscript"/>
              </w:rPr>
            </w:rPrChange>
          </w:rPr>
          <w:t>141</w:t>
        </w:r>
      </w:ins>
      <w:del w:id="1546" w:author="Simon Brandl" w:date="2020-06-01T20:11:00Z">
        <w:r w:rsidR="00426D36" w:rsidRPr="001A739E" w:rsidDel="002F5BC0">
          <w:rPr>
            <w:rFonts w:ascii="Arial" w:hAnsi="Arial" w:cs="Arial"/>
            <w:vertAlign w:val="superscript"/>
            <w:rPrChange w:id="1547" w:author="Simon Brandl" w:date="2020-06-01T20:35:00Z">
              <w:rPr>
                <w:rFonts w:ascii="Arial" w:hAnsi="Arial" w:cs="Arial"/>
                <w:vertAlign w:val="superscript"/>
              </w:rPr>
            </w:rPrChange>
          </w:rPr>
          <w:delText>139</w:delText>
        </w:r>
      </w:del>
      <w:r w:rsidR="00426D36" w:rsidRPr="0005446F">
        <w:rPr>
          <w:rFonts w:ascii="Arial" w:hAnsi="Arial" w:cs="Arial"/>
          <w:i/>
          <w:iCs/>
        </w:rPr>
        <w:fldChar w:fldCharType="end"/>
      </w:r>
      <w:r w:rsidR="00426D36" w:rsidRPr="0005446F">
        <w:rPr>
          <w:rFonts w:ascii="Arial" w:hAnsi="Arial" w:cs="Arial"/>
          <w:i/>
          <w:iCs/>
        </w:rPr>
        <w:t xml:space="preserve"> </w:t>
      </w:r>
      <w:r w:rsidR="004A6579" w:rsidRPr="0005446F">
        <w:rPr>
          <w:rFonts w:ascii="Arial" w:hAnsi="Arial" w:cs="Arial"/>
        </w:rPr>
        <w:t>and</w:t>
      </w:r>
      <w:r w:rsidR="00426D36" w:rsidRPr="0005446F">
        <w:rPr>
          <w:rFonts w:ascii="Arial" w:hAnsi="Arial" w:cs="Arial"/>
        </w:rPr>
        <w:t xml:space="preserve"> </w:t>
      </w:r>
      <w:r w:rsidR="00426D36" w:rsidRPr="0005446F">
        <w:rPr>
          <w:rFonts w:ascii="Arial" w:hAnsi="Arial" w:cs="Arial"/>
          <w:i/>
          <w:iCs/>
        </w:rPr>
        <w:t>raster</w:t>
      </w:r>
      <w:r w:rsidR="00426D36" w:rsidRPr="0005446F">
        <w:rPr>
          <w:rFonts w:ascii="Arial" w:hAnsi="Arial" w:cs="Arial"/>
          <w:i/>
          <w:iCs/>
        </w:rPr>
        <w:fldChar w:fldCharType="begin"/>
      </w:r>
      <w:ins w:id="1548" w:author="Simon Brandl" w:date="2020-06-01T20:35:00Z">
        <w:r w:rsidR="001A739E">
          <w:rPr>
            <w:rFonts w:ascii="Arial" w:hAnsi="Arial" w:cs="Arial"/>
            <w:i/>
            <w:iCs/>
          </w:rPr>
          <w:instrText xml:space="preserve"> ADDIN ZOTERO_ITEM CSL_CITATION {"citationID":"dWVNvngM","properties":{"formattedCitation":"\\super 142\\nosupersub{}","plainCitation":"142","noteIndex":0},"citationItems":[{"id":2373,"uris":["http://zotero.org/users/3131818/items/PMCIGQP7"],"uri":["http://zotero.org/users/3131818/items/PMCIGQP7"],"itemData":{"id":2373,"type":"article-journal","title":"Raster package in R","author":[{"family":"Hijmans","given":"Robert J"},{"family":"Etten","given":"J","non-dropping-particle":"van"},{"family":"Mattiuzzi","given":"M"},{"family":"Sumner","given":"M"},{"family":"Greenberg","given":"JA"},{"family":"Lamigueiro","given":"OP"},{"family":"Bevan","given":"A"},{"family":"Racine","given":"EB"},{"family":"Shortridge","given":"A"}],"issued":{"date-parts":[["2013"]]}}}],"schema":"https://github.com/citation-style-language/schema/raw/master/csl-citation.json"} </w:instrText>
        </w:r>
      </w:ins>
      <w:del w:id="1549" w:author="Simon Brandl" w:date="2020-06-01T20:11:00Z">
        <w:r w:rsidR="00426D36" w:rsidRPr="0005446F" w:rsidDel="002F5BC0">
          <w:rPr>
            <w:rFonts w:ascii="Arial" w:hAnsi="Arial" w:cs="Arial"/>
            <w:i/>
            <w:iCs/>
          </w:rPr>
          <w:delInstrText xml:space="preserve"> ADDIN ZOTERO_ITEM CSL_CITATION {"citationID":"dWVNvngM","properties":{"formattedCitation":"\\super 140\\nosupersub{}","plainCitation":"140","noteIndex":0},"citationItems":[{"id":2373,"uris":["http://zotero.org/users/3131818/items/PMCIGQP7"],"uri":["http://zotero.org/users/3131818/items/PMCIGQP7"],"itemData":{"id":2373,"type":"article-journal","title":"Raster package in R","author":[{"family":"Hijmans","given":"Robert J"},{"family":"Etten","given":"J","non-dropping-particle":"van"},{"family":"Mattiuzzi","given":"M"},{"family":"Sumner","given":"M"},{"family":"Greenberg","given":"JA"},{"family":"Lamigueiro","given":"OP"},{"family":"Bevan","given":"A"},{"family":"Racine","given":"EB"},{"family":"Shortridge","given":"A"}],"issued":{"date-parts":[["2013"]]}}}],"schema":"https://github.com/citation-style-language/schema/raw/master/csl-citation.json"} </w:delInstrText>
        </w:r>
      </w:del>
      <w:r w:rsidR="00426D36" w:rsidRPr="0005446F">
        <w:rPr>
          <w:rFonts w:ascii="Arial" w:hAnsi="Arial" w:cs="Arial"/>
          <w:i/>
          <w:iCs/>
        </w:rPr>
        <w:fldChar w:fldCharType="separate"/>
      </w:r>
      <w:ins w:id="1550" w:author="Simon Brandl" w:date="2020-06-01T20:35:00Z">
        <w:r w:rsidR="001A739E" w:rsidRPr="001A739E">
          <w:rPr>
            <w:rFonts w:ascii="Arial" w:hAnsi="Arial" w:cs="Arial"/>
            <w:vertAlign w:val="superscript"/>
            <w:rPrChange w:id="1551" w:author="Simon Brandl" w:date="2020-06-01T20:35:00Z">
              <w:rPr>
                <w:rFonts w:ascii="Times New Roman" w:hAnsi="Times New Roman" w:cs="Times New Roman"/>
                <w:vertAlign w:val="superscript"/>
              </w:rPr>
            </w:rPrChange>
          </w:rPr>
          <w:t>142</w:t>
        </w:r>
      </w:ins>
      <w:del w:id="1552" w:author="Simon Brandl" w:date="2020-06-01T20:11:00Z">
        <w:r w:rsidR="00426D36" w:rsidRPr="001A739E" w:rsidDel="002F5BC0">
          <w:rPr>
            <w:rFonts w:ascii="Arial" w:hAnsi="Arial" w:cs="Arial"/>
            <w:vertAlign w:val="superscript"/>
            <w:rPrChange w:id="1553" w:author="Simon Brandl" w:date="2020-06-01T20:35:00Z">
              <w:rPr>
                <w:rFonts w:ascii="Arial" w:hAnsi="Arial" w:cs="Arial"/>
                <w:vertAlign w:val="superscript"/>
              </w:rPr>
            </w:rPrChange>
          </w:rPr>
          <w:delText>140</w:delText>
        </w:r>
      </w:del>
      <w:r w:rsidR="00426D36" w:rsidRPr="0005446F">
        <w:rPr>
          <w:rFonts w:ascii="Arial" w:hAnsi="Arial" w:cs="Arial"/>
          <w:i/>
          <w:iCs/>
        </w:rPr>
        <w:fldChar w:fldCharType="end"/>
      </w:r>
      <w:r w:rsidR="00426D36" w:rsidRPr="0005446F">
        <w:rPr>
          <w:rFonts w:ascii="Arial" w:hAnsi="Arial" w:cs="Arial"/>
          <w:i/>
          <w:iCs/>
        </w:rPr>
        <w:t xml:space="preserve"> </w:t>
      </w:r>
      <w:r w:rsidR="00426D36" w:rsidRPr="0005446F">
        <w:rPr>
          <w:rFonts w:ascii="Arial" w:hAnsi="Arial" w:cs="Arial"/>
        </w:rPr>
        <w:t>packages</w:t>
      </w:r>
      <w:r w:rsidR="004A6579" w:rsidRPr="0005446F">
        <w:rPr>
          <w:rFonts w:ascii="Arial" w:hAnsi="Arial" w:cs="Arial"/>
        </w:rPr>
        <w:t xml:space="preserve">. All graphs were made using the </w:t>
      </w:r>
      <w:proofErr w:type="spellStart"/>
      <w:r w:rsidR="004A6579" w:rsidRPr="0005446F">
        <w:rPr>
          <w:rFonts w:ascii="Arial" w:hAnsi="Arial" w:cs="Arial"/>
          <w:i/>
          <w:iCs/>
        </w:rPr>
        <w:t>Trimma</w:t>
      </w:r>
      <w:proofErr w:type="spellEnd"/>
      <w:r w:rsidR="004A6579" w:rsidRPr="0005446F">
        <w:rPr>
          <w:rFonts w:ascii="Arial" w:hAnsi="Arial" w:cs="Arial"/>
          <w:i/>
          <w:iCs/>
        </w:rPr>
        <w:t xml:space="preserve"> lantana </w:t>
      </w:r>
      <w:r w:rsidR="00500793" w:rsidRPr="0005446F">
        <w:rPr>
          <w:rFonts w:ascii="Arial" w:hAnsi="Arial" w:cs="Arial"/>
        </w:rPr>
        <w:t xml:space="preserve">and </w:t>
      </w:r>
      <w:proofErr w:type="spellStart"/>
      <w:r w:rsidR="00500793" w:rsidRPr="0005446F">
        <w:rPr>
          <w:rFonts w:ascii="Arial" w:hAnsi="Arial" w:cs="Arial"/>
          <w:i/>
          <w:iCs/>
        </w:rPr>
        <w:t>Coryphaena</w:t>
      </w:r>
      <w:proofErr w:type="spellEnd"/>
      <w:r w:rsidR="00500793" w:rsidRPr="0005446F">
        <w:rPr>
          <w:rFonts w:ascii="Arial" w:hAnsi="Arial" w:cs="Arial"/>
          <w:i/>
          <w:iCs/>
        </w:rPr>
        <w:t xml:space="preserve"> </w:t>
      </w:r>
      <w:proofErr w:type="spellStart"/>
      <w:r w:rsidR="00500793" w:rsidRPr="0005446F">
        <w:rPr>
          <w:rFonts w:ascii="Arial" w:hAnsi="Arial" w:cs="Arial"/>
          <w:i/>
          <w:iCs/>
        </w:rPr>
        <w:t>hippurus</w:t>
      </w:r>
      <w:proofErr w:type="spellEnd"/>
      <w:r w:rsidR="00500793" w:rsidRPr="0005446F">
        <w:rPr>
          <w:rFonts w:ascii="Arial" w:hAnsi="Arial" w:cs="Arial"/>
          <w:i/>
          <w:iCs/>
        </w:rPr>
        <w:t xml:space="preserve"> </w:t>
      </w:r>
      <w:r w:rsidR="004A6579" w:rsidRPr="0005446F">
        <w:rPr>
          <w:rFonts w:ascii="Arial" w:hAnsi="Arial" w:cs="Arial"/>
        </w:rPr>
        <w:t>color palette</w:t>
      </w:r>
      <w:r w:rsidR="00500793" w:rsidRPr="0005446F">
        <w:rPr>
          <w:rFonts w:ascii="Arial" w:hAnsi="Arial" w:cs="Arial"/>
        </w:rPr>
        <w:t>s</w:t>
      </w:r>
      <w:r w:rsidR="004A6579" w:rsidRPr="0005446F">
        <w:rPr>
          <w:rFonts w:ascii="Arial" w:hAnsi="Arial" w:cs="Arial"/>
        </w:rPr>
        <w:t xml:space="preserve"> in the package </w:t>
      </w:r>
      <w:r w:rsidR="004A6579" w:rsidRPr="0005446F">
        <w:rPr>
          <w:rFonts w:ascii="Arial" w:hAnsi="Arial" w:cs="Arial"/>
          <w:i/>
          <w:iCs/>
        </w:rPr>
        <w:t>fishualize</w:t>
      </w:r>
      <w:r w:rsidR="00426D36" w:rsidRPr="0005446F">
        <w:rPr>
          <w:rFonts w:ascii="Arial" w:hAnsi="Arial" w:cs="Arial"/>
          <w:i/>
          <w:iCs/>
        </w:rPr>
        <w:fldChar w:fldCharType="begin"/>
      </w:r>
      <w:ins w:id="1554" w:author="Simon Brandl" w:date="2020-06-01T20:35:00Z">
        <w:r w:rsidR="001A739E">
          <w:rPr>
            <w:rFonts w:ascii="Arial" w:hAnsi="Arial" w:cs="Arial"/>
            <w:i/>
            <w:iCs/>
          </w:rPr>
          <w:instrText xml:space="preserve"> ADDIN ZOTERO_ITEM CSL_CITATION {"citationID":"pmjDLEkk","properties":{"formattedCitation":"\\super 143\\nosupersub{}","plainCitation":"143","noteIndex":0},"citationItems":[{"id":2211,"uris":["http://zotero.org/users/3131818/items/3ARQFS9D"],"uri":["http://zotero.org/users/3131818/items/3ARQFS9D"],"itemData":{"id":2211,"type":"book","event-place":"CRAN","publisher-place":"CRAN","title":"fishualize: Color palettes based on fish species","URL":"https://CRAN.R-project.org/package=fishualize","version":"0.1.0","author":[{"family":"Schiettekatte","given":"Nina MD"},{"family":"Brandl","given":"Simon J"},{"family":"Casey","given":"Jordan M"}],"issued":{"date-parts":[["2019"]]}}}],"schema":"https://github.com/citation-style-language/schema/raw/master/csl-citation.json"} </w:instrText>
        </w:r>
      </w:ins>
      <w:del w:id="1555" w:author="Simon Brandl" w:date="2020-06-01T20:11:00Z">
        <w:r w:rsidR="00426D36" w:rsidRPr="0005446F" w:rsidDel="002F5BC0">
          <w:rPr>
            <w:rFonts w:ascii="Arial" w:hAnsi="Arial" w:cs="Arial"/>
            <w:i/>
            <w:iCs/>
          </w:rPr>
          <w:delInstrText xml:space="preserve"> ADDIN ZOTERO_ITEM CSL_CITATION {"citationID":"pmjDLEkk","properties":{"formattedCitation":"\\super 141\\nosupersub{}","plainCitation":"141","noteIndex":0},"citationItems":[{"id":2211,"uris":["http://zotero.org/users/3131818/items/3ARQFS9D"],"uri":["http://zotero.org/users/3131818/items/3ARQFS9D"],"itemData":{"id":2211,"type":"book","event-place":"CRAN","publisher-place":"CRAN","title":"fishualize: Color palettes based on fish species","URL":"https://CRAN.R-project.org/package=fishualize","version":"0.1.0","author":[{"family":"Schiettekatte","given":"Nina MD"},{"family":"Brandl","given":"Simon J"},{"family":"Casey","given":"Jordan M"}],"issued":{"date-parts":[["2019"]]}}}],"schema":"https://github.com/citation-style-language/schema/raw/master/csl-citation.json"} </w:delInstrText>
        </w:r>
      </w:del>
      <w:r w:rsidR="00426D36" w:rsidRPr="0005446F">
        <w:rPr>
          <w:rFonts w:ascii="Arial" w:hAnsi="Arial" w:cs="Arial"/>
          <w:i/>
          <w:iCs/>
        </w:rPr>
        <w:fldChar w:fldCharType="separate"/>
      </w:r>
      <w:ins w:id="1556" w:author="Simon Brandl" w:date="2020-06-01T20:35:00Z">
        <w:r w:rsidR="001A739E" w:rsidRPr="001A739E">
          <w:rPr>
            <w:rFonts w:ascii="Arial" w:hAnsi="Arial" w:cs="Arial"/>
            <w:vertAlign w:val="superscript"/>
            <w:rPrChange w:id="1557" w:author="Simon Brandl" w:date="2020-06-01T20:35:00Z">
              <w:rPr>
                <w:rFonts w:ascii="Times New Roman" w:hAnsi="Times New Roman" w:cs="Times New Roman"/>
                <w:vertAlign w:val="superscript"/>
              </w:rPr>
            </w:rPrChange>
          </w:rPr>
          <w:t>143</w:t>
        </w:r>
      </w:ins>
      <w:del w:id="1558" w:author="Simon Brandl" w:date="2020-06-01T20:11:00Z">
        <w:r w:rsidR="00426D36" w:rsidRPr="001A739E" w:rsidDel="002F5BC0">
          <w:rPr>
            <w:rFonts w:ascii="Arial" w:hAnsi="Arial" w:cs="Arial"/>
            <w:vertAlign w:val="superscript"/>
            <w:rPrChange w:id="1559" w:author="Simon Brandl" w:date="2020-06-01T20:35:00Z">
              <w:rPr>
                <w:rFonts w:ascii="Arial" w:hAnsi="Arial" w:cs="Arial"/>
                <w:vertAlign w:val="superscript"/>
              </w:rPr>
            </w:rPrChange>
          </w:rPr>
          <w:delText>141</w:delText>
        </w:r>
      </w:del>
      <w:r w:rsidR="00426D36" w:rsidRPr="0005446F">
        <w:rPr>
          <w:rFonts w:ascii="Arial" w:hAnsi="Arial" w:cs="Arial"/>
          <w:i/>
          <w:iCs/>
        </w:rPr>
        <w:fldChar w:fldCharType="end"/>
      </w:r>
      <w:r w:rsidR="004A6579" w:rsidRPr="0005446F">
        <w:rPr>
          <w:rFonts w:ascii="Arial" w:hAnsi="Arial" w:cs="Arial"/>
        </w:rPr>
        <w:t xml:space="preserve">. Growth modeling was performed using </w:t>
      </w:r>
      <w:r w:rsidR="006235D0" w:rsidRPr="0005446F">
        <w:rPr>
          <w:rFonts w:ascii="Arial" w:hAnsi="Arial" w:cs="Arial"/>
        </w:rPr>
        <w:t>a</w:t>
      </w:r>
      <w:ins w:id="1560" w:author="Simon Brandl" w:date="2020-06-01T14:50:00Z">
        <w:r w:rsidR="000F2FCB">
          <w:rPr>
            <w:rFonts w:ascii="Arial" w:hAnsi="Arial" w:cs="Arial"/>
          </w:rPr>
          <w:t>n</w:t>
        </w:r>
      </w:ins>
      <w:r w:rsidR="006235D0" w:rsidRPr="0005446F">
        <w:rPr>
          <w:rFonts w:ascii="Arial" w:hAnsi="Arial" w:cs="Arial"/>
        </w:rPr>
        <w:t xml:space="preserve"> </w:t>
      </w:r>
      <w:del w:id="1561" w:author="Simon Brandl" w:date="2020-06-01T14:50:00Z">
        <w:r w:rsidR="006235D0" w:rsidRPr="0005446F" w:rsidDel="000F2FCB">
          <w:rPr>
            <w:rFonts w:ascii="Arial" w:hAnsi="Arial" w:cs="Arial"/>
          </w:rPr>
          <w:delText xml:space="preserve">beta </w:delText>
        </w:r>
      </w:del>
      <w:ins w:id="1562" w:author="Simon Brandl" w:date="2020-06-01T14:50:00Z">
        <w:r w:rsidR="000F2FCB">
          <w:rPr>
            <w:rFonts w:ascii="Arial" w:hAnsi="Arial" w:cs="Arial"/>
          </w:rPr>
          <w:t>alpha</w:t>
        </w:r>
        <w:r w:rsidR="000F2FCB" w:rsidRPr="0005446F">
          <w:rPr>
            <w:rFonts w:ascii="Arial" w:hAnsi="Arial" w:cs="Arial"/>
          </w:rPr>
          <w:t xml:space="preserve"> </w:t>
        </w:r>
      </w:ins>
      <w:r w:rsidR="006235D0" w:rsidRPr="0005446F">
        <w:rPr>
          <w:rFonts w:ascii="Arial" w:hAnsi="Arial" w:cs="Arial"/>
        </w:rPr>
        <w:t xml:space="preserve">version of </w:t>
      </w:r>
      <w:r w:rsidR="004A6579" w:rsidRPr="0005446F">
        <w:rPr>
          <w:rFonts w:ascii="Arial" w:hAnsi="Arial" w:cs="Arial"/>
        </w:rPr>
        <w:t xml:space="preserve">the package </w:t>
      </w:r>
      <w:proofErr w:type="spellStart"/>
      <w:r w:rsidR="004A6579" w:rsidRPr="0005446F">
        <w:rPr>
          <w:rFonts w:ascii="Arial" w:hAnsi="Arial" w:cs="Arial"/>
          <w:i/>
          <w:iCs/>
        </w:rPr>
        <w:t>rfishprod</w:t>
      </w:r>
      <w:proofErr w:type="spellEnd"/>
      <w:r w:rsidR="004A6579" w:rsidRPr="0005446F">
        <w:rPr>
          <w:rFonts w:ascii="Arial" w:hAnsi="Arial" w:cs="Arial"/>
        </w:rPr>
        <w:t>.</w:t>
      </w:r>
      <w:r w:rsidR="008054EE">
        <w:rPr>
          <w:rFonts w:ascii="Arial" w:hAnsi="Arial" w:cs="Arial"/>
        </w:rPr>
        <w:br w:type="page"/>
      </w:r>
    </w:p>
    <w:p w14:paraId="77567B9F" w14:textId="3E2C36D1" w:rsidR="00892727" w:rsidRPr="0005446F" w:rsidRDefault="00AD2BD2" w:rsidP="001F3670">
      <w:pPr>
        <w:spacing w:line="480" w:lineRule="auto"/>
        <w:rPr>
          <w:rFonts w:ascii="Arial" w:hAnsi="Arial" w:cs="Arial"/>
          <w:b/>
          <w:bCs/>
        </w:rPr>
      </w:pPr>
      <w:r w:rsidRPr="0005446F">
        <w:rPr>
          <w:rFonts w:ascii="Arial" w:hAnsi="Arial" w:cs="Arial"/>
          <w:b/>
          <w:bCs/>
        </w:rPr>
        <w:lastRenderedPageBreak/>
        <w:t>References</w:t>
      </w:r>
    </w:p>
    <w:p w14:paraId="09D2E1B6" w14:textId="77777777" w:rsidR="008478E0" w:rsidRPr="008478E0" w:rsidRDefault="00892727" w:rsidP="008478E0">
      <w:pPr>
        <w:pStyle w:val="Bibliography"/>
        <w:rPr>
          <w:ins w:id="1563" w:author="Simon Brandl" w:date="2020-06-01T21:02:00Z"/>
          <w:rFonts w:ascii="Times New Roman" w:hAnsi="Times New Roman" w:cs="Times New Roman"/>
          <w:rPrChange w:id="1564" w:author="Simon Brandl" w:date="2020-06-01T21:02:00Z">
            <w:rPr>
              <w:ins w:id="1565" w:author="Simon Brandl" w:date="2020-06-01T21:02:00Z"/>
              <w:rFonts w:ascii="Times New Roman" w:hAnsi="Times New Roman" w:cs="Times New Roman"/>
            </w:rPr>
          </w:rPrChange>
        </w:rPr>
        <w:pPrChange w:id="1566" w:author="Simon Brandl" w:date="2020-06-01T21:02:00Z">
          <w:pPr>
            <w:widowControl w:val="0"/>
            <w:autoSpaceDE w:val="0"/>
            <w:autoSpaceDN w:val="0"/>
            <w:adjustRightInd w:val="0"/>
          </w:pPr>
        </w:pPrChange>
      </w:pPr>
      <w:r w:rsidRPr="008054EE">
        <w:fldChar w:fldCharType="begin"/>
      </w:r>
      <w:ins w:id="1567" w:author="Simon Brandl" w:date="2020-06-01T20:11:00Z">
        <w:r w:rsidR="002F5BC0">
          <w:instrText xml:space="preserve"> ADDIN ZOTERO_BIBL {"uncited":[],"omitted":[],"custom":[]} CSL_BIBLIOGRAPHY </w:instrText>
        </w:r>
      </w:ins>
      <w:del w:id="1568" w:author="Simon Brandl" w:date="2020-06-01T20:11:00Z">
        <w:r w:rsidR="00ED5488" w:rsidRPr="008054EE" w:rsidDel="002F5BC0">
          <w:delInstrText xml:space="preserve"> ADDIN ZOTERO_BIBL {"uncited":[],"omitted":[],"custom":[]} CSL_BIBLIOGRAPHY </w:delInstrText>
        </w:r>
      </w:del>
      <w:r w:rsidRPr="008054EE">
        <w:fldChar w:fldCharType="separate"/>
      </w:r>
      <w:ins w:id="1569" w:author="Simon Brandl" w:date="2020-06-01T21:02:00Z">
        <w:r w:rsidR="008478E0" w:rsidRPr="008478E0">
          <w:rPr>
            <w:rFonts w:ascii="Times New Roman" w:hAnsi="Times New Roman" w:cs="Times New Roman"/>
          </w:rPr>
          <w:t>1.</w:t>
        </w:r>
        <w:r w:rsidR="008478E0" w:rsidRPr="008478E0">
          <w:rPr>
            <w:rFonts w:ascii="Times New Roman" w:hAnsi="Times New Roman" w:cs="Times New Roman"/>
          </w:rPr>
          <w:tab/>
        </w:r>
        <w:proofErr w:type="spellStart"/>
        <w:r w:rsidR="008478E0" w:rsidRPr="008478E0">
          <w:rPr>
            <w:rFonts w:ascii="Times New Roman" w:hAnsi="Times New Roman" w:cs="Times New Roman"/>
          </w:rPr>
          <w:t>Dornelas</w:t>
        </w:r>
        <w:proofErr w:type="spellEnd"/>
        <w:r w:rsidR="008478E0" w:rsidRPr="008478E0">
          <w:rPr>
            <w:rFonts w:ascii="Times New Roman" w:hAnsi="Times New Roman" w:cs="Times New Roman"/>
          </w:rPr>
          <w:t xml:space="preserve">, M. </w:t>
        </w:r>
        <w:r w:rsidR="008478E0" w:rsidRPr="008478E0">
          <w:rPr>
            <w:rFonts w:ascii="Times New Roman" w:hAnsi="Times New Roman" w:cs="Times New Roman"/>
            <w:i/>
            <w:iCs/>
          </w:rPr>
          <w:t>et al.</w:t>
        </w:r>
        <w:r w:rsidR="008478E0" w:rsidRPr="008478E0">
          <w:rPr>
            <w:rFonts w:ascii="Times New Roman" w:hAnsi="Times New Roman" w:cs="Times New Roman"/>
          </w:rPr>
          <w:t xml:space="preserve"> Assemblage time series reveal biodiversity change but not systematic loss. </w:t>
        </w:r>
        <w:r w:rsidR="008478E0" w:rsidRPr="00DA475E">
          <w:rPr>
            <w:rFonts w:ascii="Times New Roman" w:hAnsi="Times New Roman" w:cs="Times New Roman"/>
            <w:i/>
            <w:iCs/>
          </w:rPr>
          <w:t>Science</w:t>
        </w:r>
        <w:r w:rsidR="008478E0" w:rsidRPr="00FF4983">
          <w:rPr>
            <w:rFonts w:ascii="Times New Roman" w:hAnsi="Times New Roman" w:cs="Times New Roman"/>
          </w:rPr>
          <w:t xml:space="preserve"> </w:t>
        </w:r>
        <w:r w:rsidR="008478E0" w:rsidRPr="008478E0">
          <w:rPr>
            <w:rFonts w:ascii="Times New Roman" w:hAnsi="Times New Roman" w:cs="Times New Roman"/>
            <w:b/>
            <w:bCs/>
            <w:rPrChange w:id="1570" w:author="Simon Brandl" w:date="2020-06-01T21:02:00Z">
              <w:rPr>
                <w:rFonts w:ascii="Times New Roman" w:hAnsi="Times New Roman" w:cs="Times New Roman"/>
                <w:b/>
                <w:bCs/>
              </w:rPr>
            </w:rPrChange>
          </w:rPr>
          <w:t>344</w:t>
        </w:r>
        <w:r w:rsidR="008478E0" w:rsidRPr="008478E0">
          <w:rPr>
            <w:rFonts w:ascii="Times New Roman" w:hAnsi="Times New Roman" w:cs="Times New Roman"/>
            <w:rPrChange w:id="1571" w:author="Simon Brandl" w:date="2020-06-01T21:02:00Z">
              <w:rPr>
                <w:rFonts w:ascii="Times New Roman" w:hAnsi="Times New Roman" w:cs="Times New Roman"/>
              </w:rPr>
            </w:rPrChange>
          </w:rPr>
          <w:t>, 296–299 (2014).</w:t>
        </w:r>
      </w:ins>
    </w:p>
    <w:p w14:paraId="7A29B83D" w14:textId="77777777" w:rsidR="008478E0" w:rsidRPr="008478E0" w:rsidRDefault="008478E0" w:rsidP="008478E0">
      <w:pPr>
        <w:pStyle w:val="Bibliography"/>
        <w:rPr>
          <w:ins w:id="1572" w:author="Simon Brandl" w:date="2020-06-01T21:02:00Z"/>
          <w:rFonts w:ascii="Times New Roman" w:hAnsi="Times New Roman" w:cs="Times New Roman"/>
          <w:rPrChange w:id="1573" w:author="Simon Brandl" w:date="2020-06-01T21:02:00Z">
            <w:rPr>
              <w:ins w:id="1574" w:author="Simon Brandl" w:date="2020-06-01T21:02:00Z"/>
              <w:rFonts w:ascii="Times New Roman" w:hAnsi="Times New Roman" w:cs="Times New Roman"/>
            </w:rPr>
          </w:rPrChange>
        </w:rPr>
        <w:pPrChange w:id="1575" w:author="Simon Brandl" w:date="2020-06-01T21:02:00Z">
          <w:pPr>
            <w:widowControl w:val="0"/>
            <w:autoSpaceDE w:val="0"/>
            <w:autoSpaceDN w:val="0"/>
            <w:adjustRightInd w:val="0"/>
          </w:pPr>
        </w:pPrChange>
      </w:pPr>
      <w:ins w:id="1576" w:author="Simon Brandl" w:date="2020-06-01T21:02:00Z">
        <w:r w:rsidRPr="008478E0">
          <w:rPr>
            <w:rFonts w:ascii="Times New Roman" w:hAnsi="Times New Roman" w:cs="Times New Roman"/>
            <w:rPrChange w:id="1577" w:author="Simon Brandl" w:date="2020-06-01T21:02:00Z">
              <w:rPr>
                <w:rFonts w:ascii="Times New Roman" w:hAnsi="Times New Roman" w:cs="Times New Roman"/>
              </w:rPr>
            </w:rPrChange>
          </w:rPr>
          <w:t>2.</w:t>
        </w:r>
        <w:r w:rsidRPr="008478E0">
          <w:rPr>
            <w:rFonts w:ascii="Times New Roman" w:hAnsi="Times New Roman" w:cs="Times New Roman"/>
            <w:rPrChange w:id="157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579" w:author="Simon Brandl" w:date="2020-06-01T21:02:00Z">
              <w:rPr>
                <w:rFonts w:ascii="Times New Roman" w:hAnsi="Times New Roman" w:cs="Times New Roman"/>
              </w:rPr>
            </w:rPrChange>
          </w:rPr>
          <w:t>Blowes</w:t>
        </w:r>
        <w:proofErr w:type="spellEnd"/>
        <w:r w:rsidRPr="008478E0">
          <w:rPr>
            <w:rFonts w:ascii="Times New Roman" w:hAnsi="Times New Roman" w:cs="Times New Roman"/>
            <w:rPrChange w:id="1580" w:author="Simon Brandl" w:date="2020-06-01T21:02:00Z">
              <w:rPr>
                <w:rFonts w:ascii="Times New Roman" w:hAnsi="Times New Roman" w:cs="Times New Roman"/>
              </w:rPr>
            </w:rPrChange>
          </w:rPr>
          <w:t xml:space="preserve">, S. A. </w:t>
        </w:r>
        <w:r w:rsidRPr="008478E0">
          <w:rPr>
            <w:rFonts w:ascii="Times New Roman" w:hAnsi="Times New Roman" w:cs="Times New Roman"/>
            <w:i/>
            <w:iCs/>
            <w:rPrChange w:id="1581" w:author="Simon Brandl" w:date="2020-06-01T21:02:00Z">
              <w:rPr>
                <w:rFonts w:ascii="Times New Roman" w:hAnsi="Times New Roman" w:cs="Times New Roman"/>
                <w:i/>
                <w:iCs/>
              </w:rPr>
            </w:rPrChange>
          </w:rPr>
          <w:t>et al.</w:t>
        </w:r>
        <w:r w:rsidRPr="008478E0">
          <w:rPr>
            <w:rFonts w:ascii="Times New Roman" w:hAnsi="Times New Roman" w:cs="Times New Roman"/>
            <w:rPrChange w:id="1582" w:author="Simon Brandl" w:date="2020-06-01T21:02:00Z">
              <w:rPr>
                <w:rFonts w:ascii="Times New Roman" w:hAnsi="Times New Roman" w:cs="Times New Roman"/>
              </w:rPr>
            </w:rPrChange>
          </w:rPr>
          <w:t xml:space="preserve"> The geography of biodiversity change in marine and terrestrial assemblages. </w:t>
        </w:r>
        <w:r w:rsidRPr="008478E0">
          <w:rPr>
            <w:rFonts w:ascii="Times New Roman" w:hAnsi="Times New Roman" w:cs="Times New Roman"/>
            <w:i/>
            <w:iCs/>
            <w:rPrChange w:id="1583" w:author="Simon Brandl" w:date="2020-06-01T21:02:00Z">
              <w:rPr>
                <w:rFonts w:ascii="Times New Roman" w:hAnsi="Times New Roman" w:cs="Times New Roman"/>
                <w:i/>
                <w:iCs/>
              </w:rPr>
            </w:rPrChange>
          </w:rPr>
          <w:t>Science</w:t>
        </w:r>
        <w:r w:rsidRPr="008478E0">
          <w:rPr>
            <w:rFonts w:ascii="Times New Roman" w:hAnsi="Times New Roman" w:cs="Times New Roman"/>
            <w:rPrChange w:id="158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585" w:author="Simon Brandl" w:date="2020-06-01T21:02:00Z">
              <w:rPr>
                <w:rFonts w:ascii="Times New Roman" w:hAnsi="Times New Roman" w:cs="Times New Roman"/>
                <w:b/>
                <w:bCs/>
              </w:rPr>
            </w:rPrChange>
          </w:rPr>
          <w:t>366</w:t>
        </w:r>
        <w:r w:rsidRPr="008478E0">
          <w:rPr>
            <w:rFonts w:ascii="Times New Roman" w:hAnsi="Times New Roman" w:cs="Times New Roman"/>
            <w:rPrChange w:id="1586" w:author="Simon Brandl" w:date="2020-06-01T21:02:00Z">
              <w:rPr>
                <w:rFonts w:ascii="Times New Roman" w:hAnsi="Times New Roman" w:cs="Times New Roman"/>
              </w:rPr>
            </w:rPrChange>
          </w:rPr>
          <w:t>, 339–345 (2019).</w:t>
        </w:r>
      </w:ins>
    </w:p>
    <w:p w14:paraId="2D8DF40C" w14:textId="77777777" w:rsidR="008478E0" w:rsidRPr="008478E0" w:rsidRDefault="008478E0" w:rsidP="008478E0">
      <w:pPr>
        <w:pStyle w:val="Bibliography"/>
        <w:rPr>
          <w:ins w:id="1587" w:author="Simon Brandl" w:date="2020-06-01T21:02:00Z"/>
          <w:rFonts w:ascii="Times New Roman" w:hAnsi="Times New Roman" w:cs="Times New Roman"/>
          <w:rPrChange w:id="1588" w:author="Simon Brandl" w:date="2020-06-01T21:02:00Z">
            <w:rPr>
              <w:ins w:id="1589" w:author="Simon Brandl" w:date="2020-06-01T21:02:00Z"/>
              <w:rFonts w:ascii="Times New Roman" w:hAnsi="Times New Roman" w:cs="Times New Roman"/>
            </w:rPr>
          </w:rPrChange>
        </w:rPr>
        <w:pPrChange w:id="1590" w:author="Simon Brandl" w:date="2020-06-01T21:02:00Z">
          <w:pPr>
            <w:widowControl w:val="0"/>
            <w:autoSpaceDE w:val="0"/>
            <w:autoSpaceDN w:val="0"/>
            <w:adjustRightInd w:val="0"/>
          </w:pPr>
        </w:pPrChange>
      </w:pPr>
      <w:ins w:id="1591" w:author="Simon Brandl" w:date="2020-06-01T21:02:00Z">
        <w:r w:rsidRPr="008478E0">
          <w:rPr>
            <w:rFonts w:ascii="Times New Roman" w:hAnsi="Times New Roman" w:cs="Times New Roman"/>
            <w:rPrChange w:id="1592" w:author="Simon Brandl" w:date="2020-06-01T21:02:00Z">
              <w:rPr>
                <w:rFonts w:ascii="Times New Roman" w:hAnsi="Times New Roman" w:cs="Times New Roman"/>
              </w:rPr>
            </w:rPrChange>
          </w:rPr>
          <w:t>3.</w:t>
        </w:r>
        <w:r w:rsidRPr="008478E0">
          <w:rPr>
            <w:rFonts w:ascii="Times New Roman" w:hAnsi="Times New Roman" w:cs="Times New Roman"/>
            <w:rPrChange w:id="1593" w:author="Simon Brandl" w:date="2020-06-01T21:02:00Z">
              <w:rPr>
                <w:rFonts w:ascii="Times New Roman" w:hAnsi="Times New Roman" w:cs="Times New Roman"/>
              </w:rPr>
            </w:rPrChange>
          </w:rPr>
          <w:tab/>
          <w:t xml:space="preserve">Mace, G. M., Norris, K. &amp; Fitter, A. H. Biodiversity and ecosystem services: a multilayered relationship. </w:t>
        </w:r>
        <w:r w:rsidRPr="008478E0">
          <w:rPr>
            <w:rFonts w:ascii="Times New Roman" w:hAnsi="Times New Roman" w:cs="Times New Roman"/>
            <w:i/>
            <w:iCs/>
            <w:rPrChange w:id="1594" w:author="Simon Brandl" w:date="2020-06-01T21:02:00Z">
              <w:rPr>
                <w:rFonts w:ascii="Times New Roman" w:hAnsi="Times New Roman" w:cs="Times New Roman"/>
                <w:i/>
                <w:iCs/>
              </w:rPr>
            </w:rPrChange>
          </w:rPr>
          <w:t>Trends in ecology &amp; evolution</w:t>
        </w:r>
        <w:r w:rsidRPr="008478E0">
          <w:rPr>
            <w:rFonts w:ascii="Times New Roman" w:hAnsi="Times New Roman" w:cs="Times New Roman"/>
            <w:rPrChange w:id="1595"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596" w:author="Simon Brandl" w:date="2020-06-01T21:02:00Z">
              <w:rPr>
                <w:rFonts w:ascii="Times New Roman" w:hAnsi="Times New Roman" w:cs="Times New Roman"/>
                <w:b/>
                <w:bCs/>
              </w:rPr>
            </w:rPrChange>
          </w:rPr>
          <w:t>27</w:t>
        </w:r>
        <w:r w:rsidRPr="008478E0">
          <w:rPr>
            <w:rFonts w:ascii="Times New Roman" w:hAnsi="Times New Roman" w:cs="Times New Roman"/>
            <w:rPrChange w:id="1597" w:author="Simon Brandl" w:date="2020-06-01T21:02:00Z">
              <w:rPr>
                <w:rFonts w:ascii="Times New Roman" w:hAnsi="Times New Roman" w:cs="Times New Roman"/>
              </w:rPr>
            </w:rPrChange>
          </w:rPr>
          <w:t>, 19–26 (2012).</w:t>
        </w:r>
      </w:ins>
    </w:p>
    <w:p w14:paraId="39D83BD0" w14:textId="77777777" w:rsidR="008478E0" w:rsidRPr="008478E0" w:rsidRDefault="008478E0" w:rsidP="008478E0">
      <w:pPr>
        <w:pStyle w:val="Bibliography"/>
        <w:rPr>
          <w:ins w:id="1598" w:author="Simon Brandl" w:date="2020-06-01T21:02:00Z"/>
          <w:rFonts w:ascii="Times New Roman" w:hAnsi="Times New Roman" w:cs="Times New Roman"/>
          <w:rPrChange w:id="1599" w:author="Simon Brandl" w:date="2020-06-01T21:02:00Z">
            <w:rPr>
              <w:ins w:id="1600" w:author="Simon Brandl" w:date="2020-06-01T21:02:00Z"/>
              <w:rFonts w:ascii="Times New Roman" w:hAnsi="Times New Roman" w:cs="Times New Roman"/>
            </w:rPr>
          </w:rPrChange>
        </w:rPr>
        <w:pPrChange w:id="1601" w:author="Simon Brandl" w:date="2020-06-01T21:02:00Z">
          <w:pPr>
            <w:widowControl w:val="0"/>
            <w:autoSpaceDE w:val="0"/>
            <w:autoSpaceDN w:val="0"/>
            <w:adjustRightInd w:val="0"/>
          </w:pPr>
        </w:pPrChange>
      </w:pPr>
      <w:ins w:id="1602" w:author="Simon Brandl" w:date="2020-06-01T21:02:00Z">
        <w:r w:rsidRPr="008478E0">
          <w:rPr>
            <w:rFonts w:ascii="Times New Roman" w:hAnsi="Times New Roman" w:cs="Times New Roman"/>
            <w:rPrChange w:id="1603" w:author="Simon Brandl" w:date="2020-06-01T21:02:00Z">
              <w:rPr>
                <w:rFonts w:ascii="Times New Roman" w:hAnsi="Times New Roman" w:cs="Times New Roman"/>
              </w:rPr>
            </w:rPrChange>
          </w:rPr>
          <w:t>4.</w:t>
        </w:r>
        <w:r w:rsidRPr="008478E0">
          <w:rPr>
            <w:rFonts w:ascii="Times New Roman" w:hAnsi="Times New Roman" w:cs="Times New Roman"/>
            <w:rPrChange w:id="1604"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605" w:author="Simon Brandl" w:date="2020-06-01T21:02:00Z">
              <w:rPr>
                <w:rFonts w:ascii="Times New Roman" w:hAnsi="Times New Roman" w:cs="Times New Roman"/>
              </w:rPr>
            </w:rPrChange>
          </w:rPr>
          <w:t>Vellend</w:t>
        </w:r>
        <w:proofErr w:type="spellEnd"/>
        <w:r w:rsidRPr="008478E0">
          <w:rPr>
            <w:rFonts w:ascii="Times New Roman" w:hAnsi="Times New Roman" w:cs="Times New Roman"/>
            <w:rPrChange w:id="1606" w:author="Simon Brandl" w:date="2020-06-01T21:02:00Z">
              <w:rPr>
                <w:rFonts w:ascii="Times New Roman" w:hAnsi="Times New Roman" w:cs="Times New Roman"/>
              </w:rPr>
            </w:rPrChange>
          </w:rPr>
          <w:t xml:space="preserve">, M. </w:t>
        </w:r>
        <w:r w:rsidRPr="008478E0">
          <w:rPr>
            <w:rFonts w:ascii="Times New Roman" w:hAnsi="Times New Roman" w:cs="Times New Roman"/>
            <w:i/>
            <w:iCs/>
            <w:rPrChange w:id="1607" w:author="Simon Brandl" w:date="2020-06-01T21:02:00Z">
              <w:rPr>
                <w:rFonts w:ascii="Times New Roman" w:hAnsi="Times New Roman" w:cs="Times New Roman"/>
                <w:i/>
                <w:iCs/>
              </w:rPr>
            </w:rPrChange>
          </w:rPr>
          <w:t>The theory of ecological communities (MPB-57)</w:t>
        </w:r>
        <w:r w:rsidRPr="008478E0">
          <w:rPr>
            <w:rFonts w:ascii="Times New Roman" w:hAnsi="Times New Roman" w:cs="Times New Roman"/>
            <w:rPrChange w:id="1608" w:author="Simon Brandl" w:date="2020-06-01T21:02:00Z">
              <w:rPr>
                <w:rFonts w:ascii="Times New Roman" w:hAnsi="Times New Roman" w:cs="Times New Roman"/>
              </w:rPr>
            </w:rPrChange>
          </w:rPr>
          <w:t>. vol. 75 (Princeton University Press, 2016).</w:t>
        </w:r>
      </w:ins>
    </w:p>
    <w:p w14:paraId="377B7108" w14:textId="77777777" w:rsidR="008478E0" w:rsidRPr="008478E0" w:rsidRDefault="008478E0" w:rsidP="008478E0">
      <w:pPr>
        <w:pStyle w:val="Bibliography"/>
        <w:rPr>
          <w:ins w:id="1609" w:author="Simon Brandl" w:date="2020-06-01T21:02:00Z"/>
          <w:rFonts w:ascii="Times New Roman" w:hAnsi="Times New Roman" w:cs="Times New Roman"/>
          <w:rPrChange w:id="1610" w:author="Simon Brandl" w:date="2020-06-01T21:02:00Z">
            <w:rPr>
              <w:ins w:id="1611" w:author="Simon Brandl" w:date="2020-06-01T21:02:00Z"/>
              <w:rFonts w:ascii="Times New Roman" w:hAnsi="Times New Roman" w:cs="Times New Roman"/>
            </w:rPr>
          </w:rPrChange>
        </w:rPr>
        <w:pPrChange w:id="1612" w:author="Simon Brandl" w:date="2020-06-01T21:02:00Z">
          <w:pPr>
            <w:widowControl w:val="0"/>
            <w:autoSpaceDE w:val="0"/>
            <w:autoSpaceDN w:val="0"/>
            <w:adjustRightInd w:val="0"/>
          </w:pPr>
        </w:pPrChange>
      </w:pPr>
      <w:ins w:id="1613" w:author="Simon Brandl" w:date="2020-06-01T21:02:00Z">
        <w:r w:rsidRPr="008478E0">
          <w:rPr>
            <w:rFonts w:ascii="Times New Roman" w:hAnsi="Times New Roman" w:cs="Times New Roman"/>
            <w:rPrChange w:id="1614" w:author="Simon Brandl" w:date="2020-06-01T21:02:00Z">
              <w:rPr>
                <w:rFonts w:ascii="Times New Roman" w:hAnsi="Times New Roman" w:cs="Times New Roman"/>
              </w:rPr>
            </w:rPrChange>
          </w:rPr>
          <w:t>5.</w:t>
        </w:r>
        <w:r w:rsidRPr="008478E0">
          <w:rPr>
            <w:rFonts w:ascii="Times New Roman" w:hAnsi="Times New Roman" w:cs="Times New Roman"/>
            <w:rPrChange w:id="1615" w:author="Simon Brandl" w:date="2020-06-01T21:02:00Z">
              <w:rPr>
                <w:rFonts w:ascii="Times New Roman" w:hAnsi="Times New Roman" w:cs="Times New Roman"/>
              </w:rPr>
            </w:rPrChange>
          </w:rPr>
          <w:tab/>
          <w:t xml:space="preserve">Kraft, N. J. </w:t>
        </w:r>
        <w:r w:rsidRPr="008478E0">
          <w:rPr>
            <w:rFonts w:ascii="Times New Roman" w:hAnsi="Times New Roman" w:cs="Times New Roman"/>
            <w:i/>
            <w:iCs/>
            <w:rPrChange w:id="1616" w:author="Simon Brandl" w:date="2020-06-01T21:02:00Z">
              <w:rPr>
                <w:rFonts w:ascii="Times New Roman" w:hAnsi="Times New Roman" w:cs="Times New Roman"/>
                <w:i/>
                <w:iCs/>
              </w:rPr>
            </w:rPrChange>
          </w:rPr>
          <w:t>et al.</w:t>
        </w:r>
        <w:r w:rsidRPr="008478E0">
          <w:rPr>
            <w:rFonts w:ascii="Times New Roman" w:hAnsi="Times New Roman" w:cs="Times New Roman"/>
            <w:rPrChange w:id="1617" w:author="Simon Brandl" w:date="2020-06-01T21:02:00Z">
              <w:rPr>
                <w:rFonts w:ascii="Times New Roman" w:hAnsi="Times New Roman" w:cs="Times New Roman"/>
              </w:rPr>
            </w:rPrChange>
          </w:rPr>
          <w:t xml:space="preserve"> Community assembly, coexistence and the environmental filtering metaphor. </w:t>
        </w:r>
        <w:r w:rsidRPr="008478E0">
          <w:rPr>
            <w:rFonts w:ascii="Times New Roman" w:hAnsi="Times New Roman" w:cs="Times New Roman"/>
            <w:i/>
            <w:iCs/>
            <w:rPrChange w:id="1618" w:author="Simon Brandl" w:date="2020-06-01T21:02:00Z">
              <w:rPr>
                <w:rFonts w:ascii="Times New Roman" w:hAnsi="Times New Roman" w:cs="Times New Roman"/>
                <w:i/>
                <w:iCs/>
              </w:rPr>
            </w:rPrChange>
          </w:rPr>
          <w:t>Functional Ecology</w:t>
        </w:r>
        <w:r w:rsidRPr="008478E0">
          <w:rPr>
            <w:rFonts w:ascii="Times New Roman" w:hAnsi="Times New Roman" w:cs="Times New Roman"/>
            <w:rPrChange w:id="161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620" w:author="Simon Brandl" w:date="2020-06-01T21:02:00Z">
              <w:rPr>
                <w:rFonts w:ascii="Times New Roman" w:hAnsi="Times New Roman" w:cs="Times New Roman"/>
                <w:b/>
                <w:bCs/>
              </w:rPr>
            </w:rPrChange>
          </w:rPr>
          <w:t>29</w:t>
        </w:r>
        <w:r w:rsidRPr="008478E0">
          <w:rPr>
            <w:rFonts w:ascii="Times New Roman" w:hAnsi="Times New Roman" w:cs="Times New Roman"/>
            <w:rPrChange w:id="1621" w:author="Simon Brandl" w:date="2020-06-01T21:02:00Z">
              <w:rPr>
                <w:rFonts w:ascii="Times New Roman" w:hAnsi="Times New Roman" w:cs="Times New Roman"/>
              </w:rPr>
            </w:rPrChange>
          </w:rPr>
          <w:t>, 592–599 (2015).</w:t>
        </w:r>
      </w:ins>
    </w:p>
    <w:p w14:paraId="15AC0AEA" w14:textId="77777777" w:rsidR="008478E0" w:rsidRPr="008478E0" w:rsidRDefault="008478E0" w:rsidP="008478E0">
      <w:pPr>
        <w:pStyle w:val="Bibliography"/>
        <w:rPr>
          <w:ins w:id="1622" w:author="Simon Brandl" w:date="2020-06-01T21:02:00Z"/>
          <w:rFonts w:ascii="Times New Roman" w:hAnsi="Times New Roman" w:cs="Times New Roman"/>
          <w:rPrChange w:id="1623" w:author="Simon Brandl" w:date="2020-06-01T21:02:00Z">
            <w:rPr>
              <w:ins w:id="1624" w:author="Simon Brandl" w:date="2020-06-01T21:02:00Z"/>
              <w:rFonts w:ascii="Times New Roman" w:hAnsi="Times New Roman" w:cs="Times New Roman"/>
            </w:rPr>
          </w:rPrChange>
        </w:rPr>
        <w:pPrChange w:id="1625" w:author="Simon Brandl" w:date="2020-06-01T21:02:00Z">
          <w:pPr>
            <w:widowControl w:val="0"/>
            <w:autoSpaceDE w:val="0"/>
            <w:autoSpaceDN w:val="0"/>
            <w:adjustRightInd w:val="0"/>
          </w:pPr>
        </w:pPrChange>
      </w:pPr>
      <w:ins w:id="1626" w:author="Simon Brandl" w:date="2020-06-01T21:02:00Z">
        <w:r w:rsidRPr="008478E0">
          <w:rPr>
            <w:rFonts w:ascii="Times New Roman" w:hAnsi="Times New Roman" w:cs="Times New Roman"/>
            <w:rPrChange w:id="1627" w:author="Simon Brandl" w:date="2020-06-01T21:02:00Z">
              <w:rPr>
                <w:rFonts w:ascii="Times New Roman" w:hAnsi="Times New Roman" w:cs="Times New Roman"/>
              </w:rPr>
            </w:rPrChange>
          </w:rPr>
          <w:t>6.</w:t>
        </w:r>
        <w:r w:rsidRPr="008478E0">
          <w:rPr>
            <w:rFonts w:ascii="Times New Roman" w:hAnsi="Times New Roman" w:cs="Times New Roman"/>
            <w:rPrChange w:id="162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629" w:author="Simon Brandl" w:date="2020-06-01T21:02:00Z">
              <w:rPr>
                <w:rFonts w:ascii="Times New Roman" w:hAnsi="Times New Roman" w:cs="Times New Roman"/>
              </w:rPr>
            </w:rPrChange>
          </w:rPr>
          <w:t>Leibold</w:t>
        </w:r>
        <w:proofErr w:type="spellEnd"/>
        <w:r w:rsidRPr="008478E0">
          <w:rPr>
            <w:rFonts w:ascii="Times New Roman" w:hAnsi="Times New Roman" w:cs="Times New Roman"/>
            <w:rPrChange w:id="1630" w:author="Simon Brandl" w:date="2020-06-01T21:02:00Z">
              <w:rPr>
                <w:rFonts w:ascii="Times New Roman" w:hAnsi="Times New Roman" w:cs="Times New Roman"/>
              </w:rPr>
            </w:rPrChange>
          </w:rPr>
          <w:t xml:space="preserve">, M. A. </w:t>
        </w:r>
        <w:r w:rsidRPr="008478E0">
          <w:rPr>
            <w:rFonts w:ascii="Times New Roman" w:hAnsi="Times New Roman" w:cs="Times New Roman"/>
            <w:i/>
            <w:iCs/>
            <w:rPrChange w:id="1631" w:author="Simon Brandl" w:date="2020-06-01T21:02:00Z">
              <w:rPr>
                <w:rFonts w:ascii="Times New Roman" w:hAnsi="Times New Roman" w:cs="Times New Roman"/>
                <w:i/>
                <w:iCs/>
              </w:rPr>
            </w:rPrChange>
          </w:rPr>
          <w:t>et al.</w:t>
        </w:r>
        <w:r w:rsidRPr="008478E0">
          <w:rPr>
            <w:rFonts w:ascii="Times New Roman" w:hAnsi="Times New Roman" w:cs="Times New Roman"/>
            <w:rPrChange w:id="1632" w:author="Simon Brandl" w:date="2020-06-01T21:02:00Z">
              <w:rPr>
                <w:rFonts w:ascii="Times New Roman" w:hAnsi="Times New Roman" w:cs="Times New Roman"/>
              </w:rPr>
            </w:rPrChange>
          </w:rPr>
          <w:t xml:space="preserve"> The metacommunity concept: a framework for multi‐scale community ecology. </w:t>
        </w:r>
        <w:r w:rsidRPr="008478E0">
          <w:rPr>
            <w:rFonts w:ascii="Times New Roman" w:hAnsi="Times New Roman" w:cs="Times New Roman"/>
            <w:i/>
            <w:iCs/>
            <w:rPrChange w:id="1633" w:author="Simon Brandl" w:date="2020-06-01T21:02:00Z">
              <w:rPr>
                <w:rFonts w:ascii="Times New Roman" w:hAnsi="Times New Roman" w:cs="Times New Roman"/>
                <w:i/>
                <w:iCs/>
              </w:rPr>
            </w:rPrChange>
          </w:rPr>
          <w:t>Ecology letters</w:t>
        </w:r>
        <w:r w:rsidRPr="008478E0">
          <w:rPr>
            <w:rFonts w:ascii="Times New Roman" w:hAnsi="Times New Roman" w:cs="Times New Roman"/>
            <w:rPrChange w:id="163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635" w:author="Simon Brandl" w:date="2020-06-01T21:02:00Z">
              <w:rPr>
                <w:rFonts w:ascii="Times New Roman" w:hAnsi="Times New Roman" w:cs="Times New Roman"/>
                <w:b/>
                <w:bCs/>
              </w:rPr>
            </w:rPrChange>
          </w:rPr>
          <w:t>7</w:t>
        </w:r>
        <w:r w:rsidRPr="008478E0">
          <w:rPr>
            <w:rFonts w:ascii="Times New Roman" w:hAnsi="Times New Roman" w:cs="Times New Roman"/>
            <w:rPrChange w:id="1636" w:author="Simon Brandl" w:date="2020-06-01T21:02:00Z">
              <w:rPr>
                <w:rFonts w:ascii="Times New Roman" w:hAnsi="Times New Roman" w:cs="Times New Roman"/>
              </w:rPr>
            </w:rPrChange>
          </w:rPr>
          <w:t>, 601–613 (2004).</w:t>
        </w:r>
      </w:ins>
    </w:p>
    <w:p w14:paraId="042B5FAB" w14:textId="77777777" w:rsidR="008478E0" w:rsidRPr="008478E0" w:rsidRDefault="008478E0" w:rsidP="008478E0">
      <w:pPr>
        <w:pStyle w:val="Bibliography"/>
        <w:rPr>
          <w:ins w:id="1637" w:author="Simon Brandl" w:date="2020-06-01T21:02:00Z"/>
          <w:rFonts w:ascii="Times New Roman" w:hAnsi="Times New Roman" w:cs="Times New Roman"/>
          <w:rPrChange w:id="1638" w:author="Simon Brandl" w:date="2020-06-01T21:02:00Z">
            <w:rPr>
              <w:ins w:id="1639" w:author="Simon Brandl" w:date="2020-06-01T21:02:00Z"/>
              <w:rFonts w:ascii="Times New Roman" w:hAnsi="Times New Roman" w:cs="Times New Roman"/>
            </w:rPr>
          </w:rPrChange>
        </w:rPr>
        <w:pPrChange w:id="1640" w:author="Simon Brandl" w:date="2020-06-01T21:02:00Z">
          <w:pPr>
            <w:widowControl w:val="0"/>
            <w:autoSpaceDE w:val="0"/>
            <w:autoSpaceDN w:val="0"/>
            <w:adjustRightInd w:val="0"/>
          </w:pPr>
        </w:pPrChange>
      </w:pPr>
      <w:ins w:id="1641" w:author="Simon Brandl" w:date="2020-06-01T21:02:00Z">
        <w:r w:rsidRPr="008478E0">
          <w:rPr>
            <w:rFonts w:ascii="Times New Roman" w:hAnsi="Times New Roman" w:cs="Times New Roman"/>
            <w:rPrChange w:id="1642" w:author="Simon Brandl" w:date="2020-06-01T21:02:00Z">
              <w:rPr>
                <w:rFonts w:ascii="Times New Roman" w:hAnsi="Times New Roman" w:cs="Times New Roman"/>
              </w:rPr>
            </w:rPrChange>
          </w:rPr>
          <w:t>7.</w:t>
        </w:r>
        <w:r w:rsidRPr="008478E0">
          <w:rPr>
            <w:rFonts w:ascii="Times New Roman" w:hAnsi="Times New Roman" w:cs="Times New Roman"/>
            <w:rPrChange w:id="1643" w:author="Simon Brandl" w:date="2020-06-01T21:02:00Z">
              <w:rPr>
                <w:rFonts w:ascii="Times New Roman" w:hAnsi="Times New Roman" w:cs="Times New Roman"/>
              </w:rPr>
            </w:rPrChange>
          </w:rPr>
          <w:tab/>
          <w:t xml:space="preserve">Duffy, J. E., Godwin, C. M. &amp; Cardinale, B. J. Biodiversity effects in the wild are common and as strong as key drivers of productivity. </w:t>
        </w:r>
        <w:r w:rsidRPr="008478E0">
          <w:rPr>
            <w:rFonts w:ascii="Times New Roman" w:hAnsi="Times New Roman" w:cs="Times New Roman"/>
            <w:i/>
            <w:iCs/>
            <w:rPrChange w:id="1644" w:author="Simon Brandl" w:date="2020-06-01T21:02:00Z">
              <w:rPr>
                <w:rFonts w:ascii="Times New Roman" w:hAnsi="Times New Roman" w:cs="Times New Roman"/>
                <w:i/>
                <w:iCs/>
              </w:rPr>
            </w:rPrChange>
          </w:rPr>
          <w:t>Nature</w:t>
        </w:r>
        <w:r w:rsidRPr="008478E0">
          <w:rPr>
            <w:rFonts w:ascii="Times New Roman" w:hAnsi="Times New Roman" w:cs="Times New Roman"/>
            <w:rPrChange w:id="1645"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646" w:author="Simon Brandl" w:date="2020-06-01T21:02:00Z">
              <w:rPr>
                <w:rFonts w:ascii="Times New Roman" w:hAnsi="Times New Roman" w:cs="Times New Roman"/>
                <w:b/>
                <w:bCs/>
              </w:rPr>
            </w:rPrChange>
          </w:rPr>
          <w:t>549</w:t>
        </w:r>
        <w:r w:rsidRPr="008478E0">
          <w:rPr>
            <w:rFonts w:ascii="Times New Roman" w:hAnsi="Times New Roman" w:cs="Times New Roman"/>
            <w:rPrChange w:id="1647" w:author="Simon Brandl" w:date="2020-06-01T21:02:00Z">
              <w:rPr>
                <w:rFonts w:ascii="Times New Roman" w:hAnsi="Times New Roman" w:cs="Times New Roman"/>
              </w:rPr>
            </w:rPrChange>
          </w:rPr>
          <w:t>, 261 (2017).</w:t>
        </w:r>
      </w:ins>
    </w:p>
    <w:p w14:paraId="0F01E07E" w14:textId="77777777" w:rsidR="008478E0" w:rsidRPr="008478E0" w:rsidRDefault="008478E0" w:rsidP="008478E0">
      <w:pPr>
        <w:pStyle w:val="Bibliography"/>
        <w:rPr>
          <w:ins w:id="1648" w:author="Simon Brandl" w:date="2020-06-01T21:02:00Z"/>
          <w:rFonts w:ascii="Times New Roman" w:hAnsi="Times New Roman" w:cs="Times New Roman"/>
          <w:rPrChange w:id="1649" w:author="Simon Brandl" w:date="2020-06-01T21:02:00Z">
            <w:rPr>
              <w:ins w:id="1650" w:author="Simon Brandl" w:date="2020-06-01T21:02:00Z"/>
              <w:rFonts w:ascii="Times New Roman" w:hAnsi="Times New Roman" w:cs="Times New Roman"/>
            </w:rPr>
          </w:rPrChange>
        </w:rPr>
        <w:pPrChange w:id="1651" w:author="Simon Brandl" w:date="2020-06-01T21:02:00Z">
          <w:pPr>
            <w:widowControl w:val="0"/>
            <w:autoSpaceDE w:val="0"/>
            <w:autoSpaceDN w:val="0"/>
            <w:adjustRightInd w:val="0"/>
          </w:pPr>
        </w:pPrChange>
      </w:pPr>
      <w:ins w:id="1652" w:author="Simon Brandl" w:date="2020-06-01T21:02:00Z">
        <w:r w:rsidRPr="008478E0">
          <w:rPr>
            <w:rFonts w:ascii="Times New Roman" w:hAnsi="Times New Roman" w:cs="Times New Roman"/>
            <w:rPrChange w:id="1653" w:author="Simon Brandl" w:date="2020-06-01T21:02:00Z">
              <w:rPr>
                <w:rFonts w:ascii="Times New Roman" w:hAnsi="Times New Roman" w:cs="Times New Roman"/>
              </w:rPr>
            </w:rPrChange>
          </w:rPr>
          <w:t>8.</w:t>
        </w:r>
        <w:r w:rsidRPr="008478E0">
          <w:rPr>
            <w:rFonts w:ascii="Times New Roman" w:hAnsi="Times New Roman" w:cs="Times New Roman"/>
            <w:rPrChange w:id="1654" w:author="Simon Brandl" w:date="2020-06-01T21:02:00Z">
              <w:rPr>
                <w:rFonts w:ascii="Times New Roman" w:hAnsi="Times New Roman" w:cs="Times New Roman"/>
              </w:rPr>
            </w:rPrChange>
          </w:rPr>
          <w:tab/>
          <w:t xml:space="preserve">Schweiger, A. K. </w:t>
        </w:r>
        <w:r w:rsidRPr="008478E0">
          <w:rPr>
            <w:rFonts w:ascii="Times New Roman" w:hAnsi="Times New Roman" w:cs="Times New Roman"/>
            <w:i/>
            <w:iCs/>
            <w:rPrChange w:id="1655" w:author="Simon Brandl" w:date="2020-06-01T21:02:00Z">
              <w:rPr>
                <w:rFonts w:ascii="Times New Roman" w:hAnsi="Times New Roman" w:cs="Times New Roman"/>
                <w:i/>
                <w:iCs/>
              </w:rPr>
            </w:rPrChange>
          </w:rPr>
          <w:t>et al.</w:t>
        </w:r>
        <w:r w:rsidRPr="008478E0">
          <w:rPr>
            <w:rFonts w:ascii="Times New Roman" w:hAnsi="Times New Roman" w:cs="Times New Roman"/>
            <w:rPrChange w:id="1656" w:author="Simon Brandl" w:date="2020-06-01T21:02:00Z">
              <w:rPr>
                <w:rFonts w:ascii="Times New Roman" w:hAnsi="Times New Roman" w:cs="Times New Roman"/>
              </w:rPr>
            </w:rPrChange>
          </w:rPr>
          <w:t xml:space="preserve"> Plant spectral diversity integrates functional and phylogenetic components of biodiversity and predicts ecosystem function. </w:t>
        </w:r>
        <w:r w:rsidRPr="008478E0">
          <w:rPr>
            <w:rFonts w:ascii="Times New Roman" w:hAnsi="Times New Roman" w:cs="Times New Roman"/>
            <w:i/>
            <w:iCs/>
            <w:rPrChange w:id="1657" w:author="Simon Brandl" w:date="2020-06-01T21:02:00Z">
              <w:rPr>
                <w:rFonts w:ascii="Times New Roman" w:hAnsi="Times New Roman" w:cs="Times New Roman"/>
                <w:i/>
                <w:iCs/>
              </w:rPr>
            </w:rPrChange>
          </w:rPr>
          <w:t>Nature ecology &amp; evolution</w:t>
        </w:r>
        <w:r w:rsidRPr="008478E0">
          <w:rPr>
            <w:rFonts w:ascii="Times New Roman" w:hAnsi="Times New Roman" w:cs="Times New Roman"/>
            <w:rPrChange w:id="165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659" w:author="Simon Brandl" w:date="2020-06-01T21:02:00Z">
              <w:rPr>
                <w:rFonts w:ascii="Times New Roman" w:hAnsi="Times New Roman" w:cs="Times New Roman"/>
                <w:b/>
                <w:bCs/>
              </w:rPr>
            </w:rPrChange>
          </w:rPr>
          <w:t>2</w:t>
        </w:r>
        <w:r w:rsidRPr="008478E0">
          <w:rPr>
            <w:rFonts w:ascii="Times New Roman" w:hAnsi="Times New Roman" w:cs="Times New Roman"/>
            <w:rPrChange w:id="1660" w:author="Simon Brandl" w:date="2020-06-01T21:02:00Z">
              <w:rPr>
                <w:rFonts w:ascii="Times New Roman" w:hAnsi="Times New Roman" w:cs="Times New Roman"/>
              </w:rPr>
            </w:rPrChange>
          </w:rPr>
          <w:t>, 976 (2018).</w:t>
        </w:r>
      </w:ins>
    </w:p>
    <w:p w14:paraId="560DEC2F" w14:textId="77777777" w:rsidR="008478E0" w:rsidRPr="008478E0" w:rsidRDefault="008478E0" w:rsidP="008478E0">
      <w:pPr>
        <w:pStyle w:val="Bibliography"/>
        <w:rPr>
          <w:ins w:id="1661" w:author="Simon Brandl" w:date="2020-06-01T21:02:00Z"/>
          <w:rFonts w:ascii="Times New Roman" w:hAnsi="Times New Roman" w:cs="Times New Roman"/>
          <w:rPrChange w:id="1662" w:author="Simon Brandl" w:date="2020-06-01T21:02:00Z">
            <w:rPr>
              <w:ins w:id="1663" w:author="Simon Brandl" w:date="2020-06-01T21:02:00Z"/>
              <w:rFonts w:ascii="Times New Roman" w:hAnsi="Times New Roman" w:cs="Times New Roman"/>
            </w:rPr>
          </w:rPrChange>
        </w:rPr>
        <w:pPrChange w:id="1664" w:author="Simon Brandl" w:date="2020-06-01T21:02:00Z">
          <w:pPr>
            <w:widowControl w:val="0"/>
            <w:autoSpaceDE w:val="0"/>
            <w:autoSpaceDN w:val="0"/>
            <w:adjustRightInd w:val="0"/>
          </w:pPr>
        </w:pPrChange>
      </w:pPr>
      <w:ins w:id="1665" w:author="Simon Brandl" w:date="2020-06-01T21:02:00Z">
        <w:r w:rsidRPr="008478E0">
          <w:rPr>
            <w:rFonts w:ascii="Times New Roman" w:hAnsi="Times New Roman" w:cs="Times New Roman"/>
            <w:rPrChange w:id="1666" w:author="Simon Brandl" w:date="2020-06-01T21:02:00Z">
              <w:rPr>
                <w:rFonts w:ascii="Times New Roman" w:hAnsi="Times New Roman" w:cs="Times New Roman"/>
              </w:rPr>
            </w:rPrChange>
          </w:rPr>
          <w:t>9.</w:t>
        </w:r>
        <w:r w:rsidRPr="008478E0">
          <w:rPr>
            <w:rFonts w:ascii="Times New Roman" w:hAnsi="Times New Roman" w:cs="Times New Roman"/>
            <w:rPrChange w:id="1667"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668" w:author="Simon Brandl" w:date="2020-06-01T21:02:00Z">
              <w:rPr>
                <w:rFonts w:ascii="Times New Roman" w:hAnsi="Times New Roman" w:cs="Times New Roman"/>
              </w:rPr>
            </w:rPrChange>
          </w:rPr>
          <w:t>Pecl</w:t>
        </w:r>
        <w:proofErr w:type="spellEnd"/>
        <w:r w:rsidRPr="008478E0">
          <w:rPr>
            <w:rFonts w:ascii="Times New Roman" w:hAnsi="Times New Roman" w:cs="Times New Roman"/>
            <w:rPrChange w:id="1669" w:author="Simon Brandl" w:date="2020-06-01T21:02:00Z">
              <w:rPr>
                <w:rFonts w:ascii="Times New Roman" w:hAnsi="Times New Roman" w:cs="Times New Roman"/>
              </w:rPr>
            </w:rPrChange>
          </w:rPr>
          <w:t xml:space="preserve">, G. T. </w:t>
        </w:r>
        <w:r w:rsidRPr="008478E0">
          <w:rPr>
            <w:rFonts w:ascii="Times New Roman" w:hAnsi="Times New Roman" w:cs="Times New Roman"/>
            <w:i/>
            <w:iCs/>
            <w:rPrChange w:id="1670" w:author="Simon Brandl" w:date="2020-06-01T21:02:00Z">
              <w:rPr>
                <w:rFonts w:ascii="Times New Roman" w:hAnsi="Times New Roman" w:cs="Times New Roman"/>
                <w:i/>
                <w:iCs/>
              </w:rPr>
            </w:rPrChange>
          </w:rPr>
          <w:t>et al.</w:t>
        </w:r>
        <w:r w:rsidRPr="008478E0">
          <w:rPr>
            <w:rFonts w:ascii="Times New Roman" w:hAnsi="Times New Roman" w:cs="Times New Roman"/>
            <w:rPrChange w:id="1671" w:author="Simon Brandl" w:date="2020-06-01T21:02:00Z">
              <w:rPr>
                <w:rFonts w:ascii="Times New Roman" w:hAnsi="Times New Roman" w:cs="Times New Roman"/>
              </w:rPr>
            </w:rPrChange>
          </w:rPr>
          <w:t xml:space="preserve"> Biodiversity redistribution under climate change: Impacts on ecosystems and human well-being. </w:t>
        </w:r>
        <w:r w:rsidRPr="008478E0">
          <w:rPr>
            <w:rFonts w:ascii="Times New Roman" w:hAnsi="Times New Roman" w:cs="Times New Roman"/>
            <w:i/>
            <w:iCs/>
            <w:rPrChange w:id="1672" w:author="Simon Brandl" w:date="2020-06-01T21:02:00Z">
              <w:rPr>
                <w:rFonts w:ascii="Times New Roman" w:hAnsi="Times New Roman" w:cs="Times New Roman"/>
                <w:i/>
                <w:iCs/>
              </w:rPr>
            </w:rPrChange>
          </w:rPr>
          <w:t>Science</w:t>
        </w:r>
        <w:r w:rsidRPr="008478E0">
          <w:rPr>
            <w:rFonts w:ascii="Times New Roman" w:hAnsi="Times New Roman" w:cs="Times New Roman"/>
            <w:rPrChange w:id="1673"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674" w:author="Simon Brandl" w:date="2020-06-01T21:02:00Z">
              <w:rPr>
                <w:rFonts w:ascii="Times New Roman" w:hAnsi="Times New Roman" w:cs="Times New Roman"/>
                <w:b/>
                <w:bCs/>
              </w:rPr>
            </w:rPrChange>
          </w:rPr>
          <w:t>355</w:t>
        </w:r>
        <w:r w:rsidRPr="008478E0">
          <w:rPr>
            <w:rFonts w:ascii="Times New Roman" w:hAnsi="Times New Roman" w:cs="Times New Roman"/>
            <w:rPrChange w:id="1675" w:author="Simon Brandl" w:date="2020-06-01T21:02:00Z">
              <w:rPr>
                <w:rFonts w:ascii="Times New Roman" w:hAnsi="Times New Roman" w:cs="Times New Roman"/>
              </w:rPr>
            </w:rPrChange>
          </w:rPr>
          <w:t>, eaai9214 (2017).</w:t>
        </w:r>
      </w:ins>
    </w:p>
    <w:p w14:paraId="6F2A9991" w14:textId="77777777" w:rsidR="008478E0" w:rsidRPr="008478E0" w:rsidRDefault="008478E0" w:rsidP="008478E0">
      <w:pPr>
        <w:pStyle w:val="Bibliography"/>
        <w:rPr>
          <w:ins w:id="1676" w:author="Simon Brandl" w:date="2020-06-01T21:02:00Z"/>
          <w:rFonts w:ascii="Times New Roman" w:hAnsi="Times New Roman" w:cs="Times New Roman"/>
          <w:rPrChange w:id="1677" w:author="Simon Brandl" w:date="2020-06-01T21:02:00Z">
            <w:rPr>
              <w:ins w:id="1678" w:author="Simon Brandl" w:date="2020-06-01T21:02:00Z"/>
              <w:rFonts w:ascii="Times New Roman" w:hAnsi="Times New Roman" w:cs="Times New Roman"/>
            </w:rPr>
          </w:rPrChange>
        </w:rPr>
        <w:pPrChange w:id="1679" w:author="Simon Brandl" w:date="2020-06-01T21:02:00Z">
          <w:pPr>
            <w:widowControl w:val="0"/>
            <w:autoSpaceDE w:val="0"/>
            <w:autoSpaceDN w:val="0"/>
            <w:adjustRightInd w:val="0"/>
          </w:pPr>
        </w:pPrChange>
      </w:pPr>
      <w:ins w:id="1680" w:author="Simon Brandl" w:date="2020-06-01T21:02:00Z">
        <w:r w:rsidRPr="008478E0">
          <w:rPr>
            <w:rFonts w:ascii="Times New Roman" w:hAnsi="Times New Roman" w:cs="Times New Roman"/>
            <w:rPrChange w:id="1681" w:author="Simon Brandl" w:date="2020-06-01T21:02:00Z">
              <w:rPr>
                <w:rFonts w:ascii="Times New Roman" w:hAnsi="Times New Roman" w:cs="Times New Roman"/>
              </w:rPr>
            </w:rPrChange>
          </w:rPr>
          <w:t>10.</w:t>
        </w:r>
        <w:r w:rsidRPr="008478E0">
          <w:rPr>
            <w:rFonts w:ascii="Times New Roman" w:hAnsi="Times New Roman" w:cs="Times New Roman"/>
            <w:rPrChange w:id="1682"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683" w:author="Simon Brandl" w:date="2020-06-01T21:02:00Z">
              <w:rPr>
                <w:rFonts w:ascii="Times New Roman" w:hAnsi="Times New Roman" w:cs="Times New Roman"/>
              </w:rPr>
            </w:rPrChange>
          </w:rPr>
          <w:t>Scheffers</w:t>
        </w:r>
        <w:proofErr w:type="spellEnd"/>
        <w:r w:rsidRPr="008478E0">
          <w:rPr>
            <w:rFonts w:ascii="Times New Roman" w:hAnsi="Times New Roman" w:cs="Times New Roman"/>
            <w:rPrChange w:id="1684" w:author="Simon Brandl" w:date="2020-06-01T21:02:00Z">
              <w:rPr>
                <w:rFonts w:ascii="Times New Roman" w:hAnsi="Times New Roman" w:cs="Times New Roman"/>
              </w:rPr>
            </w:rPrChange>
          </w:rPr>
          <w:t xml:space="preserve">, B. R. </w:t>
        </w:r>
        <w:r w:rsidRPr="008478E0">
          <w:rPr>
            <w:rFonts w:ascii="Times New Roman" w:hAnsi="Times New Roman" w:cs="Times New Roman"/>
            <w:i/>
            <w:iCs/>
            <w:rPrChange w:id="1685" w:author="Simon Brandl" w:date="2020-06-01T21:02:00Z">
              <w:rPr>
                <w:rFonts w:ascii="Times New Roman" w:hAnsi="Times New Roman" w:cs="Times New Roman"/>
                <w:i/>
                <w:iCs/>
              </w:rPr>
            </w:rPrChange>
          </w:rPr>
          <w:t>et al.</w:t>
        </w:r>
        <w:r w:rsidRPr="008478E0">
          <w:rPr>
            <w:rFonts w:ascii="Times New Roman" w:hAnsi="Times New Roman" w:cs="Times New Roman"/>
            <w:rPrChange w:id="1686" w:author="Simon Brandl" w:date="2020-06-01T21:02:00Z">
              <w:rPr>
                <w:rFonts w:ascii="Times New Roman" w:hAnsi="Times New Roman" w:cs="Times New Roman"/>
              </w:rPr>
            </w:rPrChange>
          </w:rPr>
          <w:t xml:space="preserve"> The broad footprint of climate change from genes to biomes to people. </w:t>
        </w:r>
        <w:r w:rsidRPr="008478E0">
          <w:rPr>
            <w:rFonts w:ascii="Times New Roman" w:hAnsi="Times New Roman" w:cs="Times New Roman"/>
            <w:i/>
            <w:iCs/>
            <w:rPrChange w:id="1687" w:author="Simon Brandl" w:date="2020-06-01T21:02:00Z">
              <w:rPr>
                <w:rFonts w:ascii="Times New Roman" w:hAnsi="Times New Roman" w:cs="Times New Roman"/>
                <w:i/>
                <w:iCs/>
              </w:rPr>
            </w:rPrChange>
          </w:rPr>
          <w:t>Science</w:t>
        </w:r>
        <w:r w:rsidRPr="008478E0">
          <w:rPr>
            <w:rFonts w:ascii="Times New Roman" w:hAnsi="Times New Roman" w:cs="Times New Roman"/>
            <w:rPrChange w:id="168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689" w:author="Simon Brandl" w:date="2020-06-01T21:02:00Z">
              <w:rPr>
                <w:rFonts w:ascii="Times New Roman" w:hAnsi="Times New Roman" w:cs="Times New Roman"/>
                <w:b/>
                <w:bCs/>
              </w:rPr>
            </w:rPrChange>
          </w:rPr>
          <w:t>354</w:t>
        </w:r>
        <w:r w:rsidRPr="008478E0">
          <w:rPr>
            <w:rFonts w:ascii="Times New Roman" w:hAnsi="Times New Roman" w:cs="Times New Roman"/>
            <w:rPrChange w:id="1690" w:author="Simon Brandl" w:date="2020-06-01T21:02:00Z">
              <w:rPr>
                <w:rFonts w:ascii="Times New Roman" w:hAnsi="Times New Roman" w:cs="Times New Roman"/>
              </w:rPr>
            </w:rPrChange>
          </w:rPr>
          <w:t>, aaf7671 (2016).</w:t>
        </w:r>
      </w:ins>
    </w:p>
    <w:p w14:paraId="50524F5A" w14:textId="77777777" w:rsidR="008478E0" w:rsidRPr="008478E0" w:rsidRDefault="008478E0" w:rsidP="008478E0">
      <w:pPr>
        <w:pStyle w:val="Bibliography"/>
        <w:rPr>
          <w:ins w:id="1691" w:author="Simon Brandl" w:date="2020-06-01T21:02:00Z"/>
          <w:rFonts w:ascii="Times New Roman" w:hAnsi="Times New Roman" w:cs="Times New Roman"/>
          <w:rPrChange w:id="1692" w:author="Simon Brandl" w:date="2020-06-01T21:02:00Z">
            <w:rPr>
              <w:ins w:id="1693" w:author="Simon Brandl" w:date="2020-06-01T21:02:00Z"/>
              <w:rFonts w:ascii="Times New Roman" w:hAnsi="Times New Roman" w:cs="Times New Roman"/>
            </w:rPr>
          </w:rPrChange>
        </w:rPr>
        <w:pPrChange w:id="1694" w:author="Simon Brandl" w:date="2020-06-01T21:02:00Z">
          <w:pPr>
            <w:widowControl w:val="0"/>
            <w:autoSpaceDE w:val="0"/>
            <w:autoSpaceDN w:val="0"/>
            <w:adjustRightInd w:val="0"/>
          </w:pPr>
        </w:pPrChange>
      </w:pPr>
      <w:ins w:id="1695" w:author="Simon Brandl" w:date="2020-06-01T21:02:00Z">
        <w:r w:rsidRPr="008478E0">
          <w:rPr>
            <w:rFonts w:ascii="Times New Roman" w:hAnsi="Times New Roman" w:cs="Times New Roman"/>
            <w:rPrChange w:id="1696" w:author="Simon Brandl" w:date="2020-06-01T21:02:00Z">
              <w:rPr>
                <w:rFonts w:ascii="Times New Roman" w:hAnsi="Times New Roman" w:cs="Times New Roman"/>
              </w:rPr>
            </w:rPrChange>
          </w:rPr>
          <w:lastRenderedPageBreak/>
          <w:t>11.</w:t>
        </w:r>
        <w:r w:rsidRPr="008478E0">
          <w:rPr>
            <w:rFonts w:ascii="Times New Roman" w:hAnsi="Times New Roman" w:cs="Times New Roman"/>
            <w:rPrChange w:id="1697" w:author="Simon Brandl" w:date="2020-06-01T21:02:00Z">
              <w:rPr>
                <w:rFonts w:ascii="Times New Roman" w:hAnsi="Times New Roman" w:cs="Times New Roman"/>
              </w:rPr>
            </w:rPrChange>
          </w:rPr>
          <w:tab/>
          <w:t xml:space="preserve">García, F. C., </w:t>
        </w:r>
        <w:proofErr w:type="spellStart"/>
        <w:r w:rsidRPr="008478E0">
          <w:rPr>
            <w:rFonts w:ascii="Times New Roman" w:hAnsi="Times New Roman" w:cs="Times New Roman"/>
            <w:rPrChange w:id="1698" w:author="Simon Brandl" w:date="2020-06-01T21:02:00Z">
              <w:rPr>
                <w:rFonts w:ascii="Times New Roman" w:hAnsi="Times New Roman" w:cs="Times New Roman"/>
              </w:rPr>
            </w:rPrChange>
          </w:rPr>
          <w:t>Bestion</w:t>
        </w:r>
        <w:proofErr w:type="spellEnd"/>
        <w:r w:rsidRPr="008478E0">
          <w:rPr>
            <w:rFonts w:ascii="Times New Roman" w:hAnsi="Times New Roman" w:cs="Times New Roman"/>
            <w:rPrChange w:id="1699" w:author="Simon Brandl" w:date="2020-06-01T21:02:00Z">
              <w:rPr>
                <w:rFonts w:ascii="Times New Roman" w:hAnsi="Times New Roman" w:cs="Times New Roman"/>
              </w:rPr>
            </w:rPrChange>
          </w:rPr>
          <w:t xml:space="preserve">, E., Warfield, R. &amp; Yvon-Durocher, G. Changes in temperature alter the relationship between biodiversity and ecosystem functioning. </w:t>
        </w:r>
        <w:r w:rsidRPr="008478E0">
          <w:rPr>
            <w:rFonts w:ascii="Times New Roman" w:hAnsi="Times New Roman" w:cs="Times New Roman"/>
            <w:i/>
            <w:iCs/>
            <w:rPrChange w:id="1700" w:author="Simon Brandl" w:date="2020-06-01T21:02:00Z">
              <w:rPr>
                <w:rFonts w:ascii="Times New Roman" w:hAnsi="Times New Roman" w:cs="Times New Roman"/>
                <w:i/>
                <w:iCs/>
              </w:rPr>
            </w:rPrChange>
          </w:rPr>
          <w:t>Proceedings of the National Academy of Sciences</w:t>
        </w:r>
        <w:r w:rsidRPr="008478E0">
          <w:rPr>
            <w:rFonts w:ascii="Times New Roman" w:hAnsi="Times New Roman" w:cs="Times New Roman"/>
            <w:rPrChange w:id="170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702" w:author="Simon Brandl" w:date="2020-06-01T21:02:00Z">
              <w:rPr>
                <w:rFonts w:ascii="Times New Roman" w:hAnsi="Times New Roman" w:cs="Times New Roman"/>
                <w:b/>
                <w:bCs/>
              </w:rPr>
            </w:rPrChange>
          </w:rPr>
          <w:t>115</w:t>
        </w:r>
        <w:r w:rsidRPr="008478E0">
          <w:rPr>
            <w:rFonts w:ascii="Times New Roman" w:hAnsi="Times New Roman" w:cs="Times New Roman"/>
            <w:rPrChange w:id="1703" w:author="Simon Brandl" w:date="2020-06-01T21:02:00Z">
              <w:rPr>
                <w:rFonts w:ascii="Times New Roman" w:hAnsi="Times New Roman" w:cs="Times New Roman"/>
              </w:rPr>
            </w:rPrChange>
          </w:rPr>
          <w:t>, 10989–10994 (2018).</w:t>
        </w:r>
      </w:ins>
    </w:p>
    <w:p w14:paraId="00BB1D52" w14:textId="77777777" w:rsidR="008478E0" w:rsidRPr="008478E0" w:rsidRDefault="008478E0" w:rsidP="008478E0">
      <w:pPr>
        <w:pStyle w:val="Bibliography"/>
        <w:rPr>
          <w:ins w:id="1704" w:author="Simon Brandl" w:date="2020-06-01T21:02:00Z"/>
          <w:rFonts w:ascii="Times New Roman" w:hAnsi="Times New Roman" w:cs="Times New Roman"/>
          <w:rPrChange w:id="1705" w:author="Simon Brandl" w:date="2020-06-01T21:02:00Z">
            <w:rPr>
              <w:ins w:id="1706" w:author="Simon Brandl" w:date="2020-06-01T21:02:00Z"/>
              <w:rFonts w:ascii="Times New Roman" w:hAnsi="Times New Roman" w:cs="Times New Roman"/>
            </w:rPr>
          </w:rPrChange>
        </w:rPr>
        <w:pPrChange w:id="1707" w:author="Simon Brandl" w:date="2020-06-01T21:02:00Z">
          <w:pPr>
            <w:widowControl w:val="0"/>
            <w:autoSpaceDE w:val="0"/>
            <w:autoSpaceDN w:val="0"/>
            <w:adjustRightInd w:val="0"/>
          </w:pPr>
        </w:pPrChange>
      </w:pPr>
      <w:ins w:id="1708" w:author="Simon Brandl" w:date="2020-06-01T21:02:00Z">
        <w:r w:rsidRPr="008478E0">
          <w:rPr>
            <w:rFonts w:ascii="Times New Roman" w:hAnsi="Times New Roman" w:cs="Times New Roman"/>
            <w:rPrChange w:id="1709" w:author="Simon Brandl" w:date="2020-06-01T21:02:00Z">
              <w:rPr>
                <w:rFonts w:ascii="Times New Roman" w:hAnsi="Times New Roman" w:cs="Times New Roman"/>
              </w:rPr>
            </w:rPrChange>
          </w:rPr>
          <w:t>12.</w:t>
        </w:r>
        <w:r w:rsidRPr="008478E0">
          <w:rPr>
            <w:rFonts w:ascii="Times New Roman" w:hAnsi="Times New Roman" w:cs="Times New Roman"/>
            <w:rPrChange w:id="1710"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711" w:author="Simon Brandl" w:date="2020-06-01T21:02:00Z">
              <w:rPr>
                <w:rFonts w:ascii="Times New Roman" w:hAnsi="Times New Roman" w:cs="Times New Roman"/>
              </w:rPr>
            </w:rPrChange>
          </w:rPr>
          <w:t>Pörtner</w:t>
        </w:r>
        <w:proofErr w:type="spellEnd"/>
        <w:r w:rsidRPr="008478E0">
          <w:rPr>
            <w:rFonts w:ascii="Times New Roman" w:hAnsi="Times New Roman" w:cs="Times New Roman"/>
            <w:rPrChange w:id="1712" w:author="Simon Brandl" w:date="2020-06-01T21:02:00Z">
              <w:rPr>
                <w:rFonts w:ascii="Times New Roman" w:hAnsi="Times New Roman" w:cs="Times New Roman"/>
              </w:rPr>
            </w:rPrChange>
          </w:rPr>
          <w:t xml:space="preserve">, H. O. &amp; Farrell, A. P. Physiology and climate change. </w:t>
        </w:r>
        <w:r w:rsidRPr="008478E0">
          <w:rPr>
            <w:rFonts w:ascii="Times New Roman" w:hAnsi="Times New Roman" w:cs="Times New Roman"/>
            <w:i/>
            <w:iCs/>
            <w:rPrChange w:id="1713" w:author="Simon Brandl" w:date="2020-06-01T21:02:00Z">
              <w:rPr>
                <w:rFonts w:ascii="Times New Roman" w:hAnsi="Times New Roman" w:cs="Times New Roman"/>
                <w:i/>
                <w:iCs/>
              </w:rPr>
            </w:rPrChange>
          </w:rPr>
          <w:t>Science</w:t>
        </w:r>
        <w:r w:rsidRPr="008478E0">
          <w:rPr>
            <w:rFonts w:ascii="Times New Roman" w:hAnsi="Times New Roman" w:cs="Times New Roman"/>
            <w:rPrChange w:id="171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715" w:author="Simon Brandl" w:date="2020-06-01T21:02:00Z">
              <w:rPr>
                <w:rFonts w:ascii="Times New Roman" w:hAnsi="Times New Roman" w:cs="Times New Roman"/>
                <w:b/>
                <w:bCs/>
              </w:rPr>
            </w:rPrChange>
          </w:rPr>
          <w:t>322</w:t>
        </w:r>
        <w:r w:rsidRPr="008478E0">
          <w:rPr>
            <w:rFonts w:ascii="Times New Roman" w:hAnsi="Times New Roman" w:cs="Times New Roman"/>
            <w:rPrChange w:id="1716" w:author="Simon Brandl" w:date="2020-06-01T21:02:00Z">
              <w:rPr>
                <w:rFonts w:ascii="Times New Roman" w:hAnsi="Times New Roman" w:cs="Times New Roman"/>
              </w:rPr>
            </w:rPrChange>
          </w:rPr>
          <w:t>, 690–692 (2008).</w:t>
        </w:r>
      </w:ins>
    </w:p>
    <w:p w14:paraId="25607C4D" w14:textId="77777777" w:rsidR="008478E0" w:rsidRPr="008478E0" w:rsidRDefault="008478E0" w:rsidP="008478E0">
      <w:pPr>
        <w:pStyle w:val="Bibliography"/>
        <w:rPr>
          <w:ins w:id="1717" w:author="Simon Brandl" w:date="2020-06-01T21:02:00Z"/>
          <w:rFonts w:ascii="Times New Roman" w:hAnsi="Times New Roman" w:cs="Times New Roman"/>
          <w:rPrChange w:id="1718" w:author="Simon Brandl" w:date="2020-06-01T21:02:00Z">
            <w:rPr>
              <w:ins w:id="1719" w:author="Simon Brandl" w:date="2020-06-01T21:02:00Z"/>
              <w:rFonts w:ascii="Times New Roman" w:hAnsi="Times New Roman" w:cs="Times New Roman"/>
            </w:rPr>
          </w:rPrChange>
        </w:rPr>
        <w:pPrChange w:id="1720" w:author="Simon Brandl" w:date="2020-06-01T21:02:00Z">
          <w:pPr>
            <w:widowControl w:val="0"/>
            <w:autoSpaceDE w:val="0"/>
            <w:autoSpaceDN w:val="0"/>
            <w:adjustRightInd w:val="0"/>
          </w:pPr>
        </w:pPrChange>
      </w:pPr>
      <w:ins w:id="1721" w:author="Simon Brandl" w:date="2020-06-01T21:02:00Z">
        <w:r w:rsidRPr="008478E0">
          <w:rPr>
            <w:rFonts w:ascii="Times New Roman" w:hAnsi="Times New Roman" w:cs="Times New Roman"/>
            <w:rPrChange w:id="1722" w:author="Simon Brandl" w:date="2020-06-01T21:02:00Z">
              <w:rPr>
                <w:rFonts w:ascii="Times New Roman" w:hAnsi="Times New Roman" w:cs="Times New Roman"/>
              </w:rPr>
            </w:rPrChange>
          </w:rPr>
          <w:t>13.</w:t>
        </w:r>
        <w:r w:rsidRPr="008478E0">
          <w:rPr>
            <w:rFonts w:ascii="Times New Roman" w:hAnsi="Times New Roman" w:cs="Times New Roman"/>
            <w:rPrChange w:id="1723" w:author="Simon Brandl" w:date="2020-06-01T21:02:00Z">
              <w:rPr>
                <w:rFonts w:ascii="Times New Roman" w:hAnsi="Times New Roman" w:cs="Times New Roman"/>
              </w:rPr>
            </w:rPrChange>
          </w:rPr>
          <w:tab/>
          <w:t xml:space="preserve">Deutsch, C., </w:t>
        </w:r>
        <w:proofErr w:type="spellStart"/>
        <w:r w:rsidRPr="008478E0">
          <w:rPr>
            <w:rFonts w:ascii="Times New Roman" w:hAnsi="Times New Roman" w:cs="Times New Roman"/>
            <w:rPrChange w:id="1724" w:author="Simon Brandl" w:date="2020-06-01T21:02:00Z">
              <w:rPr>
                <w:rFonts w:ascii="Times New Roman" w:hAnsi="Times New Roman" w:cs="Times New Roman"/>
              </w:rPr>
            </w:rPrChange>
          </w:rPr>
          <w:t>Ferrel</w:t>
        </w:r>
        <w:proofErr w:type="spellEnd"/>
        <w:r w:rsidRPr="008478E0">
          <w:rPr>
            <w:rFonts w:ascii="Times New Roman" w:hAnsi="Times New Roman" w:cs="Times New Roman"/>
            <w:rPrChange w:id="1725" w:author="Simon Brandl" w:date="2020-06-01T21:02:00Z">
              <w:rPr>
                <w:rFonts w:ascii="Times New Roman" w:hAnsi="Times New Roman" w:cs="Times New Roman"/>
              </w:rPr>
            </w:rPrChange>
          </w:rPr>
          <w:t xml:space="preserve">, A., Seibel, B., </w:t>
        </w:r>
        <w:proofErr w:type="spellStart"/>
        <w:r w:rsidRPr="008478E0">
          <w:rPr>
            <w:rFonts w:ascii="Times New Roman" w:hAnsi="Times New Roman" w:cs="Times New Roman"/>
            <w:rPrChange w:id="1726" w:author="Simon Brandl" w:date="2020-06-01T21:02:00Z">
              <w:rPr>
                <w:rFonts w:ascii="Times New Roman" w:hAnsi="Times New Roman" w:cs="Times New Roman"/>
              </w:rPr>
            </w:rPrChange>
          </w:rPr>
          <w:t>Pörtner</w:t>
        </w:r>
        <w:proofErr w:type="spellEnd"/>
        <w:r w:rsidRPr="008478E0">
          <w:rPr>
            <w:rFonts w:ascii="Times New Roman" w:hAnsi="Times New Roman" w:cs="Times New Roman"/>
            <w:rPrChange w:id="1727" w:author="Simon Brandl" w:date="2020-06-01T21:02:00Z">
              <w:rPr>
                <w:rFonts w:ascii="Times New Roman" w:hAnsi="Times New Roman" w:cs="Times New Roman"/>
              </w:rPr>
            </w:rPrChange>
          </w:rPr>
          <w:t xml:space="preserve">, H.-O. &amp; Huey, R. B. Climate change tightens a metabolic constraint on marine habitats. </w:t>
        </w:r>
        <w:r w:rsidRPr="008478E0">
          <w:rPr>
            <w:rFonts w:ascii="Times New Roman" w:hAnsi="Times New Roman" w:cs="Times New Roman"/>
            <w:i/>
            <w:iCs/>
            <w:rPrChange w:id="1728" w:author="Simon Brandl" w:date="2020-06-01T21:02:00Z">
              <w:rPr>
                <w:rFonts w:ascii="Times New Roman" w:hAnsi="Times New Roman" w:cs="Times New Roman"/>
                <w:i/>
                <w:iCs/>
              </w:rPr>
            </w:rPrChange>
          </w:rPr>
          <w:t>Science</w:t>
        </w:r>
        <w:r w:rsidRPr="008478E0">
          <w:rPr>
            <w:rFonts w:ascii="Times New Roman" w:hAnsi="Times New Roman" w:cs="Times New Roman"/>
            <w:rPrChange w:id="172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730" w:author="Simon Brandl" w:date="2020-06-01T21:02:00Z">
              <w:rPr>
                <w:rFonts w:ascii="Times New Roman" w:hAnsi="Times New Roman" w:cs="Times New Roman"/>
                <w:b/>
                <w:bCs/>
              </w:rPr>
            </w:rPrChange>
          </w:rPr>
          <w:t>348</w:t>
        </w:r>
        <w:r w:rsidRPr="008478E0">
          <w:rPr>
            <w:rFonts w:ascii="Times New Roman" w:hAnsi="Times New Roman" w:cs="Times New Roman"/>
            <w:rPrChange w:id="1731" w:author="Simon Brandl" w:date="2020-06-01T21:02:00Z">
              <w:rPr>
                <w:rFonts w:ascii="Times New Roman" w:hAnsi="Times New Roman" w:cs="Times New Roman"/>
              </w:rPr>
            </w:rPrChange>
          </w:rPr>
          <w:t>, 1132–1135 (2015).</w:t>
        </w:r>
      </w:ins>
    </w:p>
    <w:p w14:paraId="018D6195" w14:textId="77777777" w:rsidR="008478E0" w:rsidRPr="008478E0" w:rsidRDefault="008478E0" w:rsidP="008478E0">
      <w:pPr>
        <w:pStyle w:val="Bibliography"/>
        <w:rPr>
          <w:ins w:id="1732" w:author="Simon Brandl" w:date="2020-06-01T21:02:00Z"/>
          <w:rFonts w:ascii="Times New Roman" w:hAnsi="Times New Roman" w:cs="Times New Roman"/>
          <w:rPrChange w:id="1733" w:author="Simon Brandl" w:date="2020-06-01T21:02:00Z">
            <w:rPr>
              <w:ins w:id="1734" w:author="Simon Brandl" w:date="2020-06-01T21:02:00Z"/>
              <w:rFonts w:ascii="Times New Roman" w:hAnsi="Times New Roman" w:cs="Times New Roman"/>
            </w:rPr>
          </w:rPrChange>
        </w:rPr>
        <w:pPrChange w:id="1735" w:author="Simon Brandl" w:date="2020-06-01T21:02:00Z">
          <w:pPr>
            <w:widowControl w:val="0"/>
            <w:autoSpaceDE w:val="0"/>
            <w:autoSpaceDN w:val="0"/>
            <w:adjustRightInd w:val="0"/>
          </w:pPr>
        </w:pPrChange>
      </w:pPr>
      <w:ins w:id="1736" w:author="Simon Brandl" w:date="2020-06-01T21:02:00Z">
        <w:r w:rsidRPr="008478E0">
          <w:rPr>
            <w:rFonts w:ascii="Times New Roman" w:hAnsi="Times New Roman" w:cs="Times New Roman"/>
            <w:rPrChange w:id="1737" w:author="Simon Brandl" w:date="2020-06-01T21:02:00Z">
              <w:rPr>
                <w:rFonts w:ascii="Times New Roman" w:hAnsi="Times New Roman" w:cs="Times New Roman"/>
              </w:rPr>
            </w:rPrChange>
          </w:rPr>
          <w:t>14.</w:t>
        </w:r>
        <w:r w:rsidRPr="008478E0">
          <w:rPr>
            <w:rFonts w:ascii="Times New Roman" w:hAnsi="Times New Roman" w:cs="Times New Roman"/>
            <w:rPrChange w:id="173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739" w:author="Simon Brandl" w:date="2020-06-01T21:02:00Z">
              <w:rPr>
                <w:rFonts w:ascii="Times New Roman" w:hAnsi="Times New Roman" w:cs="Times New Roman"/>
              </w:rPr>
            </w:rPrChange>
          </w:rPr>
          <w:t>Bozinovic</w:t>
        </w:r>
        <w:proofErr w:type="spellEnd"/>
        <w:r w:rsidRPr="008478E0">
          <w:rPr>
            <w:rFonts w:ascii="Times New Roman" w:hAnsi="Times New Roman" w:cs="Times New Roman"/>
            <w:rPrChange w:id="1740" w:author="Simon Brandl" w:date="2020-06-01T21:02:00Z">
              <w:rPr>
                <w:rFonts w:ascii="Times New Roman" w:hAnsi="Times New Roman" w:cs="Times New Roman"/>
              </w:rPr>
            </w:rPrChange>
          </w:rPr>
          <w:t xml:space="preserve">, F. &amp; </w:t>
        </w:r>
        <w:proofErr w:type="spellStart"/>
        <w:r w:rsidRPr="008478E0">
          <w:rPr>
            <w:rFonts w:ascii="Times New Roman" w:hAnsi="Times New Roman" w:cs="Times New Roman"/>
            <w:rPrChange w:id="1741" w:author="Simon Brandl" w:date="2020-06-01T21:02:00Z">
              <w:rPr>
                <w:rFonts w:ascii="Times New Roman" w:hAnsi="Times New Roman" w:cs="Times New Roman"/>
              </w:rPr>
            </w:rPrChange>
          </w:rPr>
          <w:t>Pörtner</w:t>
        </w:r>
        <w:proofErr w:type="spellEnd"/>
        <w:r w:rsidRPr="008478E0">
          <w:rPr>
            <w:rFonts w:ascii="Times New Roman" w:hAnsi="Times New Roman" w:cs="Times New Roman"/>
            <w:rPrChange w:id="1742" w:author="Simon Brandl" w:date="2020-06-01T21:02:00Z">
              <w:rPr>
                <w:rFonts w:ascii="Times New Roman" w:hAnsi="Times New Roman" w:cs="Times New Roman"/>
              </w:rPr>
            </w:rPrChange>
          </w:rPr>
          <w:t xml:space="preserve">, H. Physiological ecology meets climate change. </w:t>
        </w:r>
        <w:r w:rsidRPr="008478E0">
          <w:rPr>
            <w:rFonts w:ascii="Times New Roman" w:hAnsi="Times New Roman" w:cs="Times New Roman"/>
            <w:i/>
            <w:iCs/>
            <w:rPrChange w:id="1743" w:author="Simon Brandl" w:date="2020-06-01T21:02:00Z">
              <w:rPr>
                <w:rFonts w:ascii="Times New Roman" w:hAnsi="Times New Roman" w:cs="Times New Roman"/>
                <w:i/>
                <w:iCs/>
              </w:rPr>
            </w:rPrChange>
          </w:rPr>
          <w:t>Ecology and evolution</w:t>
        </w:r>
        <w:r w:rsidRPr="008478E0">
          <w:rPr>
            <w:rFonts w:ascii="Times New Roman" w:hAnsi="Times New Roman" w:cs="Times New Roman"/>
            <w:rPrChange w:id="174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745" w:author="Simon Brandl" w:date="2020-06-01T21:02:00Z">
              <w:rPr>
                <w:rFonts w:ascii="Times New Roman" w:hAnsi="Times New Roman" w:cs="Times New Roman"/>
                <w:b/>
                <w:bCs/>
              </w:rPr>
            </w:rPrChange>
          </w:rPr>
          <w:t>5</w:t>
        </w:r>
        <w:r w:rsidRPr="008478E0">
          <w:rPr>
            <w:rFonts w:ascii="Times New Roman" w:hAnsi="Times New Roman" w:cs="Times New Roman"/>
            <w:rPrChange w:id="1746" w:author="Simon Brandl" w:date="2020-06-01T21:02:00Z">
              <w:rPr>
                <w:rFonts w:ascii="Times New Roman" w:hAnsi="Times New Roman" w:cs="Times New Roman"/>
              </w:rPr>
            </w:rPrChange>
          </w:rPr>
          <w:t>, 1025–1030 (2015).</w:t>
        </w:r>
      </w:ins>
    </w:p>
    <w:p w14:paraId="27E5344F" w14:textId="77777777" w:rsidR="008478E0" w:rsidRPr="008478E0" w:rsidRDefault="008478E0" w:rsidP="008478E0">
      <w:pPr>
        <w:pStyle w:val="Bibliography"/>
        <w:rPr>
          <w:ins w:id="1747" w:author="Simon Brandl" w:date="2020-06-01T21:02:00Z"/>
          <w:rFonts w:ascii="Times New Roman" w:hAnsi="Times New Roman" w:cs="Times New Roman"/>
          <w:rPrChange w:id="1748" w:author="Simon Brandl" w:date="2020-06-01T21:02:00Z">
            <w:rPr>
              <w:ins w:id="1749" w:author="Simon Brandl" w:date="2020-06-01T21:02:00Z"/>
              <w:rFonts w:ascii="Times New Roman" w:hAnsi="Times New Roman" w:cs="Times New Roman"/>
            </w:rPr>
          </w:rPrChange>
        </w:rPr>
        <w:pPrChange w:id="1750" w:author="Simon Brandl" w:date="2020-06-01T21:02:00Z">
          <w:pPr>
            <w:widowControl w:val="0"/>
            <w:autoSpaceDE w:val="0"/>
            <w:autoSpaceDN w:val="0"/>
            <w:adjustRightInd w:val="0"/>
          </w:pPr>
        </w:pPrChange>
      </w:pPr>
      <w:ins w:id="1751" w:author="Simon Brandl" w:date="2020-06-01T21:02:00Z">
        <w:r w:rsidRPr="008478E0">
          <w:rPr>
            <w:rFonts w:ascii="Times New Roman" w:hAnsi="Times New Roman" w:cs="Times New Roman"/>
            <w:rPrChange w:id="1752" w:author="Simon Brandl" w:date="2020-06-01T21:02:00Z">
              <w:rPr>
                <w:rFonts w:ascii="Times New Roman" w:hAnsi="Times New Roman" w:cs="Times New Roman"/>
              </w:rPr>
            </w:rPrChange>
          </w:rPr>
          <w:t>15.</w:t>
        </w:r>
        <w:r w:rsidRPr="008478E0">
          <w:rPr>
            <w:rFonts w:ascii="Times New Roman" w:hAnsi="Times New Roman" w:cs="Times New Roman"/>
            <w:rPrChange w:id="1753"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754" w:author="Simon Brandl" w:date="2020-06-01T21:02:00Z">
              <w:rPr>
                <w:rFonts w:ascii="Times New Roman" w:hAnsi="Times New Roman" w:cs="Times New Roman"/>
              </w:rPr>
            </w:rPrChange>
          </w:rPr>
          <w:t>Barneche</w:t>
        </w:r>
        <w:proofErr w:type="spellEnd"/>
        <w:r w:rsidRPr="008478E0">
          <w:rPr>
            <w:rFonts w:ascii="Times New Roman" w:hAnsi="Times New Roman" w:cs="Times New Roman"/>
            <w:rPrChange w:id="1755" w:author="Simon Brandl" w:date="2020-06-01T21:02:00Z">
              <w:rPr>
                <w:rFonts w:ascii="Times New Roman" w:hAnsi="Times New Roman" w:cs="Times New Roman"/>
              </w:rPr>
            </w:rPrChange>
          </w:rPr>
          <w:t xml:space="preserve">, D. R., Jahn, M. &amp; </w:t>
        </w:r>
        <w:proofErr w:type="spellStart"/>
        <w:r w:rsidRPr="008478E0">
          <w:rPr>
            <w:rFonts w:ascii="Times New Roman" w:hAnsi="Times New Roman" w:cs="Times New Roman"/>
            <w:rPrChange w:id="1756" w:author="Simon Brandl" w:date="2020-06-01T21:02:00Z">
              <w:rPr>
                <w:rFonts w:ascii="Times New Roman" w:hAnsi="Times New Roman" w:cs="Times New Roman"/>
              </w:rPr>
            </w:rPrChange>
          </w:rPr>
          <w:t>Seebacher</w:t>
        </w:r>
        <w:proofErr w:type="spellEnd"/>
        <w:r w:rsidRPr="008478E0">
          <w:rPr>
            <w:rFonts w:ascii="Times New Roman" w:hAnsi="Times New Roman" w:cs="Times New Roman"/>
            <w:rPrChange w:id="1757" w:author="Simon Brandl" w:date="2020-06-01T21:02:00Z">
              <w:rPr>
                <w:rFonts w:ascii="Times New Roman" w:hAnsi="Times New Roman" w:cs="Times New Roman"/>
              </w:rPr>
            </w:rPrChange>
          </w:rPr>
          <w:t xml:space="preserve">, F. Warming increases the cost of growth in a model vertebrate. </w:t>
        </w:r>
        <w:r w:rsidRPr="008478E0">
          <w:rPr>
            <w:rFonts w:ascii="Times New Roman" w:hAnsi="Times New Roman" w:cs="Times New Roman"/>
            <w:i/>
            <w:iCs/>
            <w:rPrChange w:id="1758" w:author="Simon Brandl" w:date="2020-06-01T21:02:00Z">
              <w:rPr>
                <w:rFonts w:ascii="Times New Roman" w:hAnsi="Times New Roman" w:cs="Times New Roman"/>
                <w:i/>
                <w:iCs/>
              </w:rPr>
            </w:rPrChange>
          </w:rPr>
          <w:t>Functional Ecology</w:t>
        </w:r>
        <w:r w:rsidRPr="008478E0">
          <w:rPr>
            <w:rFonts w:ascii="Times New Roman" w:hAnsi="Times New Roman" w:cs="Times New Roman"/>
            <w:rPrChange w:id="1759" w:author="Simon Brandl" w:date="2020-06-01T21:02:00Z">
              <w:rPr>
                <w:rFonts w:ascii="Times New Roman" w:hAnsi="Times New Roman" w:cs="Times New Roman"/>
              </w:rPr>
            </w:rPrChange>
          </w:rPr>
          <w:t xml:space="preserve"> (2019).</w:t>
        </w:r>
      </w:ins>
    </w:p>
    <w:p w14:paraId="1F148C1D" w14:textId="77777777" w:rsidR="008478E0" w:rsidRPr="008478E0" w:rsidRDefault="008478E0" w:rsidP="008478E0">
      <w:pPr>
        <w:pStyle w:val="Bibliography"/>
        <w:rPr>
          <w:ins w:id="1760" w:author="Simon Brandl" w:date="2020-06-01T21:02:00Z"/>
          <w:rFonts w:ascii="Times New Roman" w:hAnsi="Times New Roman" w:cs="Times New Roman"/>
          <w:rPrChange w:id="1761" w:author="Simon Brandl" w:date="2020-06-01T21:02:00Z">
            <w:rPr>
              <w:ins w:id="1762" w:author="Simon Brandl" w:date="2020-06-01T21:02:00Z"/>
              <w:rFonts w:ascii="Times New Roman" w:hAnsi="Times New Roman" w:cs="Times New Roman"/>
            </w:rPr>
          </w:rPrChange>
        </w:rPr>
        <w:pPrChange w:id="1763" w:author="Simon Brandl" w:date="2020-06-01T21:02:00Z">
          <w:pPr>
            <w:widowControl w:val="0"/>
            <w:autoSpaceDE w:val="0"/>
            <w:autoSpaceDN w:val="0"/>
            <w:adjustRightInd w:val="0"/>
          </w:pPr>
        </w:pPrChange>
      </w:pPr>
      <w:ins w:id="1764" w:author="Simon Brandl" w:date="2020-06-01T21:02:00Z">
        <w:r w:rsidRPr="008478E0">
          <w:rPr>
            <w:rFonts w:ascii="Times New Roman" w:hAnsi="Times New Roman" w:cs="Times New Roman"/>
            <w:rPrChange w:id="1765" w:author="Simon Brandl" w:date="2020-06-01T21:02:00Z">
              <w:rPr>
                <w:rFonts w:ascii="Times New Roman" w:hAnsi="Times New Roman" w:cs="Times New Roman"/>
              </w:rPr>
            </w:rPrChange>
          </w:rPr>
          <w:t>16.</w:t>
        </w:r>
        <w:r w:rsidRPr="008478E0">
          <w:rPr>
            <w:rFonts w:ascii="Times New Roman" w:hAnsi="Times New Roman" w:cs="Times New Roman"/>
            <w:rPrChange w:id="1766" w:author="Simon Brandl" w:date="2020-06-01T21:02:00Z">
              <w:rPr>
                <w:rFonts w:ascii="Times New Roman" w:hAnsi="Times New Roman" w:cs="Times New Roman"/>
              </w:rPr>
            </w:rPrChange>
          </w:rPr>
          <w:tab/>
          <w:t xml:space="preserve">Brown, J. H., Hall, C. A. &amp; </w:t>
        </w:r>
        <w:proofErr w:type="spellStart"/>
        <w:r w:rsidRPr="008478E0">
          <w:rPr>
            <w:rFonts w:ascii="Times New Roman" w:hAnsi="Times New Roman" w:cs="Times New Roman"/>
            <w:rPrChange w:id="1767" w:author="Simon Brandl" w:date="2020-06-01T21:02:00Z">
              <w:rPr>
                <w:rFonts w:ascii="Times New Roman" w:hAnsi="Times New Roman" w:cs="Times New Roman"/>
              </w:rPr>
            </w:rPrChange>
          </w:rPr>
          <w:t>Sibly</w:t>
        </w:r>
        <w:proofErr w:type="spellEnd"/>
        <w:r w:rsidRPr="008478E0">
          <w:rPr>
            <w:rFonts w:ascii="Times New Roman" w:hAnsi="Times New Roman" w:cs="Times New Roman"/>
            <w:rPrChange w:id="1768" w:author="Simon Brandl" w:date="2020-06-01T21:02:00Z">
              <w:rPr>
                <w:rFonts w:ascii="Times New Roman" w:hAnsi="Times New Roman" w:cs="Times New Roman"/>
              </w:rPr>
            </w:rPrChange>
          </w:rPr>
          <w:t xml:space="preserve">, R. M. Equal fitness paradigm explained by a trade-off between generation time and energy production rate. </w:t>
        </w:r>
        <w:r w:rsidRPr="008478E0">
          <w:rPr>
            <w:rFonts w:ascii="Times New Roman" w:hAnsi="Times New Roman" w:cs="Times New Roman"/>
            <w:i/>
            <w:iCs/>
            <w:rPrChange w:id="1769" w:author="Simon Brandl" w:date="2020-06-01T21:02:00Z">
              <w:rPr>
                <w:rFonts w:ascii="Times New Roman" w:hAnsi="Times New Roman" w:cs="Times New Roman"/>
                <w:i/>
                <w:iCs/>
              </w:rPr>
            </w:rPrChange>
          </w:rPr>
          <w:t>Nature ecology &amp; evolution</w:t>
        </w:r>
        <w:r w:rsidRPr="008478E0">
          <w:rPr>
            <w:rFonts w:ascii="Times New Roman" w:hAnsi="Times New Roman" w:cs="Times New Roman"/>
            <w:rPrChange w:id="1770"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771" w:author="Simon Brandl" w:date="2020-06-01T21:02:00Z">
              <w:rPr>
                <w:rFonts w:ascii="Times New Roman" w:hAnsi="Times New Roman" w:cs="Times New Roman"/>
                <w:b/>
                <w:bCs/>
              </w:rPr>
            </w:rPrChange>
          </w:rPr>
          <w:t>2</w:t>
        </w:r>
        <w:r w:rsidRPr="008478E0">
          <w:rPr>
            <w:rFonts w:ascii="Times New Roman" w:hAnsi="Times New Roman" w:cs="Times New Roman"/>
            <w:rPrChange w:id="1772" w:author="Simon Brandl" w:date="2020-06-01T21:02:00Z">
              <w:rPr>
                <w:rFonts w:ascii="Times New Roman" w:hAnsi="Times New Roman" w:cs="Times New Roman"/>
              </w:rPr>
            </w:rPrChange>
          </w:rPr>
          <w:t>, 262 (2018).</w:t>
        </w:r>
      </w:ins>
    </w:p>
    <w:p w14:paraId="724FEDDA" w14:textId="77777777" w:rsidR="008478E0" w:rsidRPr="008478E0" w:rsidRDefault="008478E0" w:rsidP="008478E0">
      <w:pPr>
        <w:pStyle w:val="Bibliography"/>
        <w:rPr>
          <w:ins w:id="1773" w:author="Simon Brandl" w:date="2020-06-01T21:02:00Z"/>
          <w:rFonts w:ascii="Times New Roman" w:hAnsi="Times New Roman" w:cs="Times New Roman"/>
          <w:rPrChange w:id="1774" w:author="Simon Brandl" w:date="2020-06-01T21:02:00Z">
            <w:rPr>
              <w:ins w:id="1775" w:author="Simon Brandl" w:date="2020-06-01T21:02:00Z"/>
              <w:rFonts w:ascii="Times New Roman" w:hAnsi="Times New Roman" w:cs="Times New Roman"/>
            </w:rPr>
          </w:rPrChange>
        </w:rPr>
        <w:pPrChange w:id="1776" w:author="Simon Brandl" w:date="2020-06-01T21:02:00Z">
          <w:pPr>
            <w:widowControl w:val="0"/>
            <w:autoSpaceDE w:val="0"/>
            <w:autoSpaceDN w:val="0"/>
            <w:adjustRightInd w:val="0"/>
          </w:pPr>
        </w:pPrChange>
      </w:pPr>
      <w:ins w:id="1777" w:author="Simon Brandl" w:date="2020-06-01T21:02:00Z">
        <w:r w:rsidRPr="008478E0">
          <w:rPr>
            <w:rFonts w:ascii="Times New Roman" w:hAnsi="Times New Roman" w:cs="Times New Roman"/>
            <w:rPrChange w:id="1778" w:author="Simon Brandl" w:date="2020-06-01T21:02:00Z">
              <w:rPr>
                <w:rFonts w:ascii="Times New Roman" w:hAnsi="Times New Roman" w:cs="Times New Roman"/>
              </w:rPr>
            </w:rPrChange>
          </w:rPr>
          <w:t>17.</w:t>
        </w:r>
        <w:r w:rsidRPr="008478E0">
          <w:rPr>
            <w:rFonts w:ascii="Times New Roman" w:hAnsi="Times New Roman" w:cs="Times New Roman"/>
            <w:rPrChange w:id="1779"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780" w:author="Simon Brandl" w:date="2020-06-01T21:02:00Z">
              <w:rPr>
                <w:rFonts w:ascii="Times New Roman" w:hAnsi="Times New Roman" w:cs="Times New Roman"/>
              </w:rPr>
            </w:rPrChange>
          </w:rPr>
          <w:t>Toseland</w:t>
        </w:r>
        <w:proofErr w:type="spellEnd"/>
        <w:r w:rsidRPr="008478E0">
          <w:rPr>
            <w:rFonts w:ascii="Times New Roman" w:hAnsi="Times New Roman" w:cs="Times New Roman"/>
            <w:rPrChange w:id="1781" w:author="Simon Brandl" w:date="2020-06-01T21:02:00Z">
              <w:rPr>
                <w:rFonts w:ascii="Times New Roman" w:hAnsi="Times New Roman" w:cs="Times New Roman"/>
              </w:rPr>
            </w:rPrChange>
          </w:rPr>
          <w:t xml:space="preserve">, A. </w:t>
        </w:r>
        <w:r w:rsidRPr="008478E0">
          <w:rPr>
            <w:rFonts w:ascii="Times New Roman" w:hAnsi="Times New Roman" w:cs="Times New Roman"/>
            <w:i/>
            <w:iCs/>
            <w:rPrChange w:id="1782" w:author="Simon Brandl" w:date="2020-06-01T21:02:00Z">
              <w:rPr>
                <w:rFonts w:ascii="Times New Roman" w:hAnsi="Times New Roman" w:cs="Times New Roman"/>
                <w:i/>
                <w:iCs/>
              </w:rPr>
            </w:rPrChange>
          </w:rPr>
          <w:t>et al.</w:t>
        </w:r>
        <w:r w:rsidRPr="008478E0">
          <w:rPr>
            <w:rFonts w:ascii="Times New Roman" w:hAnsi="Times New Roman" w:cs="Times New Roman"/>
            <w:rPrChange w:id="1783" w:author="Simon Brandl" w:date="2020-06-01T21:02:00Z">
              <w:rPr>
                <w:rFonts w:ascii="Times New Roman" w:hAnsi="Times New Roman" w:cs="Times New Roman"/>
              </w:rPr>
            </w:rPrChange>
          </w:rPr>
          <w:t xml:space="preserve"> The impact of temperature on marine phytoplankton resource allocation and metabolism. </w:t>
        </w:r>
        <w:r w:rsidRPr="008478E0">
          <w:rPr>
            <w:rFonts w:ascii="Times New Roman" w:hAnsi="Times New Roman" w:cs="Times New Roman"/>
            <w:i/>
            <w:iCs/>
            <w:rPrChange w:id="1784" w:author="Simon Brandl" w:date="2020-06-01T21:02:00Z">
              <w:rPr>
                <w:rFonts w:ascii="Times New Roman" w:hAnsi="Times New Roman" w:cs="Times New Roman"/>
                <w:i/>
                <w:iCs/>
              </w:rPr>
            </w:rPrChange>
          </w:rPr>
          <w:t>Nature Climate Change</w:t>
        </w:r>
        <w:r w:rsidRPr="008478E0">
          <w:rPr>
            <w:rFonts w:ascii="Times New Roman" w:hAnsi="Times New Roman" w:cs="Times New Roman"/>
            <w:rPrChange w:id="1785"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786" w:author="Simon Brandl" w:date="2020-06-01T21:02:00Z">
              <w:rPr>
                <w:rFonts w:ascii="Times New Roman" w:hAnsi="Times New Roman" w:cs="Times New Roman"/>
                <w:b/>
                <w:bCs/>
              </w:rPr>
            </w:rPrChange>
          </w:rPr>
          <w:t>3</w:t>
        </w:r>
        <w:r w:rsidRPr="008478E0">
          <w:rPr>
            <w:rFonts w:ascii="Times New Roman" w:hAnsi="Times New Roman" w:cs="Times New Roman"/>
            <w:rPrChange w:id="1787" w:author="Simon Brandl" w:date="2020-06-01T21:02:00Z">
              <w:rPr>
                <w:rFonts w:ascii="Times New Roman" w:hAnsi="Times New Roman" w:cs="Times New Roman"/>
              </w:rPr>
            </w:rPrChange>
          </w:rPr>
          <w:t>, 979 (2013).</w:t>
        </w:r>
      </w:ins>
    </w:p>
    <w:p w14:paraId="7F64C2AC" w14:textId="77777777" w:rsidR="008478E0" w:rsidRPr="008478E0" w:rsidRDefault="008478E0" w:rsidP="008478E0">
      <w:pPr>
        <w:pStyle w:val="Bibliography"/>
        <w:rPr>
          <w:ins w:id="1788" w:author="Simon Brandl" w:date="2020-06-01T21:02:00Z"/>
          <w:rFonts w:ascii="Times New Roman" w:hAnsi="Times New Roman" w:cs="Times New Roman"/>
          <w:rPrChange w:id="1789" w:author="Simon Brandl" w:date="2020-06-01T21:02:00Z">
            <w:rPr>
              <w:ins w:id="1790" w:author="Simon Brandl" w:date="2020-06-01T21:02:00Z"/>
              <w:rFonts w:ascii="Times New Roman" w:hAnsi="Times New Roman" w:cs="Times New Roman"/>
            </w:rPr>
          </w:rPrChange>
        </w:rPr>
        <w:pPrChange w:id="1791" w:author="Simon Brandl" w:date="2020-06-01T21:02:00Z">
          <w:pPr>
            <w:widowControl w:val="0"/>
            <w:autoSpaceDE w:val="0"/>
            <w:autoSpaceDN w:val="0"/>
            <w:adjustRightInd w:val="0"/>
          </w:pPr>
        </w:pPrChange>
      </w:pPr>
      <w:ins w:id="1792" w:author="Simon Brandl" w:date="2020-06-01T21:02:00Z">
        <w:r w:rsidRPr="008478E0">
          <w:rPr>
            <w:rFonts w:ascii="Times New Roman" w:hAnsi="Times New Roman" w:cs="Times New Roman"/>
            <w:rPrChange w:id="1793" w:author="Simon Brandl" w:date="2020-06-01T21:02:00Z">
              <w:rPr>
                <w:rFonts w:ascii="Times New Roman" w:hAnsi="Times New Roman" w:cs="Times New Roman"/>
              </w:rPr>
            </w:rPrChange>
          </w:rPr>
          <w:t>18.</w:t>
        </w:r>
        <w:r w:rsidRPr="008478E0">
          <w:rPr>
            <w:rFonts w:ascii="Times New Roman" w:hAnsi="Times New Roman" w:cs="Times New Roman"/>
            <w:rPrChange w:id="1794"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795" w:author="Simon Brandl" w:date="2020-06-01T21:02:00Z">
              <w:rPr>
                <w:rFonts w:ascii="Times New Roman" w:hAnsi="Times New Roman" w:cs="Times New Roman"/>
              </w:rPr>
            </w:rPrChange>
          </w:rPr>
          <w:t>Barneche</w:t>
        </w:r>
        <w:proofErr w:type="spellEnd"/>
        <w:r w:rsidRPr="008478E0">
          <w:rPr>
            <w:rFonts w:ascii="Times New Roman" w:hAnsi="Times New Roman" w:cs="Times New Roman"/>
            <w:rPrChange w:id="1796" w:author="Simon Brandl" w:date="2020-06-01T21:02:00Z">
              <w:rPr>
                <w:rFonts w:ascii="Times New Roman" w:hAnsi="Times New Roman" w:cs="Times New Roman"/>
              </w:rPr>
            </w:rPrChange>
          </w:rPr>
          <w:t xml:space="preserve">, D. R. &amp; Allen, A. P. The energetics of fish growth and how it constrains food‐web trophic structure. </w:t>
        </w:r>
        <w:r w:rsidRPr="008478E0">
          <w:rPr>
            <w:rFonts w:ascii="Times New Roman" w:hAnsi="Times New Roman" w:cs="Times New Roman"/>
            <w:i/>
            <w:iCs/>
            <w:rPrChange w:id="1797" w:author="Simon Brandl" w:date="2020-06-01T21:02:00Z">
              <w:rPr>
                <w:rFonts w:ascii="Times New Roman" w:hAnsi="Times New Roman" w:cs="Times New Roman"/>
                <w:i/>
                <w:iCs/>
              </w:rPr>
            </w:rPrChange>
          </w:rPr>
          <w:t>Ecology letters</w:t>
        </w:r>
        <w:r w:rsidRPr="008478E0">
          <w:rPr>
            <w:rFonts w:ascii="Times New Roman" w:hAnsi="Times New Roman" w:cs="Times New Roman"/>
            <w:rPrChange w:id="179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799" w:author="Simon Brandl" w:date="2020-06-01T21:02:00Z">
              <w:rPr>
                <w:rFonts w:ascii="Times New Roman" w:hAnsi="Times New Roman" w:cs="Times New Roman"/>
                <w:b/>
                <w:bCs/>
              </w:rPr>
            </w:rPrChange>
          </w:rPr>
          <w:t>21</w:t>
        </w:r>
        <w:r w:rsidRPr="008478E0">
          <w:rPr>
            <w:rFonts w:ascii="Times New Roman" w:hAnsi="Times New Roman" w:cs="Times New Roman"/>
            <w:rPrChange w:id="1800" w:author="Simon Brandl" w:date="2020-06-01T21:02:00Z">
              <w:rPr>
                <w:rFonts w:ascii="Times New Roman" w:hAnsi="Times New Roman" w:cs="Times New Roman"/>
              </w:rPr>
            </w:rPrChange>
          </w:rPr>
          <w:t>, 836–844 (2018).</w:t>
        </w:r>
      </w:ins>
    </w:p>
    <w:p w14:paraId="578D31B3" w14:textId="77777777" w:rsidR="008478E0" w:rsidRPr="008478E0" w:rsidRDefault="008478E0" w:rsidP="008478E0">
      <w:pPr>
        <w:pStyle w:val="Bibliography"/>
        <w:rPr>
          <w:ins w:id="1801" w:author="Simon Brandl" w:date="2020-06-01T21:02:00Z"/>
          <w:rFonts w:ascii="Times New Roman" w:hAnsi="Times New Roman" w:cs="Times New Roman"/>
          <w:rPrChange w:id="1802" w:author="Simon Brandl" w:date="2020-06-01T21:02:00Z">
            <w:rPr>
              <w:ins w:id="1803" w:author="Simon Brandl" w:date="2020-06-01T21:02:00Z"/>
              <w:rFonts w:ascii="Times New Roman" w:hAnsi="Times New Roman" w:cs="Times New Roman"/>
            </w:rPr>
          </w:rPrChange>
        </w:rPr>
        <w:pPrChange w:id="1804" w:author="Simon Brandl" w:date="2020-06-01T21:02:00Z">
          <w:pPr>
            <w:widowControl w:val="0"/>
            <w:autoSpaceDE w:val="0"/>
            <w:autoSpaceDN w:val="0"/>
            <w:adjustRightInd w:val="0"/>
          </w:pPr>
        </w:pPrChange>
      </w:pPr>
      <w:ins w:id="1805" w:author="Simon Brandl" w:date="2020-06-01T21:02:00Z">
        <w:r w:rsidRPr="008478E0">
          <w:rPr>
            <w:rFonts w:ascii="Times New Roman" w:hAnsi="Times New Roman" w:cs="Times New Roman"/>
            <w:rPrChange w:id="1806" w:author="Simon Brandl" w:date="2020-06-01T21:02:00Z">
              <w:rPr>
                <w:rFonts w:ascii="Times New Roman" w:hAnsi="Times New Roman" w:cs="Times New Roman"/>
              </w:rPr>
            </w:rPrChange>
          </w:rPr>
          <w:t>19.</w:t>
        </w:r>
        <w:r w:rsidRPr="008478E0">
          <w:rPr>
            <w:rFonts w:ascii="Times New Roman" w:hAnsi="Times New Roman" w:cs="Times New Roman"/>
            <w:rPrChange w:id="1807" w:author="Simon Brandl" w:date="2020-06-01T21:02:00Z">
              <w:rPr>
                <w:rFonts w:ascii="Times New Roman" w:hAnsi="Times New Roman" w:cs="Times New Roman"/>
              </w:rPr>
            </w:rPrChange>
          </w:rPr>
          <w:tab/>
          <w:t xml:space="preserve">Chesson, P. Mechanisms of maintenance of species diversity. </w:t>
        </w:r>
        <w:r w:rsidRPr="008478E0">
          <w:rPr>
            <w:rFonts w:ascii="Times New Roman" w:hAnsi="Times New Roman" w:cs="Times New Roman"/>
            <w:i/>
            <w:iCs/>
            <w:rPrChange w:id="1808" w:author="Simon Brandl" w:date="2020-06-01T21:02:00Z">
              <w:rPr>
                <w:rFonts w:ascii="Times New Roman" w:hAnsi="Times New Roman" w:cs="Times New Roman"/>
                <w:i/>
                <w:iCs/>
              </w:rPr>
            </w:rPrChange>
          </w:rPr>
          <w:t>Annual review of Ecology and Systematics</w:t>
        </w:r>
        <w:r w:rsidRPr="008478E0">
          <w:rPr>
            <w:rFonts w:ascii="Times New Roman" w:hAnsi="Times New Roman" w:cs="Times New Roman"/>
            <w:rPrChange w:id="180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810" w:author="Simon Brandl" w:date="2020-06-01T21:02:00Z">
              <w:rPr>
                <w:rFonts w:ascii="Times New Roman" w:hAnsi="Times New Roman" w:cs="Times New Roman"/>
                <w:b/>
                <w:bCs/>
              </w:rPr>
            </w:rPrChange>
          </w:rPr>
          <w:t>31</w:t>
        </w:r>
        <w:r w:rsidRPr="008478E0">
          <w:rPr>
            <w:rFonts w:ascii="Times New Roman" w:hAnsi="Times New Roman" w:cs="Times New Roman"/>
            <w:rPrChange w:id="1811" w:author="Simon Brandl" w:date="2020-06-01T21:02:00Z">
              <w:rPr>
                <w:rFonts w:ascii="Times New Roman" w:hAnsi="Times New Roman" w:cs="Times New Roman"/>
              </w:rPr>
            </w:rPrChange>
          </w:rPr>
          <w:t>, 343–366 (2000).</w:t>
        </w:r>
      </w:ins>
    </w:p>
    <w:p w14:paraId="5EB88B8C" w14:textId="77777777" w:rsidR="008478E0" w:rsidRPr="008478E0" w:rsidRDefault="008478E0" w:rsidP="008478E0">
      <w:pPr>
        <w:pStyle w:val="Bibliography"/>
        <w:rPr>
          <w:ins w:id="1812" w:author="Simon Brandl" w:date="2020-06-01T21:02:00Z"/>
          <w:rFonts w:ascii="Times New Roman" w:hAnsi="Times New Roman" w:cs="Times New Roman"/>
          <w:rPrChange w:id="1813" w:author="Simon Brandl" w:date="2020-06-01T21:02:00Z">
            <w:rPr>
              <w:ins w:id="1814" w:author="Simon Brandl" w:date="2020-06-01T21:02:00Z"/>
              <w:rFonts w:ascii="Times New Roman" w:hAnsi="Times New Roman" w:cs="Times New Roman"/>
            </w:rPr>
          </w:rPrChange>
        </w:rPr>
        <w:pPrChange w:id="1815" w:author="Simon Brandl" w:date="2020-06-01T21:02:00Z">
          <w:pPr>
            <w:widowControl w:val="0"/>
            <w:autoSpaceDE w:val="0"/>
            <w:autoSpaceDN w:val="0"/>
            <w:adjustRightInd w:val="0"/>
          </w:pPr>
        </w:pPrChange>
      </w:pPr>
      <w:ins w:id="1816" w:author="Simon Brandl" w:date="2020-06-01T21:02:00Z">
        <w:r w:rsidRPr="008478E0">
          <w:rPr>
            <w:rFonts w:ascii="Times New Roman" w:hAnsi="Times New Roman" w:cs="Times New Roman"/>
            <w:rPrChange w:id="1817" w:author="Simon Brandl" w:date="2020-06-01T21:02:00Z">
              <w:rPr>
                <w:rFonts w:ascii="Times New Roman" w:hAnsi="Times New Roman" w:cs="Times New Roman"/>
              </w:rPr>
            </w:rPrChange>
          </w:rPr>
          <w:t>20.</w:t>
        </w:r>
        <w:r w:rsidRPr="008478E0">
          <w:rPr>
            <w:rFonts w:ascii="Times New Roman" w:hAnsi="Times New Roman" w:cs="Times New Roman"/>
            <w:rPrChange w:id="1818" w:author="Simon Brandl" w:date="2020-06-01T21:02:00Z">
              <w:rPr>
                <w:rFonts w:ascii="Times New Roman" w:hAnsi="Times New Roman" w:cs="Times New Roman"/>
              </w:rPr>
            </w:rPrChange>
          </w:rPr>
          <w:tab/>
          <w:t xml:space="preserve">Barnes, A. D. </w:t>
        </w:r>
        <w:r w:rsidRPr="008478E0">
          <w:rPr>
            <w:rFonts w:ascii="Times New Roman" w:hAnsi="Times New Roman" w:cs="Times New Roman"/>
            <w:i/>
            <w:iCs/>
            <w:rPrChange w:id="1819" w:author="Simon Brandl" w:date="2020-06-01T21:02:00Z">
              <w:rPr>
                <w:rFonts w:ascii="Times New Roman" w:hAnsi="Times New Roman" w:cs="Times New Roman"/>
                <w:i/>
                <w:iCs/>
              </w:rPr>
            </w:rPrChange>
          </w:rPr>
          <w:t>et al.</w:t>
        </w:r>
        <w:r w:rsidRPr="008478E0">
          <w:rPr>
            <w:rFonts w:ascii="Times New Roman" w:hAnsi="Times New Roman" w:cs="Times New Roman"/>
            <w:rPrChange w:id="1820" w:author="Simon Brandl" w:date="2020-06-01T21:02:00Z">
              <w:rPr>
                <w:rFonts w:ascii="Times New Roman" w:hAnsi="Times New Roman" w:cs="Times New Roman"/>
              </w:rPr>
            </w:rPrChange>
          </w:rPr>
          <w:t xml:space="preserve"> Energy flux: the link between multitrophic biodiversity and ecosystem functioning. </w:t>
        </w:r>
        <w:r w:rsidRPr="008478E0">
          <w:rPr>
            <w:rFonts w:ascii="Times New Roman" w:hAnsi="Times New Roman" w:cs="Times New Roman"/>
            <w:i/>
            <w:iCs/>
            <w:rPrChange w:id="1821" w:author="Simon Brandl" w:date="2020-06-01T21:02:00Z">
              <w:rPr>
                <w:rFonts w:ascii="Times New Roman" w:hAnsi="Times New Roman" w:cs="Times New Roman"/>
                <w:i/>
                <w:iCs/>
              </w:rPr>
            </w:rPrChange>
          </w:rPr>
          <w:t>Trends in ecology &amp; evolution</w:t>
        </w:r>
        <w:r w:rsidRPr="008478E0">
          <w:rPr>
            <w:rFonts w:ascii="Times New Roman" w:hAnsi="Times New Roman" w:cs="Times New Roman"/>
            <w:rPrChange w:id="1822"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823" w:author="Simon Brandl" w:date="2020-06-01T21:02:00Z">
              <w:rPr>
                <w:rFonts w:ascii="Times New Roman" w:hAnsi="Times New Roman" w:cs="Times New Roman"/>
                <w:b/>
                <w:bCs/>
              </w:rPr>
            </w:rPrChange>
          </w:rPr>
          <w:t>33</w:t>
        </w:r>
        <w:r w:rsidRPr="008478E0">
          <w:rPr>
            <w:rFonts w:ascii="Times New Roman" w:hAnsi="Times New Roman" w:cs="Times New Roman"/>
            <w:rPrChange w:id="1824" w:author="Simon Brandl" w:date="2020-06-01T21:02:00Z">
              <w:rPr>
                <w:rFonts w:ascii="Times New Roman" w:hAnsi="Times New Roman" w:cs="Times New Roman"/>
              </w:rPr>
            </w:rPrChange>
          </w:rPr>
          <w:t>, 186–197 (2018).</w:t>
        </w:r>
      </w:ins>
    </w:p>
    <w:p w14:paraId="68CE6CCC" w14:textId="77777777" w:rsidR="008478E0" w:rsidRPr="008478E0" w:rsidRDefault="008478E0" w:rsidP="008478E0">
      <w:pPr>
        <w:pStyle w:val="Bibliography"/>
        <w:rPr>
          <w:ins w:id="1825" w:author="Simon Brandl" w:date="2020-06-01T21:02:00Z"/>
          <w:rFonts w:ascii="Times New Roman" w:hAnsi="Times New Roman" w:cs="Times New Roman"/>
          <w:rPrChange w:id="1826" w:author="Simon Brandl" w:date="2020-06-01T21:02:00Z">
            <w:rPr>
              <w:ins w:id="1827" w:author="Simon Brandl" w:date="2020-06-01T21:02:00Z"/>
              <w:rFonts w:ascii="Times New Roman" w:hAnsi="Times New Roman" w:cs="Times New Roman"/>
            </w:rPr>
          </w:rPrChange>
        </w:rPr>
        <w:pPrChange w:id="1828" w:author="Simon Brandl" w:date="2020-06-01T21:02:00Z">
          <w:pPr>
            <w:widowControl w:val="0"/>
            <w:autoSpaceDE w:val="0"/>
            <w:autoSpaceDN w:val="0"/>
            <w:adjustRightInd w:val="0"/>
          </w:pPr>
        </w:pPrChange>
      </w:pPr>
      <w:ins w:id="1829" w:author="Simon Brandl" w:date="2020-06-01T21:02:00Z">
        <w:r w:rsidRPr="008478E0">
          <w:rPr>
            <w:rFonts w:ascii="Times New Roman" w:hAnsi="Times New Roman" w:cs="Times New Roman"/>
            <w:rPrChange w:id="1830" w:author="Simon Brandl" w:date="2020-06-01T21:02:00Z">
              <w:rPr>
                <w:rFonts w:ascii="Times New Roman" w:hAnsi="Times New Roman" w:cs="Times New Roman"/>
              </w:rPr>
            </w:rPrChange>
          </w:rPr>
          <w:t>21.</w:t>
        </w:r>
        <w:r w:rsidRPr="008478E0">
          <w:rPr>
            <w:rFonts w:ascii="Times New Roman" w:hAnsi="Times New Roman" w:cs="Times New Roman"/>
            <w:rPrChange w:id="1831"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832" w:author="Simon Brandl" w:date="2020-06-01T21:02:00Z">
              <w:rPr>
                <w:rFonts w:ascii="Times New Roman" w:hAnsi="Times New Roman" w:cs="Times New Roman"/>
              </w:rPr>
            </w:rPrChange>
          </w:rPr>
          <w:t>Brandl</w:t>
        </w:r>
        <w:proofErr w:type="spellEnd"/>
        <w:r w:rsidRPr="008478E0">
          <w:rPr>
            <w:rFonts w:ascii="Times New Roman" w:hAnsi="Times New Roman" w:cs="Times New Roman"/>
            <w:rPrChange w:id="1833" w:author="Simon Brandl" w:date="2020-06-01T21:02:00Z">
              <w:rPr>
                <w:rFonts w:ascii="Times New Roman" w:hAnsi="Times New Roman" w:cs="Times New Roman"/>
              </w:rPr>
            </w:rPrChange>
          </w:rPr>
          <w:t xml:space="preserve">, S. J. </w:t>
        </w:r>
        <w:r w:rsidRPr="008478E0">
          <w:rPr>
            <w:rFonts w:ascii="Times New Roman" w:hAnsi="Times New Roman" w:cs="Times New Roman"/>
            <w:i/>
            <w:iCs/>
            <w:rPrChange w:id="1834" w:author="Simon Brandl" w:date="2020-06-01T21:02:00Z">
              <w:rPr>
                <w:rFonts w:ascii="Times New Roman" w:hAnsi="Times New Roman" w:cs="Times New Roman"/>
                <w:i/>
                <w:iCs/>
              </w:rPr>
            </w:rPrChange>
          </w:rPr>
          <w:t>et al.</w:t>
        </w:r>
        <w:r w:rsidRPr="008478E0">
          <w:rPr>
            <w:rFonts w:ascii="Times New Roman" w:hAnsi="Times New Roman" w:cs="Times New Roman"/>
            <w:rPrChange w:id="1835" w:author="Simon Brandl" w:date="2020-06-01T21:02:00Z">
              <w:rPr>
                <w:rFonts w:ascii="Times New Roman" w:hAnsi="Times New Roman" w:cs="Times New Roman"/>
              </w:rPr>
            </w:rPrChange>
          </w:rPr>
          <w:t xml:space="preserve"> Coral reef ecosystem functioning: eight core processes and the role of biodiversity. </w:t>
        </w:r>
        <w:r w:rsidRPr="008478E0">
          <w:rPr>
            <w:rFonts w:ascii="Times New Roman" w:hAnsi="Times New Roman" w:cs="Times New Roman"/>
            <w:i/>
            <w:iCs/>
            <w:rPrChange w:id="1836" w:author="Simon Brandl" w:date="2020-06-01T21:02:00Z">
              <w:rPr>
                <w:rFonts w:ascii="Times New Roman" w:hAnsi="Times New Roman" w:cs="Times New Roman"/>
                <w:i/>
                <w:iCs/>
              </w:rPr>
            </w:rPrChange>
          </w:rPr>
          <w:t>Frontiers in Ecology and the Environment</w:t>
        </w:r>
        <w:r w:rsidRPr="008478E0">
          <w:rPr>
            <w:rFonts w:ascii="Times New Roman" w:hAnsi="Times New Roman" w:cs="Times New Roman"/>
            <w:rPrChange w:id="1837" w:author="Simon Brandl" w:date="2020-06-01T21:02:00Z">
              <w:rPr>
                <w:rFonts w:ascii="Times New Roman" w:hAnsi="Times New Roman" w:cs="Times New Roman"/>
              </w:rPr>
            </w:rPrChange>
          </w:rPr>
          <w:t xml:space="preserve"> (2019).</w:t>
        </w:r>
      </w:ins>
    </w:p>
    <w:p w14:paraId="5230C060" w14:textId="77777777" w:rsidR="008478E0" w:rsidRPr="008478E0" w:rsidRDefault="008478E0" w:rsidP="008478E0">
      <w:pPr>
        <w:pStyle w:val="Bibliography"/>
        <w:rPr>
          <w:ins w:id="1838" w:author="Simon Brandl" w:date="2020-06-01T21:02:00Z"/>
          <w:rFonts w:ascii="Times New Roman" w:hAnsi="Times New Roman" w:cs="Times New Roman"/>
          <w:rPrChange w:id="1839" w:author="Simon Brandl" w:date="2020-06-01T21:02:00Z">
            <w:rPr>
              <w:ins w:id="1840" w:author="Simon Brandl" w:date="2020-06-01T21:02:00Z"/>
              <w:rFonts w:ascii="Times New Roman" w:hAnsi="Times New Roman" w:cs="Times New Roman"/>
            </w:rPr>
          </w:rPrChange>
        </w:rPr>
        <w:pPrChange w:id="1841" w:author="Simon Brandl" w:date="2020-06-01T21:02:00Z">
          <w:pPr>
            <w:widowControl w:val="0"/>
            <w:autoSpaceDE w:val="0"/>
            <w:autoSpaceDN w:val="0"/>
            <w:adjustRightInd w:val="0"/>
          </w:pPr>
        </w:pPrChange>
      </w:pPr>
      <w:ins w:id="1842" w:author="Simon Brandl" w:date="2020-06-01T21:02:00Z">
        <w:r w:rsidRPr="008478E0">
          <w:rPr>
            <w:rFonts w:ascii="Times New Roman" w:hAnsi="Times New Roman" w:cs="Times New Roman"/>
            <w:rPrChange w:id="1843" w:author="Simon Brandl" w:date="2020-06-01T21:02:00Z">
              <w:rPr>
                <w:rFonts w:ascii="Times New Roman" w:hAnsi="Times New Roman" w:cs="Times New Roman"/>
              </w:rPr>
            </w:rPrChange>
          </w:rPr>
          <w:lastRenderedPageBreak/>
          <w:t>22.</w:t>
        </w:r>
        <w:r w:rsidRPr="008478E0">
          <w:rPr>
            <w:rFonts w:ascii="Times New Roman" w:hAnsi="Times New Roman" w:cs="Times New Roman"/>
            <w:rPrChange w:id="1844" w:author="Simon Brandl" w:date="2020-06-01T21:02:00Z">
              <w:rPr>
                <w:rFonts w:ascii="Times New Roman" w:hAnsi="Times New Roman" w:cs="Times New Roman"/>
              </w:rPr>
            </w:rPrChange>
          </w:rPr>
          <w:tab/>
          <w:t xml:space="preserve">Spalding, M. </w:t>
        </w:r>
        <w:r w:rsidRPr="008478E0">
          <w:rPr>
            <w:rFonts w:ascii="Times New Roman" w:hAnsi="Times New Roman" w:cs="Times New Roman"/>
            <w:i/>
            <w:iCs/>
            <w:rPrChange w:id="1845" w:author="Simon Brandl" w:date="2020-06-01T21:02:00Z">
              <w:rPr>
                <w:rFonts w:ascii="Times New Roman" w:hAnsi="Times New Roman" w:cs="Times New Roman"/>
                <w:i/>
                <w:iCs/>
              </w:rPr>
            </w:rPrChange>
          </w:rPr>
          <w:t>et al.</w:t>
        </w:r>
        <w:r w:rsidRPr="008478E0">
          <w:rPr>
            <w:rFonts w:ascii="Times New Roman" w:hAnsi="Times New Roman" w:cs="Times New Roman"/>
            <w:rPrChange w:id="1846" w:author="Simon Brandl" w:date="2020-06-01T21:02:00Z">
              <w:rPr>
                <w:rFonts w:ascii="Times New Roman" w:hAnsi="Times New Roman" w:cs="Times New Roman"/>
              </w:rPr>
            </w:rPrChange>
          </w:rPr>
          <w:t xml:space="preserve"> Mapping the global value and distribution of coral reef tourism. </w:t>
        </w:r>
        <w:r w:rsidRPr="008478E0">
          <w:rPr>
            <w:rFonts w:ascii="Times New Roman" w:hAnsi="Times New Roman" w:cs="Times New Roman"/>
            <w:i/>
            <w:iCs/>
            <w:rPrChange w:id="1847" w:author="Simon Brandl" w:date="2020-06-01T21:02:00Z">
              <w:rPr>
                <w:rFonts w:ascii="Times New Roman" w:hAnsi="Times New Roman" w:cs="Times New Roman"/>
                <w:i/>
                <w:iCs/>
              </w:rPr>
            </w:rPrChange>
          </w:rPr>
          <w:t>Marine Policy</w:t>
        </w:r>
        <w:r w:rsidRPr="008478E0">
          <w:rPr>
            <w:rFonts w:ascii="Times New Roman" w:hAnsi="Times New Roman" w:cs="Times New Roman"/>
            <w:rPrChange w:id="184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849" w:author="Simon Brandl" w:date="2020-06-01T21:02:00Z">
              <w:rPr>
                <w:rFonts w:ascii="Times New Roman" w:hAnsi="Times New Roman" w:cs="Times New Roman"/>
                <w:b/>
                <w:bCs/>
              </w:rPr>
            </w:rPrChange>
          </w:rPr>
          <w:t>82</w:t>
        </w:r>
        <w:r w:rsidRPr="008478E0">
          <w:rPr>
            <w:rFonts w:ascii="Times New Roman" w:hAnsi="Times New Roman" w:cs="Times New Roman"/>
            <w:rPrChange w:id="1850" w:author="Simon Brandl" w:date="2020-06-01T21:02:00Z">
              <w:rPr>
                <w:rFonts w:ascii="Times New Roman" w:hAnsi="Times New Roman" w:cs="Times New Roman"/>
              </w:rPr>
            </w:rPrChange>
          </w:rPr>
          <w:t>, 104–113 (2017).</w:t>
        </w:r>
      </w:ins>
    </w:p>
    <w:p w14:paraId="3350FCCA" w14:textId="77777777" w:rsidR="008478E0" w:rsidRPr="008478E0" w:rsidRDefault="008478E0" w:rsidP="008478E0">
      <w:pPr>
        <w:pStyle w:val="Bibliography"/>
        <w:rPr>
          <w:ins w:id="1851" w:author="Simon Brandl" w:date="2020-06-01T21:02:00Z"/>
          <w:rFonts w:ascii="Times New Roman" w:hAnsi="Times New Roman" w:cs="Times New Roman"/>
          <w:rPrChange w:id="1852" w:author="Simon Brandl" w:date="2020-06-01T21:02:00Z">
            <w:rPr>
              <w:ins w:id="1853" w:author="Simon Brandl" w:date="2020-06-01T21:02:00Z"/>
              <w:rFonts w:ascii="Times New Roman" w:hAnsi="Times New Roman" w:cs="Times New Roman"/>
            </w:rPr>
          </w:rPrChange>
        </w:rPr>
        <w:pPrChange w:id="1854" w:author="Simon Brandl" w:date="2020-06-01T21:02:00Z">
          <w:pPr>
            <w:widowControl w:val="0"/>
            <w:autoSpaceDE w:val="0"/>
            <w:autoSpaceDN w:val="0"/>
            <w:adjustRightInd w:val="0"/>
          </w:pPr>
        </w:pPrChange>
      </w:pPr>
      <w:ins w:id="1855" w:author="Simon Brandl" w:date="2020-06-01T21:02:00Z">
        <w:r w:rsidRPr="008478E0">
          <w:rPr>
            <w:rFonts w:ascii="Times New Roman" w:hAnsi="Times New Roman" w:cs="Times New Roman"/>
            <w:rPrChange w:id="1856" w:author="Simon Brandl" w:date="2020-06-01T21:02:00Z">
              <w:rPr>
                <w:rFonts w:ascii="Times New Roman" w:hAnsi="Times New Roman" w:cs="Times New Roman"/>
              </w:rPr>
            </w:rPrChange>
          </w:rPr>
          <w:t>23.</w:t>
        </w:r>
        <w:r w:rsidRPr="008478E0">
          <w:rPr>
            <w:rFonts w:ascii="Times New Roman" w:hAnsi="Times New Roman" w:cs="Times New Roman"/>
            <w:rPrChange w:id="1857" w:author="Simon Brandl" w:date="2020-06-01T21:02:00Z">
              <w:rPr>
                <w:rFonts w:ascii="Times New Roman" w:hAnsi="Times New Roman" w:cs="Times New Roman"/>
              </w:rPr>
            </w:rPrChange>
          </w:rPr>
          <w:tab/>
          <w:t xml:space="preserve">Hughes, T. P. </w:t>
        </w:r>
        <w:r w:rsidRPr="008478E0">
          <w:rPr>
            <w:rFonts w:ascii="Times New Roman" w:hAnsi="Times New Roman" w:cs="Times New Roman"/>
            <w:i/>
            <w:iCs/>
            <w:rPrChange w:id="1858" w:author="Simon Brandl" w:date="2020-06-01T21:02:00Z">
              <w:rPr>
                <w:rFonts w:ascii="Times New Roman" w:hAnsi="Times New Roman" w:cs="Times New Roman"/>
                <w:i/>
                <w:iCs/>
              </w:rPr>
            </w:rPrChange>
          </w:rPr>
          <w:t>et al.</w:t>
        </w:r>
        <w:r w:rsidRPr="008478E0">
          <w:rPr>
            <w:rFonts w:ascii="Times New Roman" w:hAnsi="Times New Roman" w:cs="Times New Roman"/>
            <w:rPrChange w:id="1859" w:author="Simon Brandl" w:date="2020-06-01T21:02:00Z">
              <w:rPr>
                <w:rFonts w:ascii="Times New Roman" w:hAnsi="Times New Roman" w:cs="Times New Roman"/>
              </w:rPr>
            </w:rPrChange>
          </w:rPr>
          <w:t xml:space="preserve"> Spatial and temporal patterns of mass bleaching of corals in the Anthropocene. </w:t>
        </w:r>
        <w:r w:rsidRPr="008478E0">
          <w:rPr>
            <w:rFonts w:ascii="Times New Roman" w:hAnsi="Times New Roman" w:cs="Times New Roman"/>
            <w:i/>
            <w:iCs/>
            <w:rPrChange w:id="1860" w:author="Simon Brandl" w:date="2020-06-01T21:02:00Z">
              <w:rPr>
                <w:rFonts w:ascii="Times New Roman" w:hAnsi="Times New Roman" w:cs="Times New Roman"/>
                <w:i/>
                <w:iCs/>
              </w:rPr>
            </w:rPrChange>
          </w:rPr>
          <w:t>Science</w:t>
        </w:r>
        <w:r w:rsidRPr="008478E0">
          <w:rPr>
            <w:rFonts w:ascii="Times New Roman" w:hAnsi="Times New Roman" w:cs="Times New Roman"/>
            <w:rPrChange w:id="186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862" w:author="Simon Brandl" w:date="2020-06-01T21:02:00Z">
              <w:rPr>
                <w:rFonts w:ascii="Times New Roman" w:hAnsi="Times New Roman" w:cs="Times New Roman"/>
                <w:b/>
                <w:bCs/>
              </w:rPr>
            </w:rPrChange>
          </w:rPr>
          <w:t>359</w:t>
        </w:r>
        <w:r w:rsidRPr="008478E0">
          <w:rPr>
            <w:rFonts w:ascii="Times New Roman" w:hAnsi="Times New Roman" w:cs="Times New Roman"/>
            <w:rPrChange w:id="1863" w:author="Simon Brandl" w:date="2020-06-01T21:02:00Z">
              <w:rPr>
                <w:rFonts w:ascii="Times New Roman" w:hAnsi="Times New Roman" w:cs="Times New Roman"/>
              </w:rPr>
            </w:rPrChange>
          </w:rPr>
          <w:t>, 80–83 (2018).</w:t>
        </w:r>
      </w:ins>
    </w:p>
    <w:p w14:paraId="44FEAA06" w14:textId="77777777" w:rsidR="008478E0" w:rsidRPr="008478E0" w:rsidRDefault="008478E0" w:rsidP="008478E0">
      <w:pPr>
        <w:pStyle w:val="Bibliography"/>
        <w:rPr>
          <w:ins w:id="1864" w:author="Simon Brandl" w:date="2020-06-01T21:02:00Z"/>
          <w:rFonts w:ascii="Times New Roman" w:hAnsi="Times New Roman" w:cs="Times New Roman"/>
          <w:rPrChange w:id="1865" w:author="Simon Brandl" w:date="2020-06-01T21:02:00Z">
            <w:rPr>
              <w:ins w:id="1866" w:author="Simon Brandl" w:date="2020-06-01T21:02:00Z"/>
              <w:rFonts w:ascii="Times New Roman" w:hAnsi="Times New Roman" w:cs="Times New Roman"/>
            </w:rPr>
          </w:rPrChange>
        </w:rPr>
        <w:pPrChange w:id="1867" w:author="Simon Brandl" w:date="2020-06-01T21:02:00Z">
          <w:pPr>
            <w:widowControl w:val="0"/>
            <w:autoSpaceDE w:val="0"/>
            <w:autoSpaceDN w:val="0"/>
            <w:adjustRightInd w:val="0"/>
          </w:pPr>
        </w:pPrChange>
      </w:pPr>
      <w:ins w:id="1868" w:author="Simon Brandl" w:date="2020-06-01T21:02:00Z">
        <w:r w:rsidRPr="008478E0">
          <w:rPr>
            <w:rFonts w:ascii="Times New Roman" w:hAnsi="Times New Roman" w:cs="Times New Roman"/>
            <w:rPrChange w:id="1869" w:author="Simon Brandl" w:date="2020-06-01T21:02:00Z">
              <w:rPr>
                <w:rFonts w:ascii="Times New Roman" w:hAnsi="Times New Roman" w:cs="Times New Roman"/>
              </w:rPr>
            </w:rPrChange>
          </w:rPr>
          <w:t>24.</w:t>
        </w:r>
        <w:r w:rsidRPr="008478E0">
          <w:rPr>
            <w:rFonts w:ascii="Times New Roman" w:hAnsi="Times New Roman" w:cs="Times New Roman"/>
            <w:rPrChange w:id="1870" w:author="Simon Brandl" w:date="2020-06-01T21:02:00Z">
              <w:rPr>
                <w:rFonts w:ascii="Times New Roman" w:hAnsi="Times New Roman" w:cs="Times New Roman"/>
              </w:rPr>
            </w:rPrChange>
          </w:rPr>
          <w:tab/>
          <w:t xml:space="preserve">Pratchett, M. S., </w:t>
        </w:r>
        <w:proofErr w:type="spellStart"/>
        <w:r w:rsidRPr="008478E0">
          <w:rPr>
            <w:rFonts w:ascii="Times New Roman" w:hAnsi="Times New Roman" w:cs="Times New Roman"/>
            <w:rPrChange w:id="1871" w:author="Simon Brandl" w:date="2020-06-01T21:02:00Z">
              <w:rPr>
                <w:rFonts w:ascii="Times New Roman" w:hAnsi="Times New Roman" w:cs="Times New Roman"/>
              </w:rPr>
            </w:rPrChange>
          </w:rPr>
          <w:t>Hoey</w:t>
        </w:r>
        <w:proofErr w:type="spellEnd"/>
        <w:r w:rsidRPr="008478E0">
          <w:rPr>
            <w:rFonts w:ascii="Times New Roman" w:hAnsi="Times New Roman" w:cs="Times New Roman"/>
            <w:rPrChange w:id="1872" w:author="Simon Brandl" w:date="2020-06-01T21:02:00Z">
              <w:rPr>
                <w:rFonts w:ascii="Times New Roman" w:hAnsi="Times New Roman" w:cs="Times New Roman"/>
              </w:rPr>
            </w:rPrChange>
          </w:rPr>
          <w:t xml:space="preserve">, A. S., Wilson, S. K., Messmer, V. &amp; Graham, N. A. Changes in biodiversity and functioning of reef fish assemblages following coral bleaching and coral loss. </w:t>
        </w:r>
        <w:r w:rsidRPr="008478E0">
          <w:rPr>
            <w:rFonts w:ascii="Times New Roman" w:hAnsi="Times New Roman" w:cs="Times New Roman"/>
            <w:i/>
            <w:iCs/>
            <w:rPrChange w:id="1873" w:author="Simon Brandl" w:date="2020-06-01T21:02:00Z">
              <w:rPr>
                <w:rFonts w:ascii="Times New Roman" w:hAnsi="Times New Roman" w:cs="Times New Roman"/>
                <w:i/>
                <w:iCs/>
              </w:rPr>
            </w:rPrChange>
          </w:rPr>
          <w:t>Diversity</w:t>
        </w:r>
        <w:r w:rsidRPr="008478E0">
          <w:rPr>
            <w:rFonts w:ascii="Times New Roman" w:hAnsi="Times New Roman" w:cs="Times New Roman"/>
            <w:rPrChange w:id="187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875" w:author="Simon Brandl" w:date="2020-06-01T21:02:00Z">
              <w:rPr>
                <w:rFonts w:ascii="Times New Roman" w:hAnsi="Times New Roman" w:cs="Times New Roman"/>
                <w:b/>
                <w:bCs/>
              </w:rPr>
            </w:rPrChange>
          </w:rPr>
          <w:t>3</w:t>
        </w:r>
        <w:r w:rsidRPr="008478E0">
          <w:rPr>
            <w:rFonts w:ascii="Times New Roman" w:hAnsi="Times New Roman" w:cs="Times New Roman"/>
            <w:rPrChange w:id="1876" w:author="Simon Brandl" w:date="2020-06-01T21:02:00Z">
              <w:rPr>
                <w:rFonts w:ascii="Times New Roman" w:hAnsi="Times New Roman" w:cs="Times New Roman"/>
              </w:rPr>
            </w:rPrChange>
          </w:rPr>
          <w:t>, 424–452 (2011).</w:t>
        </w:r>
      </w:ins>
    </w:p>
    <w:p w14:paraId="78CD7D72" w14:textId="77777777" w:rsidR="008478E0" w:rsidRPr="008478E0" w:rsidRDefault="008478E0" w:rsidP="008478E0">
      <w:pPr>
        <w:pStyle w:val="Bibliography"/>
        <w:rPr>
          <w:ins w:id="1877" w:author="Simon Brandl" w:date="2020-06-01T21:02:00Z"/>
          <w:rFonts w:ascii="Times New Roman" w:hAnsi="Times New Roman" w:cs="Times New Roman"/>
          <w:rPrChange w:id="1878" w:author="Simon Brandl" w:date="2020-06-01T21:02:00Z">
            <w:rPr>
              <w:ins w:id="1879" w:author="Simon Brandl" w:date="2020-06-01T21:02:00Z"/>
              <w:rFonts w:ascii="Times New Roman" w:hAnsi="Times New Roman" w:cs="Times New Roman"/>
            </w:rPr>
          </w:rPrChange>
        </w:rPr>
        <w:pPrChange w:id="1880" w:author="Simon Brandl" w:date="2020-06-01T21:02:00Z">
          <w:pPr>
            <w:widowControl w:val="0"/>
            <w:autoSpaceDE w:val="0"/>
            <w:autoSpaceDN w:val="0"/>
            <w:adjustRightInd w:val="0"/>
          </w:pPr>
        </w:pPrChange>
      </w:pPr>
      <w:ins w:id="1881" w:author="Simon Brandl" w:date="2020-06-01T21:02:00Z">
        <w:r w:rsidRPr="008478E0">
          <w:rPr>
            <w:rFonts w:ascii="Times New Roman" w:hAnsi="Times New Roman" w:cs="Times New Roman"/>
            <w:rPrChange w:id="1882" w:author="Simon Brandl" w:date="2020-06-01T21:02:00Z">
              <w:rPr>
                <w:rFonts w:ascii="Times New Roman" w:hAnsi="Times New Roman" w:cs="Times New Roman"/>
              </w:rPr>
            </w:rPrChange>
          </w:rPr>
          <w:t>25.</w:t>
        </w:r>
        <w:r w:rsidRPr="008478E0">
          <w:rPr>
            <w:rFonts w:ascii="Times New Roman" w:hAnsi="Times New Roman" w:cs="Times New Roman"/>
            <w:rPrChange w:id="1883"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884" w:author="Simon Brandl" w:date="2020-06-01T21:02:00Z">
              <w:rPr>
                <w:rFonts w:ascii="Times New Roman" w:hAnsi="Times New Roman" w:cs="Times New Roman"/>
              </w:rPr>
            </w:rPrChange>
          </w:rPr>
          <w:t>Brandl</w:t>
        </w:r>
        <w:proofErr w:type="spellEnd"/>
        <w:r w:rsidRPr="008478E0">
          <w:rPr>
            <w:rFonts w:ascii="Times New Roman" w:hAnsi="Times New Roman" w:cs="Times New Roman"/>
            <w:rPrChange w:id="1885" w:author="Simon Brandl" w:date="2020-06-01T21:02:00Z">
              <w:rPr>
                <w:rFonts w:ascii="Times New Roman" w:hAnsi="Times New Roman" w:cs="Times New Roman"/>
              </w:rPr>
            </w:rPrChange>
          </w:rPr>
          <w:t xml:space="preserve">, S. J., Emslie, M. J. &amp; </w:t>
        </w:r>
        <w:proofErr w:type="spellStart"/>
        <w:r w:rsidRPr="008478E0">
          <w:rPr>
            <w:rFonts w:ascii="Times New Roman" w:hAnsi="Times New Roman" w:cs="Times New Roman"/>
            <w:rPrChange w:id="1886" w:author="Simon Brandl" w:date="2020-06-01T21:02:00Z">
              <w:rPr>
                <w:rFonts w:ascii="Times New Roman" w:hAnsi="Times New Roman" w:cs="Times New Roman"/>
              </w:rPr>
            </w:rPrChange>
          </w:rPr>
          <w:t>Ceccarelli</w:t>
        </w:r>
        <w:proofErr w:type="spellEnd"/>
        <w:r w:rsidRPr="008478E0">
          <w:rPr>
            <w:rFonts w:ascii="Times New Roman" w:hAnsi="Times New Roman" w:cs="Times New Roman"/>
            <w:rPrChange w:id="1887" w:author="Simon Brandl" w:date="2020-06-01T21:02:00Z">
              <w:rPr>
                <w:rFonts w:ascii="Times New Roman" w:hAnsi="Times New Roman" w:cs="Times New Roman"/>
              </w:rPr>
            </w:rPrChange>
          </w:rPr>
          <w:t xml:space="preserve">, D. M. Habitat degradation increases functional originality in highly diverse coral reef fish assemblages. </w:t>
        </w:r>
        <w:r w:rsidRPr="008478E0">
          <w:rPr>
            <w:rFonts w:ascii="Times New Roman" w:hAnsi="Times New Roman" w:cs="Times New Roman"/>
            <w:i/>
            <w:iCs/>
            <w:rPrChange w:id="1888" w:author="Simon Brandl" w:date="2020-06-01T21:02:00Z">
              <w:rPr>
                <w:rFonts w:ascii="Times New Roman" w:hAnsi="Times New Roman" w:cs="Times New Roman"/>
                <w:i/>
                <w:iCs/>
              </w:rPr>
            </w:rPrChange>
          </w:rPr>
          <w:t>Ecosphere</w:t>
        </w:r>
        <w:r w:rsidRPr="008478E0">
          <w:rPr>
            <w:rFonts w:ascii="Times New Roman" w:hAnsi="Times New Roman" w:cs="Times New Roman"/>
            <w:rPrChange w:id="188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890" w:author="Simon Brandl" w:date="2020-06-01T21:02:00Z">
              <w:rPr>
                <w:rFonts w:ascii="Times New Roman" w:hAnsi="Times New Roman" w:cs="Times New Roman"/>
                <w:b/>
                <w:bCs/>
              </w:rPr>
            </w:rPrChange>
          </w:rPr>
          <w:t>7</w:t>
        </w:r>
        <w:r w:rsidRPr="008478E0">
          <w:rPr>
            <w:rFonts w:ascii="Times New Roman" w:hAnsi="Times New Roman" w:cs="Times New Roman"/>
            <w:rPrChange w:id="1891" w:author="Simon Brandl" w:date="2020-06-01T21:02:00Z">
              <w:rPr>
                <w:rFonts w:ascii="Times New Roman" w:hAnsi="Times New Roman" w:cs="Times New Roman"/>
              </w:rPr>
            </w:rPrChange>
          </w:rPr>
          <w:t>, (2016).</w:t>
        </w:r>
      </w:ins>
    </w:p>
    <w:p w14:paraId="7E527360" w14:textId="77777777" w:rsidR="008478E0" w:rsidRPr="008478E0" w:rsidRDefault="008478E0" w:rsidP="008478E0">
      <w:pPr>
        <w:pStyle w:val="Bibliography"/>
        <w:rPr>
          <w:ins w:id="1892" w:author="Simon Brandl" w:date="2020-06-01T21:02:00Z"/>
          <w:rFonts w:ascii="Times New Roman" w:hAnsi="Times New Roman" w:cs="Times New Roman"/>
          <w:rPrChange w:id="1893" w:author="Simon Brandl" w:date="2020-06-01T21:02:00Z">
            <w:rPr>
              <w:ins w:id="1894" w:author="Simon Brandl" w:date="2020-06-01T21:02:00Z"/>
              <w:rFonts w:ascii="Times New Roman" w:hAnsi="Times New Roman" w:cs="Times New Roman"/>
            </w:rPr>
          </w:rPrChange>
        </w:rPr>
        <w:pPrChange w:id="1895" w:author="Simon Brandl" w:date="2020-06-01T21:02:00Z">
          <w:pPr>
            <w:widowControl w:val="0"/>
            <w:autoSpaceDE w:val="0"/>
            <w:autoSpaceDN w:val="0"/>
            <w:adjustRightInd w:val="0"/>
          </w:pPr>
        </w:pPrChange>
      </w:pPr>
      <w:ins w:id="1896" w:author="Simon Brandl" w:date="2020-06-01T21:02:00Z">
        <w:r w:rsidRPr="008478E0">
          <w:rPr>
            <w:rFonts w:ascii="Times New Roman" w:hAnsi="Times New Roman" w:cs="Times New Roman"/>
            <w:rPrChange w:id="1897" w:author="Simon Brandl" w:date="2020-06-01T21:02:00Z">
              <w:rPr>
                <w:rFonts w:ascii="Times New Roman" w:hAnsi="Times New Roman" w:cs="Times New Roman"/>
              </w:rPr>
            </w:rPrChange>
          </w:rPr>
          <w:t>26.</w:t>
        </w:r>
        <w:r w:rsidRPr="008478E0">
          <w:rPr>
            <w:rFonts w:ascii="Times New Roman" w:hAnsi="Times New Roman" w:cs="Times New Roman"/>
            <w:rPrChange w:id="189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899" w:author="Simon Brandl" w:date="2020-06-01T21:02:00Z">
              <w:rPr>
                <w:rFonts w:ascii="Times New Roman" w:hAnsi="Times New Roman" w:cs="Times New Roman"/>
              </w:rPr>
            </w:rPrChange>
          </w:rPr>
          <w:t>Fontoura</w:t>
        </w:r>
        <w:proofErr w:type="spellEnd"/>
        <w:r w:rsidRPr="008478E0">
          <w:rPr>
            <w:rFonts w:ascii="Times New Roman" w:hAnsi="Times New Roman" w:cs="Times New Roman"/>
            <w:rPrChange w:id="1900" w:author="Simon Brandl" w:date="2020-06-01T21:02:00Z">
              <w:rPr>
                <w:rFonts w:ascii="Times New Roman" w:hAnsi="Times New Roman" w:cs="Times New Roman"/>
              </w:rPr>
            </w:rPrChange>
          </w:rPr>
          <w:t xml:space="preserve">, L. </w:t>
        </w:r>
        <w:r w:rsidRPr="008478E0">
          <w:rPr>
            <w:rFonts w:ascii="Times New Roman" w:hAnsi="Times New Roman" w:cs="Times New Roman"/>
            <w:i/>
            <w:iCs/>
            <w:rPrChange w:id="1901" w:author="Simon Brandl" w:date="2020-06-01T21:02:00Z">
              <w:rPr>
                <w:rFonts w:ascii="Times New Roman" w:hAnsi="Times New Roman" w:cs="Times New Roman"/>
                <w:i/>
                <w:iCs/>
              </w:rPr>
            </w:rPrChange>
          </w:rPr>
          <w:t>et al.</w:t>
        </w:r>
        <w:r w:rsidRPr="008478E0">
          <w:rPr>
            <w:rFonts w:ascii="Times New Roman" w:hAnsi="Times New Roman" w:cs="Times New Roman"/>
            <w:rPrChange w:id="1902" w:author="Simon Brandl" w:date="2020-06-01T21:02:00Z">
              <w:rPr>
                <w:rFonts w:ascii="Times New Roman" w:hAnsi="Times New Roman" w:cs="Times New Roman"/>
              </w:rPr>
            </w:rPrChange>
          </w:rPr>
          <w:t xml:space="preserve"> Climate‐driven shift in coral morphological structure predicts decline of juvenile reef fishes. </w:t>
        </w:r>
        <w:r w:rsidRPr="008478E0">
          <w:rPr>
            <w:rFonts w:ascii="Times New Roman" w:hAnsi="Times New Roman" w:cs="Times New Roman"/>
            <w:i/>
            <w:iCs/>
            <w:rPrChange w:id="1903" w:author="Simon Brandl" w:date="2020-06-01T21:02:00Z">
              <w:rPr>
                <w:rFonts w:ascii="Times New Roman" w:hAnsi="Times New Roman" w:cs="Times New Roman"/>
                <w:i/>
                <w:iCs/>
              </w:rPr>
            </w:rPrChange>
          </w:rPr>
          <w:t>Global change biology</w:t>
        </w:r>
        <w:r w:rsidRPr="008478E0">
          <w:rPr>
            <w:rFonts w:ascii="Times New Roman" w:hAnsi="Times New Roman" w:cs="Times New Roman"/>
            <w:rPrChange w:id="1904" w:author="Simon Brandl" w:date="2020-06-01T21:02:00Z">
              <w:rPr>
                <w:rFonts w:ascii="Times New Roman" w:hAnsi="Times New Roman" w:cs="Times New Roman"/>
              </w:rPr>
            </w:rPrChange>
          </w:rPr>
          <w:t xml:space="preserve"> (2019).</w:t>
        </w:r>
      </w:ins>
    </w:p>
    <w:p w14:paraId="3C21188B" w14:textId="77777777" w:rsidR="008478E0" w:rsidRPr="008478E0" w:rsidRDefault="008478E0" w:rsidP="008478E0">
      <w:pPr>
        <w:pStyle w:val="Bibliography"/>
        <w:rPr>
          <w:ins w:id="1905" w:author="Simon Brandl" w:date="2020-06-01T21:02:00Z"/>
          <w:rFonts w:ascii="Times New Roman" w:hAnsi="Times New Roman" w:cs="Times New Roman"/>
          <w:rPrChange w:id="1906" w:author="Simon Brandl" w:date="2020-06-01T21:02:00Z">
            <w:rPr>
              <w:ins w:id="1907" w:author="Simon Brandl" w:date="2020-06-01T21:02:00Z"/>
              <w:rFonts w:ascii="Times New Roman" w:hAnsi="Times New Roman" w:cs="Times New Roman"/>
            </w:rPr>
          </w:rPrChange>
        </w:rPr>
        <w:pPrChange w:id="1908" w:author="Simon Brandl" w:date="2020-06-01T21:02:00Z">
          <w:pPr>
            <w:widowControl w:val="0"/>
            <w:autoSpaceDE w:val="0"/>
            <w:autoSpaceDN w:val="0"/>
            <w:adjustRightInd w:val="0"/>
          </w:pPr>
        </w:pPrChange>
      </w:pPr>
      <w:ins w:id="1909" w:author="Simon Brandl" w:date="2020-06-01T21:02:00Z">
        <w:r w:rsidRPr="008478E0">
          <w:rPr>
            <w:rFonts w:ascii="Times New Roman" w:hAnsi="Times New Roman" w:cs="Times New Roman"/>
            <w:rPrChange w:id="1910" w:author="Simon Brandl" w:date="2020-06-01T21:02:00Z">
              <w:rPr>
                <w:rFonts w:ascii="Times New Roman" w:hAnsi="Times New Roman" w:cs="Times New Roman"/>
              </w:rPr>
            </w:rPrChange>
          </w:rPr>
          <w:t>27.</w:t>
        </w:r>
        <w:r w:rsidRPr="008478E0">
          <w:rPr>
            <w:rFonts w:ascii="Times New Roman" w:hAnsi="Times New Roman" w:cs="Times New Roman"/>
            <w:rPrChange w:id="1911" w:author="Simon Brandl" w:date="2020-06-01T21:02:00Z">
              <w:rPr>
                <w:rFonts w:ascii="Times New Roman" w:hAnsi="Times New Roman" w:cs="Times New Roman"/>
              </w:rPr>
            </w:rPrChange>
          </w:rPr>
          <w:tab/>
          <w:t xml:space="preserve">Bellwood, D. R., </w:t>
        </w:r>
        <w:proofErr w:type="spellStart"/>
        <w:r w:rsidRPr="008478E0">
          <w:rPr>
            <w:rFonts w:ascii="Times New Roman" w:hAnsi="Times New Roman" w:cs="Times New Roman"/>
            <w:rPrChange w:id="1912" w:author="Simon Brandl" w:date="2020-06-01T21:02:00Z">
              <w:rPr>
                <w:rFonts w:ascii="Times New Roman" w:hAnsi="Times New Roman" w:cs="Times New Roman"/>
              </w:rPr>
            </w:rPrChange>
          </w:rPr>
          <w:t>Hoey</w:t>
        </w:r>
        <w:proofErr w:type="spellEnd"/>
        <w:r w:rsidRPr="008478E0">
          <w:rPr>
            <w:rFonts w:ascii="Times New Roman" w:hAnsi="Times New Roman" w:cs="Times New Roman"/>
            <w:rPrChange w:id="1913" w:author="Simon Brandl" w:date="2020-06-01T21:02:00Z">
              <w:rPr>
                <w:rFonts w:ascii="Times New Roman" w:hAnsi="Times New Roman" w:cs="Times New Roman"/>
              </w:rPr>
            </w:rPrChange>
          </w:rPr>
          <w:t xml:space="preserve">, A. S., Ackerman, J. L. &amp; </w:t>
        </w:r>
        <w:proofErr w:type="spellStart"/>
        <w:r w:rsidRPr="008478E0">
          <w:rPr>
            <w:rFonts w:ascii="Times New Roman" w:hAnsi="Times New Roman" w:cs="Times New Roman"/>
            <w:rPrChange w:id="1914" w:author="Simon Brandl" w:date="2020-06-01T21:02:00Z">
              <w:rPr>
                <w:rFonts w:ascii="Times New Roman" w:hAnsi="Times New Roman" w:cs="Times New Roman"/>
              </w:rPr>
            </w:rPrChange>
          </w:rPr>
          <w:t>Depczynski</w:t>
        </w:r>
        <w:proofErr w:type="spellEnd"/>
        <w:r w:rsidRPr="008478E0">
          <w:rPr>
            <w:rFonts w:ascii="Times New Roman" w:hAnsi="Times New Roman" w:cs="Times New Roman"/>
            <w:rPrChange w:id="1915" w:author="Simon Brandl" w:date="2020-06-01T21:02:00Z">
              <w:rPr>
                <w:rFonts w:ascii="Times New Roman" w:hAnsi="Times New Roman" w:cs="Times New Roman"/>
              </w:rPr>
            </w:rPrChange>
          </w:rPr>
          <w:t xml:space="preserve">, M. Coral bleaching, reef fish community phase shifts and the resilience of coral reefs. </w:t>
        </w:r>
        <w:r w:rsidRPr="008478E0">
          <w:rPr>
            <w:rFonts w:ascii="Times New Roman" w:hAnsi="Times New Roman" w:cs="Times New Roman"/>
            <w:i/>
            <w:iCs/>
            <w:rPrChange w:id="1916" w:author="Simon Brandl" w:date="2020-06-01T21:02:00Z">
              <w:rPr>
                <w:rFonts w:ascii="Times New Roman" w:hAnsi="Times New Roman" w:cs="Times New Roman"/>
                <w:i/>
                <w:iCs/>
              </w:rPr>
            </w:rPrChange>
          </w:rPr>
          <w:t>Global Change Biology</w:t>
        </w:r>
        <w:r w:rsidRPr="008478E0">
          <w:rPr>
            <w:rFonts w:ascii="Times New Roman" w:hAnsi="Times New Roman" w:cs="Times New Roman"/>
            <w:rPrChange w:id="1917"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918" w:author="Simon Brandl" w:date="2020-06-01T21:02:00Z">
              <w:rPr>
                <w:rFonts w:ascii="Times New Roman" w:hAnsi="Times New Roman" w:cs="Times New Roman"/>
                <w:b/>
                <w:bCs/>
              </w:rPr>
            </w:rPrChange>
          </w:rPr>
          <w:t>12</w:t>
        </w:r>
        <w:r w:rsidRPr="008478E0">
          <w:rPr>
            <w:rFonts w:ascii="Times New Roman" w:hAnsi="Times New Roman" w:cs="Times New Roman"/>
            <w:rPrChange w:id="1919" w:author="Simon Brandl" w:date="2020-06-01T21:02:00Z">
              <w:rPr>
                <w:rFonts w:ascii="Times New Roman" w:hAnsi="Times New Roman" w:cs="Times New Roman"/>
              </w:rPr>
            </w:rPrChange>
          </w:rPr>
          <w:t>, 1587–1594 (2006).</w:t>
        </w:r>
      </w:ins>
    </w:p>
    <w:p w14:paraId="5CB77146" w14:textId="77777777" w:rsidR="008478E0" w:rsidRPr="008478E0" w:rsidRDefault="008478E0" w:rsidP="008478E0">
      <w:pPr>
        <w:pStyle w:val="Bibliography"/>
        <w:rPr>
          <w:ins w:id="1920" w:author="Simon Brandl" w:date="2020-06-01T21:02:00Z"/>
          <w:rFonts w:ascii="Times New Roman" w:hAnsi="Times New Roman" w:cs="Times New Roman"/>
          <w:rPrChange w:id="1921" w:author="Simon Brandl" w:date="2020-06-01T21:02:00Z">
            <w:rPr>
              <w:ins w:id="1922" w:author="Simon Brandl" w:date="2020-06-01T21:02:00Z"/>
              <w:rFonts w:ascii="Times New Roman" w:hAnsi="Times New Roman" w:cs="Times New Roman"/>
            </w:rPr>
          </w:rPrChange>
        </w:rPr>
        <w:pPrChange w:id="1923" w:author="Simon Brandl" w:date="2020-06-01T21:02:00Z">
          <w:pPr>
            <w:widowControl w:val="0"/>
            <w:autoSpaceDE w:val="0"/>
            <w:autoSpaceDN w:val="0"/>
            <w:adjustRightInd w:val="0"/>
          </w:pPr>
        </w:pPrChange>
      </w:pPr>
      <w:ins w:id="1924" w:author="Simon Brandl" w:date="2020-06-01T21:02:00Z">
        <w:r w:rsidRPr="008478E0">
          <w:rPr>
            <w:rFonts w:ascii="Times New Roman" w:hAnsi="Times New Roman" w:cs="Times New Roman"/>
            <w:rPrChange w:id="1925" w:author="Simon Brandl" w:date="2020-06-01T21:02:00Z">
              <w:rPr>
                <w:rFonts w:ascii="Times New Roman" w:hAnsi="Times New Roman" w:cs="Times New Roman"/>
              </w:rPr>
            </w:rPrChange>
          </w:rPr>
          <w:t>28.</w:t>
        </w:r>
        <w:r w:rsidRPr="008478E0">
          <w:rPr>
            <w:rFonts w:ascii="Times New Roman" w:hAnsi="Times New Roman" w:cs="Times New Roman"/>
            <w:rPrChange w:id="1926" w:author="Simon Brandl" w:date="2020-06-01T21:02:00Z">
              <w:rPr>
                <w:rFonts w:ascii="Times New Roman" w:hAnsi="Times New Roman" w:cs="Times New Roman"/>
              </w:rPr>
            </w:rPrChange>
          </w:rPr>
          <w:tab/>
          <w:t xml:space="preserve">Robinson, J. P. </w:t>
        </w:r>
        <w:r w:rsidRPr="008478E0">
          <w:rPr>
            <w:rFonts w:ascii="Times New Roman" w:hAnsi="Times New Roman" w:cs="Times New Roman"/>
            <w:i/>
            <w:iCs/>
            <w:rPrChange w:id="1927" w:author="Simon Brandl" w:date="2020-06-01T21:02:00Z">
              <w:rPr>
                <w:rFonts w:ascii="Times New Roman" w:hAnsi="Times New Roman" w:cs="Times New Roman"/>
                <w:i/>
                <w:iCs/>
              </w:rPr>
            </w:rPrChange>
          </w:rPr>
          <w:t>et al.</w:t>
        </w:r>
        <w:r w:rsidRPr="008478E0">
          <w:rPr>
            <w:rFonts w:ascii="Times New Roman" w:hAnsi="Times New Roman" w:cs="Times New Roman"/>
            <w:rPrChange w:id="1928" w:author="Simon Brandl" w:date="2020-06-01T21:02:00Z">
              <w:rPr>
                <w:rFonts w:ascii="Times New Roman" w:hAnsi="Times New Roman" w:cs="Times New Roman"/>
              </w:rPr>
            </w:rPrChange>
          </w:rPr>
          <w:t xml:space="preserve"> Productive instability of coral reef fisheries after climate-driven regime shifts. </w:t>
        </w:r>
        <w:r w:rsidRPr="008478E0">
          <w:rPr>
            <w:rFonts w:ascii="Times New Roman" w:hAnsi="Times New Roman" w:cs="Times New Roman"/>
            <w:i/>
            <w:iCs/>
            <w:rPrChange w:id="1929" w:author="Simon Brandl" w:date="2020-06-01T21:02:00Z">
              <w:rPr>
                <w:rFonts w:ascii="Times New Roman" w:hAnsi="Times New Roman" w:cs="Times New Roman"/>
                <w:i/>
                <w:iCs/>
              </w:rPr>
            </w:rPrChange>
          </w:rPr>
          <w:t>Nature ecology &amp; evolution</w:t>
        </w:r>
        <w:r w:rsidRPr="008478E0">
          <w:rPr>
            <w:rFonts w:ascii="Times New Roman" w:hAnsi="Times New Roman" w:cs="Times New Roman"/>
            <w:rPrChange w:id="1930"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931" w:author="Simon Brandl" w:date="2020-06-01T21:02:00Z">
              <w:rPr>
                <w:rFonts w:ascii="Times New Roman" w:hAnsi="Times New Roman" w:cs="Times New Roman"/>
                <w:b/>
                <w:bCs/>
              </w:rPr>
            </w:rPrChange>
          </w:rPr>
          <w:t>3</w:t>
        </w:r>
        <w:r w:rsidRPr="008478E0">
          <w:rPr>
            <w:rFonts w:ascii="Times New Roman" w:hAnsi="Times New Roman" w:cs="Times New Roman"/>
            <w:rPrChange w:id="1932" w:author="Simon Brandl" w:date="2020-06-01T21:02:00Z">
              <w:rPr>
                <w:rFonts w:ascii="Times New Roman" w:hAnsi="Times New Roman" w:cs="Times New Roman"/>
              </w:rPr>
            </w:rPrChange>
          </w:rPr>
          <w:t>, 183 (2019).</w:t>
        </w:r>
      </w:ins>
    </w:p>
    <w:p w14:paraId="04817009" w14:textId="77777777" w:rsidR="008478E0" w:rsidRPr="008478E0" w:rsidRDefault="008478E0" w:rsidP="008478E0">
      <w:pPr>
        <w:pStyle w:val="Bibliography"/>
        <w:rPr>
          <w:ins w:id="1933" w:author="Simon Brandl" w:date="2020-06-01T21:02:00Z"/>
          <w:rFonts w:ascii="Times New Roman" w:hAnsi="Times New Roman" w:cs="Times New Roman"/>
          <w:rPrChange w:id="1934" w:author="Simon Brandl" w:date="2020-06-01T21:02:00Z">
            <w:rPr>
              <w:ins w:id="1935" w:author="Simon Brandl" w:date="2020-06-01T21:02:00Z"/>
              <w:rFonts w:ascii="Times New Roman" w:hAnsi="Times New Roman" w:cs="Times New Roman"/>
            </w:rPr>
          </w:rPrChange>
        </w:rPr>
        <w:pPrChange w:id="1936" w:author="Simon Brandl" w:date="2020-06-01T21:02:00Z">
          <w:pPr>
            <w:widowControl w:val="0"/>
            <w:autoSpaceDE w:val="0"/>
            <w:autoSpaceDN w:val="0"/>
            <w:adjustRightInd w:val="0"/>
          </w:pPr>
        </w:pPrChange>
      </w:pPr>
      <w:ins w:id="1937" w:author="Simon Brandl" w:date="2020-06-01T21:02:00Z">
        <w:r w:rsidRPr="008478E0">
          <w:rPr>
            <w:rFonts w:ascii="Times New Roman" w:hAnsi="Times New Roman" w:cs="Times New Roman"/>
            <w:rPrChange w:id="1938" w:author="Simon Brandl" w:date="2020-06-01T21:02:00Z">
              <w:rPr>
                <w:rFonts w:ascii="Times New Roman" w:hAnsi="Times New Roman" w:cs="Times New Roman"/>
              </w:rPr>
            </w:rPrChange>
          </w:rPr>
          <w:t>29.</w:t>
        </w:r>
        <w:r w:rsidRPr="008478E0">
          <w:rPr>
            <w:rFonts w:ascii="Times New Roman" w:hAnsi="Times New Roman" w:cs="Times New Roman"/>
            <w:rPrChange w:id="1939"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940" w:author="Simon Brandl" w:date="2020-06-01T21:02:00Z">
              <w:rPr>
                <w:rFonts w:ascii="Times New Roman" w:hAnsi="Times New Roman" w:cs="Times New Roman"/>
              </w:rPr>
            </w:rPrChange>
          </w:rPr>
          <w:t>Wismer</w:t>
        </w:r>
        <w:proofErr w:type="spellEnd"/>
        <w:r w:rsidRPr="008478E0">
          <w:rPr>
            <w:rFonts w:ascii="Times New Roman" w:hAnsi="Times New Roman" w:cs="Times New Roman"/>
            <w:rPrChange w:id="1941" w:author="Simon Brandl" w:date="2020-06-01T21:02:00Z">
              <w:rPr>
                <w:rFonts w:ascii="Times New Roman" w:hAnsi="Times New Roman" w:cs="Times New Roman"/>
              </w:rPr>
            </w:rPrChange>
          </w:rPr>
          <w:t xml:space="preserve">, S., </w:t>
        </w:r>
        <w:proofErr w:type="spellStart"/>
        <w:r w:rsidRPr="008478E0">
          <w:rPr>
            <w:rFonts w:ascii="Times New Roman" w:hAnsi="Times New Roman" w:cs="Times New Roman"/>
            <w:rPrChange w:id="1942" w:author="Simon Brandl" w:date="2020-06-01T21:02:00Z">
              <w:rPr>
                <w:rFonts w:ascii="Times New Roman" w:hAnsi="Times New Roman" w:cs="Times New Roman"/>
              </w:rPr>
            </w:rPrChange>
          </w:rPr>
          <w:t>Tebbett</w:t>
        </w:r>
        <w:proofErr w:type="spellEnd"/>
        <w:r w:rsidRPr="008478E0">
          <w:rPr>
            <w:rFonts w:ascii="Times New Roman" w:hAnsi="Times New Roman" w:cs="Times New Roman"/>
            <w:rPrChange w:id="1943" w:author="Simon Brandl" w:date="2020-06-01T21:02:00Z">
              <w:rPr>
                <w:rFonts w:ascii="Times New Roman" w:hAnsi="Times New Roman" w:cs="Times New Roman"/>
              </w:rPr>
            </w:rPrChange>
          </w:rPr>
          <w:t xml:space="preserve">, S. B., </w:t>
        </w:r>
        <w:proofErr w:type="spellStart"/>
        <w:r w:rsidRPr="008478E0">
          <w:rPr>
            <w:rFonts w:ascii="Times New Roman" w:hAnsi="Times New Roman" w:cs="Times New Roman"/>
            <w:rPrChange w:id="1944" w:author="Simon Brandl" w:date="2020-06-01T21:02:00Z">
              <w:rPr>
                <w:rFonts w:ascii="Times New Roman" w:hAnsi="Times New Roman" w:cs="Times New Roman"/>
              </w:rPr>
            </w:rPrChange>
          </w:rPr>
          <w:t>Streit</w:t>
        </w:r>
        <w:proofErr w:type="spellEnd"/>
        <w:r w:rsidRPr="008478E0">
          <w:rPr>
            <w:rFonts w:ascii="Times New Roman" w:hAnsi="Times New Roman" w:cs="Times New Roman"/>
            <w:rPrChange w:id="1945" w:author="Simon Brandl" w:date="2020-06-01T21:02:00Z">
              <w:rPr>
                <w:rFonts w:ascii="Times New Roman" w:hAnsi="Times New Roman" w:cs="Times New Roman"/>
              </w:rPr>
            </w:rPrChange>
          </w:rPr>
          <w:t xml:space="preserve">, R. P. &amp; Bellwood, D. R. Young fishes persist despite coral loss on the Great Barrier Reef. </w:t>
        </w:r>
        <w:r w:rsidRPr="008478E0">
          <w:rPr>
            <w:rFonts w:ascii="Times New Roman" w:hAnsi="Times New Roman" w:cs="Times New Roman"/>
            <w:i/>
            <w:iCs/>
            <w:rPrChange w:id="1946" w:author="Simon Brandl" w:date="2020-06-01T21:02:00Z">
              <w:rPr>
                <w:rFonts w:ascii="Times New Roman" w:hAnsi="Times New Roman" w:cs="Times New Roman"/>
                <w:i/>
                <w:iCs/>
              </w:rPr>
            </w:rPrChange>
          </w:rPr>
          <w:t>Communications Biology</w:t>
        </w:r>
        <w:r w:rsidRPr="008478E0">
          <w:rPr>
            <w:rFonts w:ascii="Times New Roman" w:hAnsi="Times New Roman" w:cs="Times New Roman"/>
            <w:rPrChange w:id="1947"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948" w:author="Simon Brandl" w:date="2020-06-01T21:02:00Z">
              <w:rPr>
                <w:rFonts w:ascii="Times New Roman" w:hAnsi="Times New Roman" w:cs="Times New Roman"/>
                <w:b/>
                <w:bCs/>
              </w:rPr>
            </w:rPrChange>
          </w:rPr>
          <w:t>2</w:t>
        </w:r>
        <w:r w:rsidRPr="008478E0">
          <w:rPr>
            <w:rFonts w:ascii="Times New Roman" w:hAnsi="Times New Roman" w:cs="Times New Roman"/>
            <w:rPrChange w:id="1949" w:author="Simon Brandl" w:date="2020-06-01T21:02:00Z">
              <w:rPr>
                <w:rFonts w:ascii="Times New Roman" w:hAnsi="Times New Roman" w:cs="Times New Roman"/>
              </w:rPr>
            </w:rPrChange>
          </w:rPr>
          <w:t>, 456 (2019).</w:t>
        </w:r>
      </w:ins>
    </w:p>
    <w:p w14:paraId="74B3C86E" w14:textId="77777777" w:rsidR="008478E0" w:rsidRPr="008478E0" w:rsidRDefault="008478E0" w:rsidP="008478E0">
      <w:pPr>
        <w:pStyle w:val="Bibliography"/>
        <w:rPr>
          <w:ins w:id="1950" w:author="Simon Brandl" w:date="2020-06-01T21:02:00Z"/>
          <w:rFonts w:ascii="Times New Roman" w:hAnsi="Times New Roman" w:cs="Times New Roman"/>
          <w:rPrChange w:id="1951" w:author="Simon Brandl" w:date="2020-06-01T21:02:00Z">
            <w:rPr>
              <w:ins w:id="1952" w:author="Simon Brandl" w:date="2020-06-01T21:02:00Z"/>
              <w:rFonts w:ascii="Times New Roman" w:hAnsi="Times New Roman" w:cs="Times New Roman"/>
            </w:rPr>
          </w:rPrChange>
        </w:rPr>
        <w:pPrChange w:id="1953" w:author="Simon Brandl" w:date="2020-06-01T21:02:00Z">
          <w:pPr>
            <w:widowControl w:val="0"/>
            <w:autoSpaceDE w:val="0"/>
            <w:autoSpaceDN w:val="0"/>
            <w:adjustRightInd w:val="0"/>
          </w:pPr>
        </w:pPrChange>
      </w:pPr>
      <w:ins w:id="1954" w:author="Simon Brandl" w:date="2020-06-01T21:02:00Z">
        <w:r w:rsidRPr="008478E0">
          <w:rPr>
            <w:rFonts w:ascii="Times New Roman" w:hAnsi="Times New Roman" w:cs="Times New Roman"/>
            <w:rPrChange w:id="1955" w:author="Simon Brandl" w:date="2020-06-01T21:02:00Z">
              <w:rPr>
                <w:rFonts w:ascii="Times New Roman" w:hAnsi="Times New Roman" w:cs="Times New Roman"/>
              </w:rPr>
            </w:rPrChange>
          </w:rPr>
          <w:t>30.</w:t>
        </w:r>
        <w:r w:rsidRPr="008478E0">
          <w:rPr>
            <w:rFonts w:ascii="Times New Roman" w:hAnsi="Times New Roman" w:cs="Times New Roman"/>
            <w:rPrChange w:id="1956" w:author="Simon Brandl" w:date="2020-06-01T21:02:00Z">
              <w:rPr>
                <w:rFonts w:ascii="Times New Roman" w:hAnsi="Times New Roman" w:cs="Times New Roman"/>
              </w:rPr>
            </w:rPrChange>
          </w:rPr>
          <w:tab/>
          <w:t xml:space="preserve">Taylor, B. M. </w:t>
        </w:r>
        <w:r w:rsidRPr="008478E0">
          <w:rPr>
            <w:rFonts w:ascii="Times New Roman" w:hAnsi="Times New Roman" w:cs="Times New Roman"/>
            <w:i/>
            <w:iCs/>
            <w:rPrChange w:id="1957" w:author="Simon Brandl" w:date="2020-06-01T21:02:00Z">
              <w:rPr>
                <w:rFonts w:ascii="Times New Roman" w:hAnsi="Times New Roman" w:cs="Times New Roman"/>
                <w:i/>
                <w:iCs/>
              </w:rPr>
            </w:rPrChange>
          </w:rPr>
          <w:t>et al.</w:t>
        </w:r>
        <w:r w:rsidRPr="008478E0">
          <w:rPr>
            <w:rFonts w:ascii="Times New Roman" w:hAnsi="Times New Roman" w:cs="Times New Roman"/>
            <w:rPrChange w:id="1958" w:author="Simon Brandl" w:date="2020-06-01T21:02:00Z">
              <w:rPr>
                <w:rFonts w:ascii="Times New Roman" w:hAnsi="Times New Roman" w:cs="Times New Roman"/>
              </w:rPr>
            </w:rPrChange>
          </w:rPr>
          <w:t xml:space="preserve"> Synchronous biological feedbacks in parrotfishes associated with pantropical coral bleaching. </w:t>
        </w:r>
        <w:r w:rsidRPr="008478E0">
          <w:rPr>
            <w:rFonts w:ascii="Times New Roman" w:hAnsi="Times New Roman" w:cs="Times New Roman"/>
            <w:i/>
            <w:iCs/>
            <w:rPrChange w:id="1959" w:author="Simon Brandl" w:date="2020-06-01T21:02:00Z">
              <w:rPr>
                <w:rFonts w:ascii="Times New Roman" w:hAnsi="Times New Roman" w:cs="Times New Roman"/>
                <w:i/>
                <w:iCs/>
              </w:rPr>
            </w:rPrChange>
          </w:rPr>
          <w:t>Global Change Biology</w:t>
        </w:r>
        <w:r w:rsidRPr="008478E0">
          <w:rPr>
            <w:rFonts w:ascii="Times New Roman" w:hAnsi="Times New Roman" w:cs="Times New Roman"/>
            <w:rPrChange w:id="1960" w:author="Simon Brandl" w:date="2020-06-01T21:02:00Z">
              <w:rPr>
                <w:rFonts w:ascii="Times New Roman" w:hAnsi="Times New Roman" w:cs="Times New Roman"/>
              </w:rPr>
            </w:rPrChange>
          </w:rPr>
          <w:t xml:space="preserve"> (2019).</w:t>
        </w:r>
      </w:ins>
    </w:p>
    <w:p w14:paraId="301D28E3" w14:textId="77777777" w:rsidR="008478E0" w:rsidRPr="008478E0" w:rsidRDefault="008478E0" w:rsidP="008478E0">
      <w:pPr>
        <w:pStyle w:val="Bibliography"/>
        <w:rPr>
          <w:ins w:id="1961" w:author="Simon Brandl" w:date="2020-06-01T21:02:00Z"/>
          <w:rFonts w:ascii="Times New Roman" w:hAnsi="Times New Roman" w:cs="Times New Roman"/>
          <w:rPrChange w:id="1962" w:author="Simon Brandl" w:date="2020-06-01T21:02:00Z">
            <w:rPr>
              <w:ins w:id="1963" w:author="Simon Brandl" w:date="2020-06-01T21:02:00Z"/>
              <w:rFonts w:ascii="Times New Roman" w:hAnsi="Times New Roman" w:cs="Times New Roman"/>
            </w:rPr>
          </w:rPrChange>
        </w:rPr>
        <w:pPrChange w:id="1964" w:author="Simon Brandl" w:date="2020-06-01T21:02:00Z">
          <w:pPr>
            <w:widowControl w:val="0"/>
            <w:autoSpaceDE w:val="0"/>
            <w:autoSpaceDN w:val="0"/>
            <w:adjustRightInd w:val="0"/>
          </w:pPr>
        </w:pPrChange>
      </w:pPr>
      <w:ins w:id="1965" w:author="Simon Brandl" w:date="2020-06-01T21:02:00Z">
        <w:r w:rsidRPr="008478E0">
          <w:rPr>
            <w:rFonts w:ascii="Times New Roman" w:hAnsi="Times New Roman" w:cs="Times New Roman"/>
            <w:rPrChange w:id="1966" w:author="Simon Brandl" w:date="2020-06-01T21:02:00Z">
              <w:rPr>
                <w:rFonts w:ascii="Times New Roman" w:hAnsi="Times New Roman" w:cs="Times New Roman"/>
              </w:rPr>
            </w:rPrChange>
          </w:rPr>
          <w:t>31.</w:t>
        </w:r>
        <w:r w:rsidRPr="008478E0">
          <w:rPr>
            <w:rFonts w:ascii="Times New Roman" w:hAnsi="Times New Roman" w:cs="Times New Roman"/>
            <w:rPrChange w:id="1967"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968" w:author="Simon Brandl" w:date="2020-06-01T21:02:00Z">
              <w:rPr>
                <w:rFonts w:ascii="Times New Roman" w:hAnsi="Times New Roman" w:cs="Times New Roman"/>
              </w:rPr>
            </w:rPrChange>
          </w:rPr>
          <w:t>Morais</w:t>
        </w:r>
        <w:proofErr w:type="spellEnd"/>
        <w:r w:rsidRPr="008478E0">
          <w:rPr>
            <w:rFonts w:ascii="Times New Roman" w:hAnsi="Times New Roman" w:cs="Times New Roman"/>
            <w:rPrChange w:id="1969" w:author="Simon Brandl" w:date="2020-06-01T21:02:00Z">
              <w:rPr>
                <w:rFonts w:ascii="Times New Roman" w:hAnsi="Times New Roman" w:cs="Times New Roman"/>
              </w:rPr>
            </w:rPrChange>
          </w:rPr>
          <w:t xml:space="preserve">, R. A. </w:t>
        </w:r>
        <w:r w:rsidRPr="008478E0">
          <w:rPr>
            <w:rFonts w:ascii="Times New Roman" w:hAnsi="Times New Roman" w:cs="Times New Roman"/>
            <w:i/>
            <w:iCs/>
            <w:rPrChange w:id="1970" w:author="Simon Brandl" w:date="2020-06-01T21:02:00Z">
              <w:rPr>
                <w:rFonts w:ascii="Times New Roman" w:hAnsi="Times New Roman" w:cs="Times New Roman"/>
                <w:i/>
                <w:iCs/>
              </w:rPr>
            </w:rPrChange>
          </w:rPr>
          <w:t>et al.</w:t>
        </w:r>
        <w:r w:rsidRPr="008478E0">
          <w:rPr>
            <w:rFonts w:ascii="Times New Roman" w:hAnsi="Times New Roman" w:cs="Times New Roman"/>
            <w:rPrChange w:id="1971" w:author="Simon Brandl" w:date="2020-06-01T21:02:00Z">
              <w:rPr>
                <w:rFonts w:ascii="Times New Roman" w:hAnsi="Times New Roman" w:cs="Times New Roman"/>
              </w:rPr>
            </w:rPrChange>
          </w:rPr>
          <w:t xml:space="preserve"> Severe coral loss shifts energetic dynamics on a coral reef. </w:t>
        </w:r>
        <w:r w:rsidRPr="008478E0">
          <w:rPr>
            <w:rFonts w:ascii="Times New Roman" w:hAnsi="Times New Roman" w:cs="Times New Roman"/>
            <w:i/>
            <w:iCs/>
            <w:rPrChange w:id="1972" w:author="Simon Brandl" w:date="2020-06-01T21:02:00Z">
              <w:rPr>
                <w:rFonts w:ascii="Times New Roman" w:hAnsi="Times New Roman" w:cs="Times New Roman"/>
                <w:i/>
                <w:iCs/>
              </w:rPr>
            </w:rPrChange>
          </w:rPr>
          <w:t>Functional Ecology</w:t>
        </w:r>
        <w:r w:rsidRPr="008478E0">
          <w:rPr>
            <w:rFonts w:ascii="Times New Roman" w:hAnsi="Times New Roman" w:cs="Times New Roman"/>
            <w:rPrChange w:id="1973" w:author="Simon Brandl" w:date="2020-06-01T21:02:00Z">
              <w:rPr>
                <w:rFonts w:ascii="Times New Roman" w:hAnsi="Times New Roman" w:cs="Times New Roman"/>
              </w:rPr>
            </w:rPrChange>
          </w:rPr>
          <w:t xml:space="preserve"> (2020).</w:t>
        </w:r>
      </w:ins>
    </w:p>
    <w:p w14:paraId="69B648EE" w14:textId="77777777" w:rsidR="008478E0" w:rsidRPr="008478E0" w:rsidRDefault="008478E0" w:rsidP="008478E0">
      <w:pPr>
        <w:pStyle w:val="Bibliography"/>
        <w:rPr>
          <w:ins w:id="1974" w:author="Simon Brandl" w:date="2020-06-01T21:02:00Z"/>
          <w:rFonts w:ascii="Times New Roman" w:hAnsi="Times New Roman" w:cs="Times New Roman"/>
          <w:rPrChange w:id="1975" w:author="Simon Brandl" w:date="2020-06-01T21:02:00Z">
            <w:rPr>
              <w:ins w:id="1976" w:author="Simon Brandl" w:date="2020-06-01T21:02:00Z"/>
              <w:rFonts w:ascii="Times New Roman" w:hAnsi="Times New Roman" w:cs="Times New Roman"/>
            </w:rPr>
          </w:rPrChange>
        </w:rPr>
        <w:pPrChange w:id="1977" w:author="Simon Brandl" w:date="2020-06-01T21:02:00Z">
          <w:pPr>
            <w:widowControl w:val="0"/>
            <w:autoSpaceDE w:val="0"/>
            <w:autoSpaceDN w:val="0"/>
            <w:adjustRightInd w:val="0"/>
          </w:pPr>
        </w:pPrChange>
      </w:pPr>
      <w:ins w:id="1978" w:author="Simon Brandl" w:date="2020-06-01T21:02:00Z">
        <w:r w:rsidRPr="008478E0">
          <w:rPr>
            <w:rFonts w:ascii="Times New Roman" w:hAnsi="Times New Roman" w:cs="Times New Roman"/>
            <w:rPrChange w:id="1979" w:author="Simon Brandl" w:date="2020-06-01T21:02:00Z">
              <w:rPr>
                <w:rFonts w:ascii="Times New Roman" w:hAnsi="Times New Roman" w:cs="Times New Roman"/>
              </w:rPr>
            </w:rPrChange>
          </w:rPr>
          <w:lastRenderedPageBreak/>
          <w:t>32.</w:t>
        </w:r>
        <w:r w:rsidRPr="008478E0">
          <w:rPr>
            <w:rFonts w:ascii="Times New Roman" w:hAnsi="Times New Roman" w:cs="Times New Roman"/>
            <w:rPrChange w:id="1980"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1981" w:author="Simon Brandl" w:date="2020-06-01T21:02:00Z">
              <w:rPr>
                <w:rFonts w:ascii="Times New Roman" w:hAnsi="Times New Roman" w:cs="Times New Roman"/>
              </w:rPr>
            </w:rPrChange>
          </w:rPr>
          <w:t>Pörtner</w:t>
        </w:r>
        <w:proofErr w:type="spellEnd"/>
        <w:r w:rsidRPr="008478E0">
          <w:rPr>
            <w:rFonts w:ascii="Times New Roman" w:hAnsi="Times New Roman" w:cs="Times New Roman"/>
            <w:rPrChange w:id="1982" w:author="Simon Brandl" w:date="2020-06-01T21:02:00Z">
              <w:rPr>
                <w:rFonts w:ascii="Times New Roman" w:hAnsi="Times New Roman" w:cs="Times New Roman"/>
              </w:rPr>
            </w:rPrChange>
          </w:rPr>
          <w:t xml:space="preserve">, H. O. &amp; </w:t>
        </w:r>
        <w:proofErr w:type="spellStart"/>
        <w:r w:rsidRPr="008478E0">
          <w:rPr>
            <w:rFonts w:ascii="Times New Roman" w:hAnsi="Times New Roman" w:cs="Times New Roman"/>
            <w:rPrChange w:id="1983" w:author="Simon Brandl" w:date="2020-06-01T21:02:00Z">
              <w:rPr>
                <w:rFonts w:ascii="Times New Roman" w:hAnsi="Times New Roman" w:cs="Times New Roman"/>
              </w:rPr>
            </w:rPrChange>
          </w:rPr>
          <w:t>Knust</w:t>
        </w:r>
        <w:proofErr w:type="spellEnd"/>
        <w:r w:rsidRPr="008478E0">
          <w:rPr>
            <w:rFonts w:ascii="Times New Roman" w:hAnsi="Times New Roman" w:cs="Times New Roman"/>
            <w:rPrChange w:id="1984" w:author="Simon Brandl" w:date="2020-06-01T21:02:00Z">
              <w:rPr>
                <w:rFonts w:ascii="Times New Roman" w:hAnsi="Times New Roman" w:cs="Times New Roman"/>
              </w:rPr>
            </w:rPrChange>
          </w:rPr>
          <w:t xml:space="preserve">, R. Climate change affects marine fishes through the oxygen limitation of thermal tolerance. </w:t>
        </w:r>
        <w:r w:rsidRPr="008478E0">
          <w:rPr>
            <w:rFonts w:ascii="Times New Roman" w:hAnsi="Times New Roman" w:cs="Times New Roman"/>
            <w:i/>
            <w:iCs/>
            <w:rPrChange w:id="1985" w:author="Simon Brandl" w:date="2020-06-01T21:02:00Z">
              <w:rPr>
                <w:rFonts w:ascii="Times New Roman" w:hAnsi="Times New Roman" w:cs="Times New Roman"/>
                <w:i/>
                <w:iCs/>
              </w:rPr>
            </w:rPrChange>
          </w:rPr>
          <w:t>science</w:t>
        </w:r>
        <w:r w:rsidRPr="008478E0">
          <w:rPr>
            <w:rFonts w:ascii="Times New Roman" w:hAnsi="Times New Roman" w:cs="Times New Roman"/>
            <w:rPrChange w:id="198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987" w:author="Simon Brandl" w:date="2020-06-01T21:02:00Z">
              <w:rPr>
                <w:rFonts w:ascii="Times New Roman" w:hAnsi="Times New Roman" w:cs="Times New Roman"/>
                <w:b/>
                <w:bCs/>
              </w:rPr>
            </w:rPrChange>
          </w:rPr>
          <w:t>315</w:t>
        </w:r>
        <w:r w:rsidRPr="008478E0">
          <w:rPr>
            <w:rFonts w:ascii="Times New Roman" w:hAnsi="Times New Roman" w:cs="Times New Roman"/>
            <w:rPrChange w:id="1988" w:author="Simon Brandl" w:date="2020-06-01T21:02:00Z">
              <w:rPr>
                <w:rFonts w:ascii="Times New Roman" w:hAnsi="Times New Roman" w:cs="Times New Roman"/>
              </w:rPr>
            </w:rPrChange>
          </w:rPr>
          <w:t>, 95–97 (2007).</w:t>
        </w:r>
      </w:ins>
    </w:p>
    <w:p w14:paraId="1118C2B5" w14:textId="77777777" w:rsidR="008478E0" w:rsidRPr="008478E0" w:rsidRDefault="008478E0" w:rsidP="008478E0">
      <w:pPr>
        <w:pStyle w:val="Bibliography"/>
        <w:rPr>
          <w:ins w:id="1989" w:author="Simon Brandl" w:date="2020-06-01T21:02:00Z"/>
          <w:rFonts w:ascii="Times New Roman" w:hAnsi="Times New Roman" w:cs="Times New Roman"/>
          <w:rPrChange w:id="1990" w:author="Simon Brandl" w:date="2020-06-01T21:02:00Z">
            <w:rPr>
              <w:ins w:id="1991" w:author="Simon Brandl" w:date="2020-06-01T21:02:00Z"/>
              <w:rFonts w:ascii="Times New Roman" w:hAnsi="Times New Roman" w:cs="Times New Roman"/>
            </w:rPr>
          </w:rPrChange>
        </w:rPr>
        <w:pPrChange w:id="1992" w:author="Simon Brandl" w:date="2020-06-01T21:02:00Z">
          <w:pPr>
            <w:widowControl w:val="0"/>
            <w:autoSpaceDE w:val="0"/>
            <w:autoSpaceDN w:val="0"/>
            <w:adjustRightInd w:val="0"/>
          </w:pPr>
        </w:pPrChange>
      </w:pPr>
      <w:ins w:id="1993" w:author="Simon Brandl" w:date="2020-06-01T21:02:00Z">
        <w:r w:rsidRPr="008478E0">
          <w:rPr>
            <w:rFonts w:ascii="Times New Roman" w:hAnsi="Times New Roman" w:cs="Times New Roman"/>
            <w:rPrChange w:id="1994" w:author="Simon Brandl" w:date="2020-06-01T21:02:00Z">
              <w:rPr>
                <w:rFonts w:ascii="Times New Roman" w:hAnsi="Times New Roman" w:cs="Times New Roman"/>
              </w:rPr>
            </w:rPrChange>
          </w:rPr>
          <w:t>33.</w:t>
        </w:r>
        <w:r w:rsidRPr="008478E0">
          <w:rPr>
            <w:rFonts w:ascii="Times New Roman" w:hAnsi="Times New Roman" w:cs="Times New Roman"/>
            <w:rPrChange w:id="1995" w:author="Simon Brandl" w:date="2020-06-01T21:02:00Z">
              <w:rPr>
                <w:rFonts w:ascii="Times New Roman" w:hAnsi="Times New Roman" w:cs="Times New Roman"/>
              </w:rPr>
            </w:rPrChange>
          </w:rPr>
          <w:tab/>
          <w:t xml:space="preserve">Comte, L. &amp; Olden, J. D. Climatic vulnerability of the world’s freshwater and marine fishes. </w:t>
        </w:r>
        <w:r w:rsidRPr="008478E0">
          <w:rPr>
            <w:rFonts w:ascii="Times New Roman" w:hAnsi="Times New Roman" w:cs="Times New Roman"/>
            <w:i/>
            <w:iCs/>
            <w:rPrChange w:id="1996" w:author="Simon Brandl" w:date="2020-06-01T21:02:00Z">
              <w:rPr>
                <w:rFonts w:ascii="Times New Roman" w:hAnsi="Times New Roman" w:cs="Times New Roman"/>
                <w:i/>
                <w:iCs/>
              </w:rPr>
            </w:rPrChange>
          </w:rPr>
          <w:t>Nature Climate Change</w:t>
        </w:r>
        <w:r w:rsidRPr="008478E0">
          <w:rPr>
            <w:rFonts w:ascii="Times New Roman" w:hAnsi="Times New Roman" w:cs="Times New Roman"/>
            <w:rPrChange w:id="1997"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1998" w:author="Simon Brandl" w:date="2020-06-01T21:02:00Z">
              <w:rPr>
                <w:rFonts w:ascii="Times New Roman" w:hAnsi="Times New Roman" w:cs="Times New Roman"/>
                <w:b/>
                <w:bCs/>
              </w:rPr>
            </w:rPrChange>
          </w:rPr>
          <w:t>7</w:t>
        </w:r>
        <w:r w:rsidRPr="008478E0">
          <w:rPr>
            <w:rFonts w:ascii="Times New Roman" w:hAnsi="Times New Roman" w:cs="Times New Roman"/>
            <w:rPrChange w:id="1999" w:author="Simon Brandl" w:date="2020-06-01T21:02:00Z">
              <w:rPr>
                <w:rFonts w:ascii="Times New Roman" w:hAnsi="Times New Roman" w:cs="Times New Roman"/>
              </w:rPr>
            </w:rPrChange>
          </w:rPr>
          <w:t>, 718 (2017).</w:t>
        </w:r>
      </w:ins>
    </w:p>
    <w:p w14:paraId="7DF250F9" w14:textId="77777777" w:rsidR="008478E0" w:rsidRPr="008478E0" w:rsidRDefault="008478E0" w:rsidP="008478E0">
      <w:pPr>
        <w:pStyle w:val="Bibliography"/>
        <w:rPr>
          <w:ins w:id="2000" w:author="Simon Brandl" w:date="2020-06-01T21:02:00Z"/>
          <w:rFonts w:ascii="Times New Roman" w:hAnsi="Times New Roman" w:cs="Times New Roman"/>
          <w:rPrChange w:id="2001" w:author="Simon Brandl" w:date="2020-06-01T21:02:00Z">
            <w:rPr>
              <w:ins w:id="2002" w:author="Simon Brandl" w:date="2020-06-01T21:02:00Z"/>
              <w:rFonts w:ascii="Times New Roman" w:hAnsi="Times New Roman" w:cs="Times New Roman"/>
            </w:rPr>
          </w:rPrChange>
        </w:rPr>
        <w:pPrChange w:id="2003" w:author="Simon Brandl" w:date="2020-06-01T21:02:00Z">
          <w:pPr>
            <w:widowControl w:val="0"/>
            <w:autoSpaceDE w:val="0"/>
            <w:autoSpaceDN w:val="0"/>
            <w:adjustRightInd w:val="0"/>
          </w:pPr>
        </w:pPrChange>
      </w:pPr>
      <w:ins w:id="2004" w:author="Simon Brandl" w:date="2020-06-01T21:02:00Z">
        <w:r w:rsidRPr="008478E0">
          <w:rPr>
            <w:rFonts w:ascii="Times New Roman" w:hAnsi="Times New Roman" w:cs="Times New Roman"/>
            <w:rPrChange w:id="2005" w:author="Simon Brandl" w:date="2020-06-01T21:02:00Z">
              <w:rPr>
                <w:rFonts w:ascii="Times New Roman" w:hAnsi="Times New Roman" w:cs="Times New Roman"/>
              </w:rPr>
            </w:rPrChange>
          </w:rPr>
          <w:t>34.</w:t>
        </w:r>
        <w:r w:rsidRPr="008478E0">
          <w:rPr>
            <w:rFonts w:ascii="Times New Roman" w:hAnsi="Times New Roman" w:cs="Times New Roman"/>
            <w:rPrChange w:id="2006" w:author="Simon Brandl" w:date="2020-06-01T21:02:00Z">
              <w:rPr>
                <w:rFonts w:ascii="Times New Roman" w:hAnsi="Times New Roman" w:cs="Times New Roman"/>
              </w:rPr>
            </w:rPrChange>
          </w:rPr>
          <w:tab/>
          <w:t xml:space="preserve">Munday, P. L., McCormick, M. I. &amp; Nilsson, G. E. Impact of global warming and rising CO2 levels on coral reef fishes: what hope for the future? </w:t>
        </w:r>
        <w:r w:rsidRPr="008478E0">
          <w:rPr>
            <w:rFonts w:ascii="Times New Roman" w:hAnsi="Times New Roman" w:cs="Times New Roman"/>
            <w:i/>
            <w:iCs/>
            <w:rPrChange w:id="2007" w:author="Simon Brandl" w:date="2020-06-01T21:02:00Z">
              <w:rPr>
                <w:rFonts w:ascii="Times New Roman" w:hAnsi="Times New Roman" w:cs="Times New Roman"/>
                <w:i/>
                <w:iCs/>
              </w:rPr>
            </w:rPrChange>
          </w:rPr>
          <w:t>Journal of Experimental Biology</w:t>
        </w:r>
        <w:r w:rsidRPr="008478E0">
          <w:rPr>
            <w:rFonts w:ascii="Times New Roman" w:hAnsi="Times New Roman" w:cs="Times New Roman"/>
            <w:rPrChange w:id="200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009" w:author="Simon Brandl" w:date="2020-06-01T21:02:00Z">
              <w:rPr>
                <w:rFonts w:ascii="Times New Roman" w:hAnsi="Times New Roman" w:cs="Times New Roman"/>
                <w:b/>
                <w:bCs/>
              </w:rPr>
            </w:rPrChange>
          </w:rPr>
          <w:t>215</w:t>
        </w:r>
        <w:r w:rsidRPr="008478E0">
          <w:rPr>
            <w:rFonts w:ascii="Times New Roman" w:hAnsi="Times New Roman" w:cs="Times New Roman"/>
            <w:rPrChange w:id="2010" w:author="Simon Brandl" w:date="2020-06-01T21:02:00Z">
              <w:rPr>
                <w:rFonts w:ascii="Times New Roman" w:hAnsi="Times New Roman" w:cs="Times New Roman"/>
              </w:rPr>
            </w:rPrChange>
          </w:rPr>
          <w:t>, 3865–3873 (2012).</w:t>
        </w:r>
      </w:ins>
    </w:p>
    <w:p w14:paraId="54195BA3" w14:textId="77777777" w:rsidR="008478E0" w:rsidRPr="008478E0" w:rsidRDefault="008478E0" w:rsidP="008478E0">
      <w:pPr>
        <w:pStyle w:val="Bibliography"/>
        <w:rPr>
          <w:ins w:id="2011" w:author="Simon Brandl" w:date="2020-06-01T21:02:00Z"/>
          <w:rFonts w:ascii="Times New Roman" w:hAnsi="Times New Roman" w:cs="Times New Roman"/>
          <w:rPrChange w:id="2012" w:author="Simon Brandl" w:date="2020-06-01T21:02:00Z">
            <w:rPr>
              <w:ins w:id="2013" w:author="Simon Brandl" w:date="2020-06-01T21:02:00Z"/>
              <w:rFonts w:ascii="Times New Roman" w:hAnsi="Times New Roman" w:cs="Times New Roman"/>
            </w:rPr>
          </w:rPrChange>
        </w:rPr>
        <w:pPrChange w:id="2014" w:author="Simon Brandl" w:date="2020-06-01T21:02:00Z">
          <w:pPr>
            <w:widowControl w:val="0"/>
            <w:autoSpaceDE w:val="0"/>
            <w:autoSpaceDN w:val="0"/>
            <w:adjustRightInd w:val="0"/>
          </w:pPr>
        </w:pPrChange>
      </w:pPr>
      <w:ins w:id="2015" w:author="Simon Brandl" w:date="2020-06-01T21:02:00Z">
        <w:r w:rsidRPr="008478E0">
          <w:rPr>
            <w:rFonts w:ascii="Times New Roman" w:hAnsi="Times New Roman" w:cs="Times New Roman"/>
            <w:rPrChange w:id="2016" w:author="Simon Brandl" w:date="2020-06-01T21:02:00Z">
              <w:rPr>
                <w:rFonts w:ascii="Times New Roman" w:hAnsi="Times New Roman" w:cs="Times New Roman"/>
              </w:rPr>
            </w:rPrChange>
          </w:rPr>
          <w:t>35.</w:t>
        </w:r>
        <w:r w:rsidRPr="008478E0">
          <w:rPr>
            <w:rFonts w:ascii="Times New Roman" w:hAnsi="Times New Roman" w:cs="Times New Roman"/>
            <w:rPrChange w:id="2017" w:author="Simon Brandl" w:date="2020-06-01T21:02:00Z">
              <w:rPr>
                <w:rFonts w:ascii="Times New Roman" w:hAnsi="Times New Roman" w:cs="Times New Roman"/>
              </w:rPr>
            </w:rPrChange>
          </w:rPr>
          <w:tab/>
          <w:t xml:space="preserve">Munday, P. L., Jones, G. P., Pratchett, M. S. &amp; Williams, A. J. Climate change and the future for coral reef fishes. </w:t>
        </w:r>
        <w:r w:rsidRPr="008478E0">
          <w:rPr>
            <w:rFonts w:ascii="Times New Roman" w:hAnsi="Times New Roman" w:cs="Times New Roman"/>
            <w:i/>
            <w:iCs/>
            <w:rPrChange w:id="2018" w:author="Simon Brandl" w:date="2020-06-01T21:02:00Z">
              <w:rPr>
                <w:rFonts w:ascii="Times New Roman" w:hAnsi="Times New Roman" w:cs="Times New Roman"/>
                <w:i/>
                <w:iCs/>
              </w:rPr>
            </w:rPrChange>
          </w:rPr>
          <w:t>Fish and Fisheries</w:t>
        </w:r>
        <w:r w:rsidRPr="008478E0">
          <w:rPr>
            <w:rFonts w:ascii="Times New Roman" w:hAnsi="Times New Roman" w:cs="Times New Roman"/>
            <w:rPrChange w:id="201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020" w:author="Simon Brandl" w:date="2020-06-01T21:02:00Z">
              <w:rPr>
                <w:rFonts w:ascii="Times New Roman" w:hAnsi="Times New Roman" w:cs="Times New Roman"/>
                <w:b/>
                <w:bCs/>
              </w:rPr>
            </w:rPrChange>
          </w:rPr>
          <w:t>9</w:t>
        </w:r>
        <w:r w:rsidRPr="008478E0">
          <w:rPr>
            <w:rFonts w:ascii="Times New Roman" w:hAnsi="Times New Roman" w:cs="Times New Roman"/>
            <w:rPrChange w:id="2021" w:author="Simon Brandl" w:date="2020-06-01T21:02:00Z">
              <w:rPr>
                <w:rFonts w:ascii="Times New Roman" w:hAnsi="Times New Roman" w:cs="Times New Roman"/>
              </w:rPr>
            </w:rPrChange>
          </w:rPr>
          <w:t>, 261–285 (2008).</w:t>
        </w:r>
      </w:ins>
    </w:p>
    <w:p w14:paraId="6BDD6DBB" w14:textId="77777777" w:rsidR="008478E0" w:rsidRPr="008478E0" w:rsidRDefault="008478E0" w:rsidP="008478E0">
      <w:pPr>
        <w:pStyle w:val="Bibliography"/>
        <w:rPr>
          <w:ins w:id="2022" w:author="Simon Brandl" w:date="2020-06-01T21:02:00Z"/>
          <w:rFonts w:ascii="Times New Roman" w:hAnsi="Times New Roman" w:cs="Times New Roman"/>
          <w:rPrChange w:id="2023" w:author="Simon Brandl" w:date="2020-06-01T21:02:00Z">
            <w:rPr>
              <w:ins w:id="2024" w:author="Simon Brandl" w:date="2020-06-01T21:02:00Z"/>
              <w:rFonts w:ascii="Times New Roman" w:hAnsi="Times New Roman" w:cs="Times New Roman"/>
            </w:rPr>
          </w:rPrChange>
        </w:rPr>
        <w:pPrChange w:id="2025" w:author="Simon Brandl" w:date="2020-06-01T21:02:00Z">
          <w:pPr>
            <w:widowControl w:val="0"/>
            <w:autoSpaceDE w:val="0"/>
            <w:autoSpaceDN w:val="0"/>
            <w:adjustRightInd w:val="0"/>
          </w:pPr>
        </w:pPrChange>
      </w:pPr>
      <w:ins w:id="2026" w:author="Simon Brandl" w:date="2020-06-01T21:02:00Z">
        <w:r w:rsidRPr="008478E0">
          <w:rPr>
            <w:rFonts w:ascii="Times New Roman" w:hAnsi="Times New Roman" w:cs="Times New Roman"/>
            <w:rPrChange w:id="2027" w:author="Simon Brandl" w:date="2020-06-01T21:02:00Z">
              <w:rPr>
                <w:rFonts w:ascii="Times New Roman" w:hAnsi="Times New Roman" w:cs="Times New Roman"/>
              </w:rPr>
            </w:rPrChange>
          </w:rPr>
          <w:t>36.</w:t>
        </w:r>
        <w:r w:rsidRPr="008478E0">
          <w:rPr>
            <w:rFonts w:ascii="Times New Roman" w:hAnsi="Times New Roman" w:cs="Times New Roman"/>
            <w:rPrChange w:id="2028" w:author="Simon Brandl" w:date="2020-06-01T21:02:00Z">
              <w:rPr>
                <w:rFonts w:ascii="Times New Roman" w:hAnsi="Times New Roman" w:cs="Times New Roman"/>
              </w:rPr>
            </w:rPrChange>
          </w:rPr>
          <w:tab/>
          <w:t xml:space="preserve">Donelson, J., Munday, P., McCormick, M. &amp; Pitcher, C. Rapid transgenerational acclimation of a tropical reef fish to climate change. </w:t>
        </w:r>
        <w:r w:rsidRPr="008478E0">
          <w:rPr>
            <w:rFonts w:ascii="Times New Roman" w:hAnsi="Times New Roman" w:cs="Times New Roman"/>
            <w:i/>
            <w:iCs/>
            <w:rPrChange w:id="2029" w:author="Simon Brandl" w:date="2020-06-01T21:02:00Z">
              <w:rPr>
                <w:rFonts w:ascii="Times New Roman" w:hAnsi="Times New Roman" w:cs="Times New Roman"/>
                <w:i/>
                <w:iCs/>
              </w:rPr>
            </w:rPrChange>
          </w:rPr>
          <w:t>Nature Climate Change</w:t>
        </w:r>
        <w:r w:rsidRPr="008478E0">
          <w:rPr>
            <w:rFonts w:ascii="Times New Roman" w:hAnsi="Times New Roman" w:cs="Times New Roman"/>
            <w:rPrChange w:id="2030"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031" w:author="Simon Brandl" w:date="2020-06-01T21:02:00Z">
              <w:rPr>
                <w:rFonts w:ascii="Times New Roman" w:hAnsi="Times New Roman" w:cs="Times New Roman"/>
                <w:b/>
                <w:bCs/>
              </w:rPr>
            </w:rPrChange>
          </w:rPr>
          <w:t>2</w:t>
        </w:r>
        <w:r w:rsidRPr="008478E0">
          <w:rPr>
            <w:rFonts w:ascii="Times New Roman" w:hAnsi="Times New Roman" w:cs="Times New Roman"/>
            <w:rPrChange w:id="2032" w:author="Simon Brandl" w:date="2020-06-01T21:02:00Z">
              <w:rPr>
                <w:rFonts w:ascii="Times New Roman" w:hAnsi="Times New Roman" w:cs="Times New Roman"/>
              </w:rPr>
            </w:rPrChange>
          </w:rPr>
          <w:t>, 30 (2012).</w:t>
        </w:r>
      </w:ins>
    </w:p>
    <w:p w14:paraId="28C77FE4" w14:textId="77777777" w:rsidR="008478E0" w:rsidRPr="008478E0" w:rsidRDefault="008478E0" w:rsidP="008478E0">
      <w:pPr>
        <w:pStyle w:val="Bibliography"/>
        <w:rPr>
          <w:ins w:id="2033" w:author="Simon Brandl" w:date="2020-06-01T21:02:00Z"/>
          <w:rFonts w:ascii="Times New Roman" w:hAnsi="Times New Roman" w:cs="Times New Roman"/>
          <w:rPrChange w:id="2034" w:author="Simon Brandl" w:date="2020-06-01T21:02:00Z">
            <w:rPr>
              <w:ins w:id="2035" w:author="Simon Brandl" w:date="2020-06-01T21:02:00Z"/>
              <w:rFonts w:ascii="Times New Roman" w:hAnsi="Times New Roman" w:cs="Times New Roman"/>
            </w:rPr>
          </w:rPrChange>
        </w:rPr>
        <w:pPrChange w:id="2036" w:author="Simon Brandl" w:date="2020-06-01T21:02:00Z">
          <w:pPr>
            <w:widowControl w:val="0"/>
            <w:autoSpaceDE w:val="0"/>
            <w:autoSpaceDN w:val="0"/>
            <w:adjustRightInd w:val="0"/>
          </w:pPr>
        </w:pPrChange>
      </w:pPr>
      <w:ins w:id="2037" w:author="Simon Brandl" w:date="2020-06-01T21:02:00Z">
        <w:r w:rsidRPr="008478E0">
          <w:rPr>
            <w:rFonts w:ascii="Times New Roman" w:hAnsi="Times New Roman" w:cs="Times New Roman"/>
            <w:rPrChange w:id="2038" w:author="Simon Brandl" w:date="2020-06-01T21:02:00Z">
              <w:rPr>
                <w:rFonts w:ascii="Times New Roman" w:hAnsi="Times New Roman" w:cs="Times New Roman"/>
              </w:rPr>
            </w:rPrChange>
          </w:rPr>
          <w:t>37.</w:t>
        </w:r>
        <w:r w:rsidRPr="008478E0">
          <w:rPr>
            <w:rFonts w:ascii="Times New Roman" w:hAnsi="Times New Roman" w:cs="Times New Roman"/>
            <w:rPrChange w:id="2039" w:author="Simon Brandl" w:date="2020-06-01T21:02:00Z">
              <w:rPr>
                <w:rFonts w:ascii="Times New Roman" w:hAnsi="Times New Roman" w:cs="Times New Roman"/>
              </w:rPr>
            </w:rPrChange>
          </w:rPr>
          <w:tab/>
          <w:t xml:space="preserve">Ern, R., Huong, D., Cong, N., Bayley, M. &amp; Wang, T. Effect of salinity on oxygen consumption in fishes: a review. </w:t>
        </w:r>
        <w:r w:rsidRPr="008478E0">
          <w:rPr>
            <w:rFonts w:ascii="Times New Roman" w:hAnsi="Times New Roman" w:cs="Times New Roman"/>
            <w:i/>
            <w:iCs/>
            <w:rPrChange w:id="2040" w:author="Simon Brandl" w:date="2020-06-01T21:02:00Z">
              <w:rPr>
                <w:rFonts w:ascii="Times New Roman" w:hAnsi="Times New Roman" w:cs="Times New Roman"/>
                <w:i/>
                <w:iCs/>
              </w:rPr>
            </w:rPrChange>
          </w:rPr>
          <w:t>Journal of Fish Biology</w:t>
        </w:r>
        <w:r w:rsidRPr="008478E0">
          <w:rPr>
            <w:rFonts w:ascii="Times New Roman" w:hAnsi="Times New Roman" w:cs="Times New Roman"/>
            <w:rPrChange w:id="204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042" w:author="Simon Brandl" w:date="2020-06-01T21:02:00Z">
              <w:rPr>
                <w:rFonts w:ascii="Times New Roman" w:hAnsi="Times New Roman" w:cs="Times New Roman"/>
                <w:b/>
                <w:bCs/>
              </w:rPr>
            </w:rPrChange>
          </w:rPr>
          <w:t>84</w:t>
        </w:r>
        <w:r w:rsidRPr="008478E0">
          <w:rPr>
            <w:rFonts w:ascii="Times New Roman" w:hAnsi="Times New Roman" w:cs="Times New Roman"/>
            <w:rPrChange w:id="2043" w:author="Simon Brandl" w:date="2020-06-01T21:02:00Z">
              <w:rPr>
                <w:rFonts w:ascii="Times New Roman" w:hAnsi="Times New Roman" w:cs="Times New Roman"/>
              </w:rPr>
            </w:rPrChange>
          </w:rPr>
          <w:t>, 1210–1220 (2014).</w:t>
        </w:r>
      </w:ins>
    </w:p>
    <w:p w14:paraId="08822978" w14:textId="77777777" w:rsidR="008478E0" w:rsidRPr="008478E0" w:rsidRDefault="008478E0" w:rsidP="008478E0">
      <w:pPr>
        <w:pStyle w:val="Bibliography"/>
        <w:rPr>
          <w:ins w:id="2044" w:author="Simon Brandl" w:date="2020-06-01T21:02:00Z"/>
          <w:rFonts w:ascii="Times New Roman" w:hAnsi="Times New Roman" w:cs="Times New Roman"/>
          <w:rPrChange w:id="2045" w:author="Simon Brandl" w:date="2020-06-01T21:02:00Z">
            <w:rPr>
              <w:ins w:id="2046" w:author="Simon Brandl" w:date="2020-06-01T21:02:00Z"/>
              <w:rFonts w:ascii="Times New Roman" w:hAnsi="Times New Roman" w:cs="Times New Roman"/>
            </w:rPr>
          </w:rPrChange>
        </w:rPr>
        <w:pPrChange w:id="2047" w:author="Simon Brandl" w:date="2020-06-01T21:02:00Z">
          <w:pPr>
            <w:widowControl w:val="0"/>
            <w:autoSpaceDE w:val="0"/>
            <w:autoSpaceDN w:val="0"/>
            <w:adjustRightInd w:val="0"/>
          </w:pPr>
        </w:pPrChange>
      </w:pPr>
      <w:ins w:id="2048" w:author="Simon Brandl" w:date="2020-06-01T21:02:00Z">
        <w:r w:rsidRPr="008478E0">
          <w:rPr>
            <w:rFonts w:ascii="Times New Roman" w:hAnsi="Times New Roman" w:cs="Times New Roman"/>
            <w:rPrChange w:id="2049" w:author="Simon Brandl" w:date="2020-06-01T21:02:00Z">
              <w:rPr>
                <w:rFonts w:ascii="Times New Roman" w:hAnsi="Times New Roman" w:cs="Times New Roman"/>
              </w:rPr>
            </w:rPrChange>
          </w:rPr>
          <w:t>38.</w:t>
        </w:r>
        <w:r w:rsidRPr="008478E0">
          <w:rPr>
            <w:rFonts w:ascii="Times New Roman" w:hAnsi="Times New Roman" w:cs="Times New Roman"/>
            <w:rPrChange w:id="2050" w:author="Simon Brandl" w:date="2020-06-01T21:02:00Z">
              <w:rPr>
                <w:rFonts w:ascii="Times New Roman" w:hAnsi="Times New Roman" w:cs="Times New Roman"/>
              </w:rPr>
            </w:rPrChange>
          </w:rPr>
          <w:tab/>
          <w:t xml:space="preserve">Johansen, J. &amp; Jones, G. Increasing ocean temperature reduces the metabolic performance and swimming ability of coral reef damselfishes. </w:t>
        </w:r>
        <w:r w:rsidRPr="008478E0">
          <w:rPr>
            <w:rFonts w:ascii="Times New Roman" w:hAnsi="Times New Roman" w:cs="Times New Roman"/>
            <w:i/>
            <w:iCs/>
            <w:rPrChange w:id="2051" w:author="Simon Brandl" w:date="2020-06-01T21:02:00Z">
              <w:rPr>
                <w:rFonts w:ascii="Times New Roman" w:hAnsi="Times New Roman" w:cs="Times New Roman"/>
                <w:i/>
                <w:iCs/>
              </w:rPr>
            </w:rPrChange>
          </w:rPr>
          <w:t>Global Change Biology</w:t>
        </w:r>
        <w:r w:rsidRPr="008478E0">
          <w:rPr>
            <w:rFonts w:ascii="Times New Roman" w:hAnsi="Times New Roman" w:cs="Times New Roman"/>
            <w:rPrChange w:id="2052"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053" w:author="Simon Brandl" w:date="2020-06-01T21:02:00Z">
              <w:rPr>
                <w:rFonts w:ascii="Times New Roman" w:hAnsi="Times New Roman" w:cs="Times New Roman"/>
                <w:b/>
                <w:bCs/>
              </w:rPr>
            </w:rPrChange>
          </w:rPr>
          <w:t>17</w:t>
        </w:r>
        <w:r w:rsidRPr="008478E0">
          <w:rPr>
            <w:rFonts w:ascii="Times New Roman" w:hAnsi="Times New Roman" w:cs="Times New Roman"/>
            <w:rPrChange w:id="2054" w:author="Simon Brandl" w:date="2020-06-01T21:02:00Z">
              <w:rPr>
                <w:rFonts w:ascii="Times New Roman" w:hAnsi="Times New Roman" w:cs="Times New Roman"/>
              </w:rPr>
            </w:rPrChange>
          </w:rPr>
          <w:t>, 2971–2979 (2011).</w:t>
        </w:r>
      </w:ins>
    </w:p>
    <w:p w14:paraId="047D99B1" w14:textId="77777777" w:rsidR="008478E0" w:rsidRPr="008478E0" w:rsidRDefault="008478E0" w:rsidP="008478E0">
      <w:pPr>
        <w:pStyle w:val="Bibliography"/>
        <w:rPr>
          <w:ins w:id="2055" w:author="Simon Brandl" w:date="2020-06-01T21:02:00Z"/>
          <w:rFonts w:ascii="Times New Roman" w:hAnsi="Times New Roman" w:cs="Times New Roman"/>
          <w:rPrChange w:id="2056" w:author="Simon Brandl" w:date="2020-06-01T21:02:00Z">
            <w:rPr>
              <w:ins w:id="2057" w:author="Simon Brandl" w:date="2020-06-01T21:02:00Z"/>
              <w:rFonts w:ascii="Times New Roman" w:hAnsi="Times New Roman" w:cs="Times New Roman"/>
            </w:rPr>
          </w:rPrChange>
        </w:rPr>
        <w:pPrChange w:id="2058" w:author="Simon Brandl" w:date="2020-06-01T21:02:00Z">
          <w:pPr>
            <w:widowControl w:val="0"/>
            <w:autoSpaceDE w:val="0"/>
            <w:autoSpaceDN w:val="0"/>
            <w:adjustRightInd w:val="0"/>
          </w:pPr>
        </w:pPrChange>
      </w:pPr>
      <w:ins w:id="2059" w:author="Simon Brandl" w:date="2020-06-01T21:02:00Z">
        <w:r w:rsidRPr="008478E0">
          <w:rPr>
            <w:rFonts w:ascii="Times New Roman" w:hAnsi="Times New Roman" w:cs="Times New Roman"/>
            <w:rPrChange w:id="2060" w:author="Simon Brandl" w:date="2020-06-01T21:02:00Z">
              <w:rPr>
                <w:rFonts w:ascii="Times New Roman" w:hAnsi="Times New Roman" w:cs="Times New Roman"/>
              </w:rPr>
            </w:rPrChange>
          </w:rPr>
          <w:t>39.</w:t>
        </w:r>
        <w:r w:rsidRPr="008478E0">
          <w:rPr>
            <w:rFonts w:ascii="Times New Roman" w:hAnsi="Times New Roman" w:cs="Times New Roman"/>
            <w:rPrChange w:id="2061"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062" w:author="Simon Brandl" w:date="2020-06-01T21:02:00Z">
              <w:rPr>
                <w:rFonts w:ascii="Times New Roman" w:hAnsi="Times New Roman" w:cs="Times New Roman"/>
              </w:rPr>
            </w:rPrChange>
          </w:rPr>
          <w:t>Rummer</w:t>
        </w:r>
        <w:proofErr w:type="spellEnd"/>
        <w:r w:rsidRPr="008478E0">
          <w:rPr>
            <w:rFonts w:ascii="Times New Roman" w:hAnsi="Times New Roman" w:cs="Times New Roman"/>
            <w:rPrChange w:id="2063" w:author="Simon Brandl" w:date="2020-06-01T21:02:00Z">
              <w:rPr>
                <w:rFonts w:ascii="Times New Roman" w:hAnsi="Times New Roman" w:cs="Times New Roman"/>
              </w:rPr>
            </w:rPrChange>
          </w:rPr>
          <w:t xml:space="preserve">, J. L. </w:t>
        </w:r>
        <w:r w:rsidRPr="008478E0">
          <w:rPr>
            <w:rFonts w:ascii="Times New Roman" w:hAnsi="Times New Roman" w:cs="Times New Roman"/>
            <w:i/>
            <w:iCs/>
            <w:rPrChange w:id="2064" w:author="Simon Brandl" w:date="2020-06-01T21:02:00Z">
              <w:rPr>
                <w:rFonts w:ascii="Times New Roman" w:hAnsi="Times New Roman" w:cs="Times New Roman"/>
                <w:i/>
                <w:iCs/>
              </w:rPr>
            </w:rPrChange>
          </w:rPr>
          <w:t>et al.</w:t>
        </w:r>
        <w:r w:rsidRPr="008478E0">
          <w:rPr>
            <w:rFonts w:ascii="Times New Roman" w:hAnsi="Times New Roman" w:cs="Times New Roman"/>
            <w:rPrChange w:id="2065" w:author="Simon Brandl" w:date="2020-06-01T21:02:00Z">
              <w:rPr>
                <w:rFonts w:ascii="Times New Roman" w:hAnsi="Times New Roman" w:cs="Times New Roman"/>
              </w:rPr>
            </w:rPrChange>
          </w:rPr>
          <w:t xml:space="preserve"> Life on the edge: thermal optima for aerobic scope of equatorial reef fishes are close to current day temperatures. </w:t>
        </w:r>
        <w:r w:rsidRPr="008478E0">
          <w:rPr>
            <w:rFonts w:ascii="Times New Roman" w:hAnsi="Times New Roman" w:cs="Times New Roman"/>
            <w:i/>
            <w:iCs/>
            <w:rPrChange w:id="2066" w:author="Simon Brandl" w:date="2020-06-01T21:02:00Z">
              <w:rPr>
                <w:rFonts w:ascii="Times New Roman" w:hAnsi="Times New Roman" w:cs="Times New Roman"/>
                <w:i/>
                <w:iCs/>
              </w:rPr>
            </w:rPrChange>
          </w:rPr>
          <w:t>Global change biology</w:t>
        </w:r>
        <w:r w:rsidRPr="008478E0">
          <w:rPr>
            <w:rFonts w:ascii="Times New Roman" w:hAnsi="Times New Roman" w:cs="Times New Roman"/>
            <w:rPrChange w:id="2067"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068" w:author="Simon Brandl" w:date="2020-06-01T21:02:00Z">
              <w:rPr>
                <w:rFonts w:ascii="Times New Roman" w:hAnsi="Times New Roman" w:cs="Times New Roman"/>
                <w:b/>
                <w:bCs/>
              </w:rPr>
            </w:rPrChange>
          </w:rPr>
          <w:t>20</w:t>
        </w:r>
        <w:r w:rsidRPr="008478E0">
          <w:rPr>
            <w:rFonts w:ascii="Times New Roman" w:hAnsi="Times New Roman" w:cs="Times New Roman"/>
            <w:rPrChange w:id="2069" w:author="Simon Brandl" w:date="2020-06-01T21:02:00Z">
              <w:rPr>
                <w:rFonts w:ascii="Times New Roman" w:hAnsi="Times New Roman" w:cs="Times New Roman"/>
              </w:rPr>
            </w:rPrChange>
          </w:rPr>
          <w:t>, 1055–1066 (2014).</w:t>
        </w:r>
      </w:ins>
    </w:p>
    <w:p w14:paraId="617DDE82" w14:textId="77777777" w:rsidR="008478E0" w:rsidRPr="008478E0" w:rsidRDefault="008478E0" w:rsidP="008478E0">
      <w:pPr>
        <w:pStyle w:val="Bibliography"/>
        <w:rPr>
          <w:ins w:id="2070" w:author="Simon Brandl" w:date="2020-06-01T21:02:00Z"/>
          <w:rFonts w:ascii="Times New Roman" w:hAnsi="Times New Roman" w:cs="Times New Roman"/>
          <w:rPrChange w:id="2071" w:author="Simon Brandl" w:date="2020-06-01T21:02:00Z">
            <w:rPr>
              <w:ins w:id="2072" w:author="Simon Brandl" w:date="2020-06-01T21:02:00Z"/>
              <w:rFonts w:ascii="Times New Roman" w:hAnsi="Times New Roman" w:cs="Times New Roman"/>
            </w:rPr>
          </w:rPrChange>
        </w:rPr>
        <w:pPrChange w:id="2073" w:author="Simon Brandl" w:date="2020-06-01T21:02:00Z">
          <w:pPr>
            <w:widowControl w:val="0"/>
            <w:autoSpaceDE w:val="0"/>
            <w:autoSpaceDN w:val="0"/>
            <w:adjustRightInd w:val="0"/>
          </w:pPr>
        </w:pPrChange>
      </w:pPr>
      <w:ins w:id="2074" w:author="Simon Brandl" w:date="2020-06-01T21:02:00Z">
        <w:r w:rsidRPr="008478E0">
          <w:rPr>
            <w:rFonts w:ascii="Times New Roman" w:hAnsi="Times New Roman" w:cs="Times New Roman"/>
            <w:rPrChange w:id="2075" w:author="Simon Brandl" w:date="2020-06-01T21:02:00Z">
              <w:rPr>
                <w:rFonts w:ascii="Times New Roman" w:hAnsi="Times New Roman" w:cs="Times New Roman"/>
              </w:rPr>
            </w:rPrChange>
          </w:rPr>
          <w:t>40.</w:t>
        </w:r>
        <w:r w:rsidRPr="008478E0">
          <w:rPr>
            <w:rFonts w:ascii="Times New Roman" w:hAnsi="Times New Roman" w:cs="Times New Roman"/>
            <w:rPrChange w:id="2076" w:author="Simon Brandl" w:date="2020-06-01T21:02:00Z">
              <w:rPr>
                <w:rFonts w:ascii="Times New Roman" w:hAnsi="Times New Roman" w:cs="Times New Roman"/>
              </w:rPr>
            </w:rPrChange>
          </w:rPr>
          <w:tab/>
          <w:t xml:space="preserve">Nilsson, G. E., Crawley, N., Lunde, I. G. &amp; Munday, P. L. Elevated temperature reduces the respiratory scope of coral reef fishes. </w:t>
        </w:r>
        <w:r w:rsidRPr="008478E0">
          <w:rPr>
            <w:rFonts w:ascii="Times New Roman" w:hAnsi="Times New Roman" w:cs="Times New Roman"/>
            <w:i/>
            <w:iCs/>
            <w:rPrChange w:id="2077" w:author="Simon Brandl" w:date="2020-06-01T21:02:00Z">
              <w:rPr>
                <w:rFonts w:ascii="Times New Roman" w:hAnsi="Times New Roman" w:cs="Times New Roman"/>
                <w:i/>
                <w:iCs/>
              </w:rPr>
            </w:rPrChange>
          </w:rPr>
          <w:t>Global Change Biology</w:t>
        </w:r>
        <w:r w:rsidRPr="008478E0">
          <w:rPr>
            <w:rFonts w:ascii="Times New Roman" w:hAnsi="Times New Roman" w:cs="Times New Roman"/>
            <w:rPrChange w:id="207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079" w:author="Simon Brandl" w:date="2020-06-01T21:02:00Z">
              <w:rPr>
                <w:rFonts w:ascii="Times New Roman" w:hAnsi="Times New Roman" w:cs="Times New Roman"/>
                <w:b/>
                <w:bCs/>
              </w:rPr>
            </w:rPrChange>
          </w:rPr>
          <w:t>15</w:t>
        </w:r>
        <w:r w:rsidRPr="008478E0">
          <w:rPr>
            <w:rFonts w:ascii="Times New Roman" w:hAnsi="Times New Roman" w:cs="Times New Roman"/>
            <w:rPrChange w:id="2080" w:author="Simon Brandl" w:date="2020-06-01T21:02:00Z">
              <w:rPr>
                <w:rFonts w:ascii="Times New Roman" w:hAnsi="Times New Roman" w:cs="Times New Roman"/>
              </w:rPr>
            </w:rPrChange>
          </w:rPr>
          <w:t>, 1405–1412 (2009).</w:t>
        </w:r>
      </w:ins>
    </w:p>
    <w:p w14:paraId="34CE1ECF" w14:textId="77777777" w:rsidR="008478E0" w:rsidRPr="008478E0" w:rsidRDefault="008478E0" w:rsidP="008478E0">
      <w:pPr>
        <w:pStyle w:val="Bibliography"/>
        <w:rPr>
          <w:ins w:id="2081" w:author="Simon Brandl" w:date="2020-06-01T21:02:00Z"/>
          <w:rFonts w:ascii="Times New Roman" w:hAnsi="Times New Roman" w:cs="Times New Roman"/>
          <w:rPrChange w:id="2082" w:author="Simon Brandl" w:date="2020-06-01T21:02:00Z">
            <w:rPr>
              <w:ins w:id="2083" w:author="Simon Brandl" w:date="2020-06-01T21:02:00Z"/>
              <w:rFonts w:ascii="Times New Roman" w:hAnsi="Times New Roman" w:cs="Times New Roman"/>
            </w:rPr>
          </w:rPrChange>
        </w:rPr>
        <w:pPrChange w:id="2084" w:author="Simon Brandl" w:date="2020-06-01T21:02:00Z">
          <w:pPr>
            <w:widowControl w:val="0"/>
            <w:autoSpaceDE w:val="0"/>
            <w:autoSpaceDN w:val="0"/>
            <w:adjustRightInd w:val="0"/>
          </w:pPr>
        </w:pPrChange>
      </w:pPr>
      <w:ins w:id="2085" w:author="Simon Brandl" w:date="2020-06-01T21:02:00Z">
        <w:r w:rsidRPr="008478E0">
          <w:rPr>
            <w:rFonts w:ascii="Times New Roman" w:hAnsi="Times New Roman" w:cs="Times New Roman"/>
            <w:rPrChange w:id="2086" w:author="Simon Brandl" w:date="2020-06-01T21:02:00Z">
              <w:rPr>
                <w:rFonts w:ascii="Times New Roman" w:hAnsi="Times New Roman" w:cs="Times New Roman"/>
              </w:rPr>
            </w:rPrChange>
          </w:rPr>
          <w:t>41.</w:t>
        </w:r>
        <w:r w:rsidRPr="008478E0">
          <w:rPr>
            <w:rFonts w:ascii="Times New Roman" w:hAnsi="Times New Roman" w:cs="Times New Roman"/>
            <w:rPrChange w:id="2087"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088" w:author="Simon Brandl" w:date="2020-06-01T21:02:00Z">
              <w:rPr>
                <w:rFonts w:ascii="Times New Roman" w:hAnsi="Times New Roman" w:cs="Times New Roman"/>
              </w:rPr>
            </w:rPrChange>
          </w:rPr>
          <w:t>Eme</w:t>
        </w:r>
        <w:proofErr w:type="spellEnd"/>
        <w:r w:rsidRPr="008478E0">
          <w:rPr>
            <w:rFonts w:ascii="Times New Roman" w:hAnsi="Times New Roman" w:cs="Times New Roman"/>
            <w:rPrChange w:id="2089" w:author="Simon Brandl" w:date="2020-06-01T21:02:00Z">
              <w:rPr>
                <w:rFonts w:ascii="Times New Roman" w:hAnsi="Times New Roman" w:cs="Times New Roman"/>
              </w:rPr>
            </w:rPrChange>
          </w:rPr>
          <w:t xml:space="preserve">, J. &amp; Bennett, W. A. Critical thermal tolerance polygons of tropical marine fishes from Sulawesi, Indonesia. </w:t>
        </w:r>
        <w:r w:rsidRPr="008478E0">
          <w:rPr>
            <w:rFonts w:ascii="Times New Roman" w:hAnsi="Times New Roman" w:cs="Times New Roman"/>
            <w:i/>
            <w:iCs/>
            <w:rPrChange w:id="2090" w:author="Simon Brandl" w:date="2020-06-01T21:02:00Z">
              <w:rPr>
                <w:rFonts w:ascii="Times New Roman" w:hAnsi="Times New Roman" w:cs="Times New Roman"/>
                <w:i/>
                <w:iCs/>
              </w:rPr>
            </w:rPrChange>
          </w:rPr>
          <w:t>Journal of Thermal Biology</w:t>
        </w:r>
        <w:r w:rsidRPr="008478E0">
          <w:rPr>
            <w:rFonts w:ascii="Times New Roman" w:hAnsi="Times New Roman" w:cs="Times New Roman"/>
            <w:rPrChange w:id="209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092" w:author="Simon Brandl" w:date="2020-06-01T21:02:00Z">
              <w:rPr>
                <w:rFonts w:ascii="Times New Roman" w:hAnsi="Times New Roman" w:cs="Times New Roman"/>
                <w:b/>
                <w:bCs/>
              </w:rPr>
            </w:rPrChange>
          </w:rPr>
          <w:t>34</w:t>
        </w:r>
        <w:r w:rsidRPr="008478E0">
          <w:rPr>
            <w:rFonts w:ascii="Times New Roman" w:hAnsi="Times New Roman" w:cs="Times New Roman"/>
            <w:rPrChange w:id="2093" w:author="Simon Brandl" w:date="2020-06-01T21:02:00Z">
              <w:rPr>
                <w:rFonts w:ascii="Times New Roman" w:hAnsi="Times New Roman" w:cs="Times New Roman"/>
              </w:rPr>
            </w:rPrChange>
          </w:rPr>
          <w:t>, 220–225 (2009).</w:t>
        </w:r>
      </w:ins>
    </w:p>
    <w:p w14:paraId="6280AF28" w14:textId="77777777" w:rsidR="008478E0" w:rsidRPr="008478E0" w:rsidRDefault="008478E0" w:rsidP="008478E0">
      <w:pPr>
        <w:pStyle w:val="Bibliography"/>
        <w:rPr>
          <w:ins w:id="2094" w:author="Simon Brandl" w:date="2020-06-01T21:02:00Z"/>
          <w:rFonts w:ascii="Times New Roman" w:hAnsi="Times New Roman" w:cs="Times New Roman"/>
          <w:rPrChange w:id="2095" w:author="Simon Brandl" w:date="2020-06-01T21:02:00Z">
            <w:rPr>
              <w:ins w:id="2096" w:author="Simon Brandl" w:date="2020-06-01T21:02:00Z"/>
              <w:rFonts w:ascii="Times New Roman" w:hAnsi="Times New Roman" w:cs="Times New Roman"/>
            </w:rPr>
          </w:rPrChange>
        </w:rPr>
        <w:pPrChange w:id="2097" w:author="Simon Brandl" w:date="2020-06-01T21:02:00Z">
          <w:pPr>
            <w:widowControl w:val="0"/>
            <w:autoSpaceDE w:val="0"/>
            <w:autoSpaceDN w:val="0"/>
            <w:adjustRightInd w:val="0"/>
          </w:pPr>
        </w:pPrChange>
      </w:pPr>
      <w:ins w:id="2098" w:author="Simon Brandl" w:date="2020-06-01T21:02:00Z">
        <w:r w:rsidRPr="008478E0">
          <w:rPr>
            <w:rFonts w:ascii="Times New Roman" w:hAnsi="Times New Roman" w:cs="Times New Roman"/>
            <w:rPrChange w:id="2099" w:author="Simon Brandl" w:date="2020-06-01T21:02:00Z">
              <w:rPr>
                <w:rFonts w:ascii="Times New Roman" w:hAnsi="Times New Roman" w:cs="Times New Roman"/>
              </w:rPr>
            </w:rPrChange>
          </w:rPr>
          <w:lastRenderedPageBreak/>
          <w:t>42.</w:t>
        </w:r>
        <w:r w:rsidRPr="008478E0">
          <w:rPr>
            <w:rFonts w:ascii="Times New Roman" w:hAnsi="Times New Roman" w:cs="Times New Roman"/>
            <w:rPrChange w:id="2100" w:author="Simon Brandl" w:date="2020-06-01T21:02:00Z">
              <w:rPr>
                <w:rFonts w:ascii="Times New Roman" w:hAnsi="Times New Roman" w:cs="Times New Roman"/>
              </w:rPr>
            </w:rPrChange>
          </w:rPr>
          <w:tab/>
          <w:t xml:space="preserve">Gardiner, N. M., Munday, P. L. &amp; Nilsson, G. E. Counter-gradient variation in respiratory performance of coral reef fishes at elevated temperatures. </w:t>
        </w:r>
        <w:proofErr w:type="spellStart"/>
        <w:r w:rsidRPr="008478E0">
          <w:rPr>
            <w:rFonts w:ascii="Times New Roman" w:hAnsi="Times New Roman" w:cs="Times New Roman"/>
            <w:i/>
            <w:iCs/>
            <w:rPrChange w:id="2101" w:author="Simon Brandl" w:date="2020-06-01T21:02:00Z">
              <w:rPr>
                <w:rFonts w:ascii="Times New Roman" w:hAnsi="Times New Roman" w:cs="Times New Roman"/>
                <w:i/>
                <w:iCs/>
              </w:rPr>
            </w:rPrChange>
          </w:rPr>
          <w:t>PLoS</w:t>
        </w:r>
        <w:proofErr w:type="spellEnd"/>
        <w:r w:rsidRPr="008478E0">
          <w:rPr>
            <w:rFonts w:ascii="Times New Roman" w:hAnsi="Times New Roman" w:cs="Times New Roman"/>
            <w:i/>
            <w:iCs/>
            <w:rPrChange w:id="2102" w:author="Simon Brandl" w:date="2020-06-01T21:02:00Z">
              <w:rPr>
                <w:rFonts w:ascii="Times New Roman" w:hAnsi="Times New Roman" w:cs="Times New Roman"/>
                <w:i/>
                <w:iCs/>
              </w:rPr>
            </w:rPrChange>
          </w:rPr>
          <w:t xml:space="preserve"> One</w:t>
        </w:r>
        <w:r w:rsidRPr="008478E0">
          <w:rPr>
            <w:rFonts w:ascii="Times New Roman" w:hAnsi="Times New Roman" w:cs="Times New Roman"/>
            <w:rPrChange w:id="2103"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104" w:author="Simon Brandl" w:date="2020-06-01T21:02:00Z">
              <w:rPr>
                <w:rFonts w:ascii="Times New Roman" w:hAnsi="Times New Roman" w:cs="Times New Roman"/>
                <w:b/>
                <w:bCs/>
              </w:rPr>
            </w:rPrChange>
          </w:rPr>
          <w:t>5</w:t>
        </w:r>
        <w:r w:rsidRPr="008478E0">
          <w:rPr>
            <w:rFonts w:ascii="Times New Roman" w:hAnsi="Times New Roman" w:cs="Times New Roman"/>
            <w:rPrChange w:id="2105" w:author="Simon Brandl" w:date="2020-06-01T21:02:00Z">
              <w:rPr>
                <w:rFonts w:ascii="Times New Roman" w:hAnsi="Times New Roman" w:cs="Times New Roman"/>
              </w:rPr>
            </w:rPrChange>
          </w:rPr>
          <w:t>, e13299 (2010).</w:t>
        </w:r>
      </w:ins>
    </w:p>
    <w:p w14:paraId="7DCC8810" w14:textId="77777777" w:rsidR="008478E0" w:rsidRPr="008478E0" w:rsidRDefault="008478E0" w:rsidP="008478E0">
      <w:pPr>
        <w:pStyle w:val="Bibliography"/>
        <w:rPr>
          <w:ins w:id="2106" w:author="Simon Brandl" w:date="2020-06-01T21:02:00Z"/>
          <w:rFonts w:ascii="Times New Roman" w:hAnsi="Times New Roman" w:cs="Times New Roman"/>
          <w:rPrChange w:id="2107" w:author="Simon Brandl" w:date="2020-06-01T21:02:00Z">
            <w:rPr>
              <w:ins w:id="2108" w:author="Simon Brandl" w:date="2020-06-01T21:02:00Z"/>
              <w:rFonts w:ascii="Times New Roman" w:hAnsi="Times New Roman" w:cs="Times New Roman"/>
            </w:rPr>
          </w:rPrChange>
        </w:rPr>
        <w:pPrChange w:id="2109" w:author="Simon Brandl" w:date="2020-06-01T21:02:00Z">
          <w:pPr>
            <w:widowControl w:val="0"/>
            <w:autoSpaceDE w:val="0"/>
            <w:autoSpaceDN w:val="0"/>
            <w:adjustRightInd w:val="0"/>
          </w:pPr>
        </w:pPrChange>
      </w:pPr>
      <w:ins w:id="2110" w:author="Simon Brandl" w:date="2020-06-01T21:02:00Z">
        <w:r w:rsidRPr="008478E0">
          <w:rPr>
            <w:rFonts w:ascii="Times New Roman" w:hAnsi="Times New Roman" w:cs="Times New Roman"/>
            <w:rPrChange w:id="2111" w:author="Simon Brandl" w:date="2020-06-01T21:02:00Z">
              <w:rPr>
                <w:rFonts w:ascii="Times New Roman" w:hAnsi="Times New Roman" w:cs="Times New Roman"/>
              </w:rPr>
            </w:rPrChange>
          </w:rPr>
          <w:t>43.</w:t>
        </w:r>
        <w:r w:rsidRPr="008478E0">
          <w:rPr>
            <w:rFonts w:ascii="Times New Roman" w:hAnsi="Times New Roman" w:cs="Times New Roman"/>
            <w:rPrChange w:id="2112" w:author="Simon Brandl" w:date="2020-06-01T21:02:00Z">
              <w:rPr>
                <w:rFonts w:ascii="Times New Roman" w:hAnsi="Times New Roman" w:cs="Times New Roman"/>
              </w:rPr>
            </w:rPrChange>
          </w:rPr>
          <w:tab/>
          <w:t xml:space="preserve">Bernal, M. A. </w:t>
        </w:r>
        <w:r w:rsidRPr="008478E0">
          <w:rPr>
            <w:rFonts w:ascii="Times New Roman" w:hAnsi="Times New Roman" w:cs="Times New Roman"/>
            <w:i/>
            <w:iCs/>
            <w:rPrChange w:id="2113" w:author="Simon Brandl" w:date="2020-06-01T21:02:00Z">
              <w:rPr>
                <w:rFonts w:ascii="Times New Roman" w:hAnsi="Times New Roman" w:cs="Times New Roman"/>
                <w:i/>
                <w:iCs/>
              </w:rPr>
            </w:rPrChange>
          </w:rPr>
          <w:t>et al.</w:t>
        </w:r>
        <w:r w:rsidRPr="008478E0">
          <w:rPr>
            <w:rFonts w:ascii="Times New Roman" w:hAnsi="Times New Roman" w:cs="Times New Roman"/>
            <w:rPrChange w:id="2114" w:author="Simon Brandl" w:date="2020-06-01T21:02:00Z">
              <w:rPr>
                <w:rFonts w:ascii="Times New Roman" w:hAnsi="Times New Roman" w:cs="Times New Roman"/>
              </w:rPr>
            </w:rPrChange>
          </w:rPr>
          <w:t xml:space="preserve"> Species-specific molecular responses of wild coral reef fishes during a marine heatwave. </w:t>
        </w:r>
        <w:r w:rsidRPr="008478E0">
          <w:rPr>
            <w:rFonts w:ascii="Times New Roman" w:hAnsi="Times New Roman" w:cs="Times New Roman"/>
            <w:i/>
            <w:iCs/>
            <w:rPrChange w:id="2115" w:author="Simon Brandl" w:date="2020-06-01T21:02:00Z">
              <w:rPr>
                <w:rFonts w:ascii="Times New Roman" w:hAnsi="Times New Roman" w:cs="Times New Roman"/>
                <w:i/>
                <w:iCs/>
              </w:rPr>
            </w:rPrChange>
          </w:rPr>
          <w:t>Science advances</w:t>
        </w:r>
        <w:r w:rsidRPr="008478E0">
          <w:rPr>
            <w:rFonts w:ascii="Times New Roman" w:hAnsi="Times New Roman" w:cs="Times New Roman"/>
            <w:rPrChange w:id="211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117" w:author="Simon Brandl" w:date="2020-06-01T21:02:00Z">
              <w:rPr>
                <w:rFonts w:ascii="Times New Roman" w:hAnsi="Times New Roman" w:cs="Times New Roman"/>
                <w:b/>
                <w:bCs/>
              </w:rPr>
            </w:rPrChange>
          </w:rPr>
          <w:t>6</w:t>
        </w:r>
        <w:r w:rsidRPr="008478E0">
          <w:rPr>
            <w:rFonts w:ascii="Times New Roman" w:hAnsi="Times New Roman" w:cs="Times New Roman"/>
            <w:rPrChange w:id="2118" w:author="Simon Brandl" w:date="2020-06-01T21:02:00Z">
              <w:rPr>
                <w:rFonts w:ascii="Times New Roman" w:hAnsi="Times New Roman" w:cs="Times New Roman"/>
              </w:rPr>
            </w:rPrChange>
          </w:rPr>
          <w:t>, eaay3423 (2020).</w:t>
        </w:r>
      </w:ins>
    </w:p>
    <w:p w14:paraId="2A8CDBA7" w14:textId="77777777" w:rsidR="008478E0" w:rsidRPr="008478E0" w:rsidRDefault="008478E0" w:rsidP="008478E0">
      <w:pPr>
        <w:pStyle w:val="Bibliography"/>
        <w:rPr>
          <w:ins w:id="2119" w:author="Simon Brandl" w:date="2020-06-01T21:02:00Z"/>
          <w:rFonts w:ascii="Times New Roman" w:hAnsi="Times New Roman" w:cs="Times New Roman"/>
          <w:rPrChange w:id="2120" w:author="Simon Brandl" w:date="2020-06-01T21:02:00Z">
            <w:rPr>
              <w:ins w:id="2121" w:author="Simon Brandl" w:date="2020-06-01T21:02:00Z"/>
              <w:rFonts w:ascii="Times New Roman" w:hAnsi="Times New Roman" w:cs="Times New Roman"/>
            </w:rPr>
          </w:rPrChange>
        </w:rPr>
        <w:pPrChange w:id="2122" w:author="Simon Brandl" w:date="2020-06-01T21:02:00Z">
          <w:pPr>
            <w:widowControl w:val="0"/>
            <w:autoSpaceDE w:val="0"/>
            <w:autoSpaceDN w:val="0"/>
            <w:adjustRightInd w:val="0"/>
          </w:pPr>
        </w:pPrChange>
      </w:pPr>
      <w:ins w:id="2123" w:author="Simon Brandl" w:date="2020-06-01T21:02:00Z">
        <w:r w:rsidRPr="008478E0">
          <w:rPr>
            <w:rFonts w:ascii="Times New Roman" w:hAnsi="Times New Roman" w:cs="Times New Roman"/>
            <w:rPrChange w:id="2124" w:author="Simon Brandl" w:date="2020-06-01T21:02:00Z">
              <w:rPr>
                <w:rFonts w:ascii="Times New Roman" w:hAnsi="Times New Roman" w:cs="Times New Roman"/>
              </w:rPr>
            </w:rPrChange>
          </w:rPr>
          <w:t>44.</w:t>
        </w:r>
        <w:r w:rsidRPr="008478E0">
          <w:rPr>
            <w:rFonts w:ascii="Times New Roman" w:hAnsi="Times New Roman" w:cs="Times New Roman"/>
            <w:rPrChange w:id="2125" w:author="Simon Brandl" w:date="2020-06-01T21:02:00Z">
              <w:rPr>
                <w:rFonts w:ascii="Times New Roman" w:hAnsi="Times New Roman" w:cs="Times New Roman"/>
              </w:rPr>
            </w:rPrChange>
          </w:rPr>
          <w:tab/>
          <w:t xml:space="preserve">Mora, C. &amp; Ospina, A. Tolerance to high temperatures and potential impact of sea warming on reef fishes of </w:t>
        </w:r>
        <w:proofErr w:type="spellStart"/>
        <w:r w:rsidRPr="008478E0">
          <w:rPr>
            <w:rFonts w:ascii="Times New Roman" w:hAnsi="Times New Roman" w:cs="Times New Roman"/>
            <w:rPrChange w:id="2126" w:author="Simon Brandl" w:date="2020-06-01T21:02:00Z">
              <w:rPr>
                <w:rFonts w:ascii="Times New Roman" w:hAnsi="Times New Roman" w:cs="Times New Roman"/>
              </w:rPr>
            </w:rPrChange>
          </w:rPr>
          <w:t>Gorgona</w:t>
        </w:r>
        <w:proofErr w:type="spellEnd"/>
        <w:r w:rsidRPr="008478E0">
          <w:rPr>
            <w:rFonts w:ascii="Times New Roman" w:hAnsi="Times New Roman" w:cs="Times New Roman"/>
            <w:rPrChange w:id="2127" w:author="Simon Brandl" w:date="2020-06-01T21:02:00Z">
              <w:rPr>
                <w:rFonts w:ascii="Times New Roman" w:hAnsi="Times New Roman" w:cs="Times New Roman"/>
              </w:rPr>
            </w:rPrChange>
          </w:rPr>
          <w:t xml:space="preserve"> Island (tropical eastern Pacific). </w:t>
        </w:r>
        <w:r w:rsidRPr="008478E0">
          <w:rPr>
            <w:rFonts w:ascii="Times New Roman" w:hAnsi="Times New Roman" w:cs="Times New Roman"/>
            <w:i/>
            <w:iCs/>
            <w:rPrChange w:id="2128" w:author="Simon Brandl" w:date="2020-06-01T21:02:00Z">
              <w:rPr>
                <w:rFonts w:ascii="Times New Roman" w:hAnsi="Times New Roman" w:cs="Times New Roman"/>
                <w:i/>
                <w:iCs/>
              </w:rPr>
            </w:rPrChange>
          </w:rPr>
          <w:t>Marine Biology</w:t>
        </w:r>
        <w:r w:rsidRPr="008478E0">
          <w:rPr>
            <w:rFonts w:ascii="Times New Roman" w:hAnsi="Times New Roman" w:cs="Times New Roman"/>
            <w:rPrChange w:id="212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130" w:author="Simon Brandl" w:date="2020-06-01T21:02:00Z">
              <w:rPr>
                <w:rFonts w:ascii="Times New Roman" w:hAnsi="Times New Roman" w:cs="Times New Roman"/>
                <w:b/>
                <w:bCs/>
              </w:rPr>
            </w:rPrChange>
          </w:rPr>
          <w:t>139</w:t>
        </w:r>
        <w:r w:rsidRPr="008478E0">
          <w:rPr>
            <w:rFonts w:ascii="Times New Roman" w:hAnsi="Times New Roman" w:cs="Times New Roman"/>
            <w:rPrChange w:id="2131" w:author="Simon Brandl" w:date="2020-06-01T21:02:00Z">
              <w:rPr>
                <w:rFonts w:ascii="Times New Roman" w:hAnsi="Times New Roman" w:cs="Times New Roman"/>
              </w:rPr>
            </w:rPrChange>
          </w:rPr>
          <w:t>, 765–769 (2001).</w:t>
        </w:r>
      </w:ins>
    </w:p>
    <w:p w14:paraId="78D369A9" w14:textId="77777777" w:rsidR="008478E0" w:rsidRPr="008478E0" w:rsidRDefault="008478E0" w:rsidP="008478E0">
      <w:pPr>
        <w:pStyle w:val="Bibliography"/>
        <w:rPr>
          <w:ins w:id="2132" w:author="Simon Brandl" w:date="2020-06-01T21:02:00Z"/>
          <w:rFonts w:ascii="Times New Roman" w:hAnsi="Times New Roman" w:cs="Times New Roman"/>
          <w:rPrChange w:id="2133" w:author="Simon Brandl" w:date="2020-06-01T21:02:00Z">
            <w:rPr>
              <w:ins w:id="2134" w:author="Simon Brandl" w:date="2020-06-01T21:02:00Z"/>
              <w:rFonts w:ascii="Times New Roman" w:hAnsi="Times New Roman" w:cs="Times New Roman"/>
            </w:rPr>
          </w:rPrChange>
        </w:rPr>
        <w:pPrChange w:id="2135" w:author="Simon Brandl" w:date="2020-06-01T21:02:00Z">
          <w:pPr>
            <w:widowControl w:val="0"/>
            <w:autoSpaceDE w:val="0"/>
            <w:autoSpaceDN w:val="0"/>
            <w:adjustRightInd w:val="0"/>
          </w:pPr>
        </w:pPrChange>
      </w:pPr>
      <w:ins w:id="2136" w:author="Simon Brandl" w:date="2020-06-01T21:02:00Z">
        <w:r w:rsidRPr="008478E0">
          <w:rPr>
            <w:rFonts w:ascii="Times New Roman" w:hAnsi="Times New Roman" w:cs="Times New Roman"/>
            <w:rPrChange w:id="2137" w:author="Simon Brandl" w:date="2020-06-01T21:02:00Z">
              <w:rPr>
                <w:rFonts w:ascii="Times New Roman" w:hAnsi="Times New Roman" w:cs="Times New Roman"/>
              </w:rPr>
            </w:rPrChange>
          </w:rPr>
          <w:t>45.</w:t>
        </w:r>
        <w:r w:rsidRPr="008478E0">
          <w:rPr>
            <w:rFonts w:ascii="Times New Roman" w:hAnsi="Times New Roman" w:cs="Times New Roman"/>
            <w:rPrChange w:id="213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139" w:author="Simon Brandl" w:date="2020-06-01T21:02:00Z">
              <w:rPr>
                <w:rFonts w:ascii="Times New Roman" w:hAnsi="Times New Roman" w:cs="Times New Roman"/>
              </w:rPr>
            </w:rPrChange>
          </w:rPr>
          <w:t>Feary</w:t>
        </w:r>
        <w:proofErr w:type="spellEnd"/>
        <w:r w:rsidRPr="008478E0">
          <w:rPr>
            <w:rFonts w:ascii="Times New Roman" w:hAnsi="Times New Roman" w:cs="Times New Roman"/>
            <w:rPrChange w:id="2140" w:author="Simon Brandl" w:date="2020-06-01T21:02:00Z">
              <w:rPr>
                <w:rFonts w:ascii="Times New Roman" w:hAnsi="Times New Roman" w:cs="Times New Roman"/>
              </w:rPr>
            </w:rPrChange>
          </w:rPr>
          <w:t xml:space="preserve">, D. A. </w:t>
        </w:r>
        <w:r w:rsidRPr="008478E0">
          <w:rPr>
            <w:rFonts w:ascii="Times New Roman" w:hAnsi="Times New Roman" w:cs="Times New Roman"/>
            <w:i/>
            <w:iCs/>
            <w:rPrChange w:id="2141" w:author="Simon Brandl" w:date="2020-06-01T21:02:00Z">
              <w:rPr>
                <w:rFonts w:ascii="Times New Roman" w:hAnsi="Times New Roman" w:cs="Times New Roman"/>
                <w:i/>
                <w:iCs/>
              </w:rPr>
            </w:rPrChange>
          </w:rPr>
          <w:t>et al.</w:t>
        </w:r>
        <w:r w:rsidRPr="008478E0">
          <w:rPr>
            <w:rFonts w:ascii="Times New Roman" w:hAnsi="Times New Roman" w:cs="Times New Roman"/>
            <w:rPrChange w:id="2142" w:author="Simon Brandl" w:date="2020-06-01T21:02:00Z">
              <w:rPr>
                <w:rFonts w:ascii="Times New Roman" w:hAnsi="Times New Roman" w:cs="Times New Roman"/>
              </w:rPr>
            </w:rPrChange>
          </w:rPr>
          <w:t xml:space="preserve"> Latitudinal shifts in coral reef fishes: why some species </w:t>
        </w:r>
        <w:proofErr w:type="gramStart"/>
        <w:r w:rsidRPr="008478E0">
          <w:rPr>
            <w:rFonts w:ascii="Times New Roman" w:hAnsi="Times New Roman" w:cs="Times New Roman"/>
            <w:rPrChange w:id="2143" w:author="Simon Brandl" w:date="2020-06-01T21:02:00Z">
              <w:rPr>
                <w:rFonts w:ascii="Times New Roman" w:hAnsi="Times New Roman" w:cs="Times New Roman"/>
              </w:rPr>
            </w:rPrChange>
          </w:rPr>
          <w:t>do</w:t>
        </w:r>
        <w:proofErr w:type="gramEnd"/>
        <w:r w:rsidRPr="008478E0">
          <w:rPr>
            <w:rFonts w:ascii="Times New Roman" w:hAnsi="Times New Roman" w:cs="Times New Roman"/>
            <w:rPrChange w:id="2144" w:author="Simon Brandl" w:date="2020-06-01T21:02:00Z">
              <w:rPr>
                <w:rFonts w:ascii="Times New Roman" w:hAnsi="Times New Roman" w:cs="Times New Roman"/>
              </w:rPr>
            </w:rPrChange>
          </w:rPr>
          <w:t xml:space="preserve"> and others do not shift. </w:t>
        </w:r>
        <w:r w:rsidRPr="008478E0">
          <w:rPr>
            <w:rFonts w:ascii="Times New Roman" w:hAnsi="Times New Roman" w:cs="Times New Roman"/>
            <w:i/>
            <w:iCs/>
            <w:rPrChange w:id="2145" w:author="Simon Brandl" w:date="2020-06-01T21:02:00Z">
              <w:rPr>
                <w:rFonts w:ascii="Times New Roman" w:hAnsi="Times New Roman" w:cs="Times New Roman"/>
                <w:i/>
                <w:iCs/>
              </w:rPr>
            </w:rPrChange>
          </w:rPr>
          <w:t>Fish and Fisheries</w:t>
        </w:r>
        <w:r w:rsidRPr="008478E0">
          <w:rPr>
            <w:rFonts w:ascii="Times New Roman" w:hAnsi="Times New Roman" w:cs="Times New Roman"/>
            <w:rPrChange w:id="214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147" w:author="Simon Brandl" w:date="2020-06-01T21:02:00Z">
              <w:rPr>
                <w:rFonts w:ascii="Times New Roman" w:hAnsi="Times New Roman" w:cs="Times New Roman"/>
                <w:b/>
                <w:bCs/>
              </w:rPr>
            </w:rPrChange>
          </w:rPr>
          <w:t>15</w:t>
        </w:r>
        <w:r w:rsidRPr="008478E0">
          <w:rPr>
            <w:rFonts w:ascii="Times New Roman" w:hAnsi="Times New Roman" w:cs="Times New Roman"/>
            <w:rPrChange w:id="2148" w:author="Simon Brandl" w:date="2020-06-01T21:02:00Z">
              <w:rPr>
                <w:rFonts w:ascii="Times New Roman" w:hAnsi="Times New Roman" w:cs="Times New Roman"/>
              </w:rPr>
            </w:rPrChange>
          </w:rPr>
          <w:t>, 593–615 (2014).</w:t>
        </w:r>
      </w:ins>
    </w:p>
    <w:p w14:paraId="618969FC" w14:textId="77777777" w:rsidR="008478E0" w:rsidRPr="008478E0" w:rsidRDefault="008478E0" w:rsidP="008478E0">
      <w:pPr>
        <w:pStyle w:val="Bibliography"/>
        <w:rPr>
          <w:ins w:id="2149" w:author="Simon Brandl" w:date="2020-06-01T21:02:00Z"/>
          <w:rFonts w:ascii="Times New Roman" w:hAnsi="Times New Roman" w:cs="Times New Roman"/>
          <w:rPrChange w:id="2150" w:author="Simon Brandl" w:date="2020-06-01T21:02:00Z">
            <w:rPr>
              <w:ins w:id="2151" w:author="Simon Brandl" w:date="2020-06-01T21:02:00Z"/>
              <w:rFonts w:ascii="Times New Roman" w:hAnsi="Times New Roman" w:cs="Times New Roman"/>
            </w:rPr>
          </w:rPrChange>
        </w:rPr>
        <w:pPrChange w:id="2152" w:author="Simon Brandl" w:date="2020-06-01T21:02:00Z">
          <w:pPr>
            <w:widowControl w:val="0"/>
            <w:autoSpaceDE w:val="0"/>
            <w:autoSpaceDN w:val="0"/>
            <w:adjustRightInd w:val="0"/>
          </w:pPr>
        </w:pPrChange>
      </w:pPr>
      <w:ins w:id="2153" w:author="Simon Brandl" w:date="2020-06-01T21:02:00Z">
        <w:r w:rsidRPr="008478E0">
          <w:rPr>
            <w:rFonts w:ascii="Times New Roman" w:hAnsi="Times New Roman" w:cs="Times New Roman"/>
            <w:rPrChange w:id="2154" w:author="Simon Brandl" w:date="2020-06-01T21:02:00Z">
              <w:rPr>
                <w:rFonts w:ascii="Times New Roman" w:hAnsi="Times New Roman" w:cs="Times New Roman"/>
              </w:rPr>
            </w:rPrChange>
          </w:rPr>
          <w:t>46.</w:t>
        </w:r>
        <w:r w:rsidRPr="008478E0">
          <w:rPr>
            <w:rFonts w:ascii="Times New Roman" w:hAnsi="Times New Roman" w:cs="Times New Roman"/>
            <w:rPrChange w:id="2155" w:author="Simon Brandl" w:date="2020-06-01T21:02:00Z">
              <w:rPr>
                <w:rFonts w:ascii="Times New Roman" w:hAnsi="Times New Roman" w:cs="Times New Roman"/>
              </w:rPr>
            </w:rPrChange>
          </w:rPr>
          <w:tab/>
          <w:t xml:space="preserve">Bernal, M. A. </w:t>
        </w:r>
        <w:r w:rsidRPr="008478E0">
          <w:rPr>
            <w:rFonts w:ascii="Times New Roman" w:hAnsi="Times New Roman" w:cs="Times New Roman"/>
            <w:i/>
            <w:iCs/>
            <w:rPrChange w:id="2156" w:author="Simon Brandl" w:date="2020-06-01T21:02:00Z">
              <w:rPr>
                <w:rFonts w:ascii="Times New Roman" w:hAnsi="Times New Roman" w:cs="Times New Roman"/>
                <w:i/>
                <w:iCs/>
              </w:rPr>
            </w:rPrChange>
          </w:rPr>
          <w:t>et al.</w:t>
        </w:r>
        <w:r w:rsidRPr="008478E0">
          <w:rPr>
            <w:rFonts w:ascii="Times New Roman" w:hAnsi="Times New Roman" w:cs="Times New Roman"/>
            <w:rPrChange w:id="2157" w:author="Simon Brandl" w:date="2020-06-01T21:02:00Z">
              <w:rPr>
                <w:rFonts w:ascii="Times New Roman" w:hAnsi="Times New Roman" w:cs="Times New Roman"/>
              </w:rPr>
            </w:rPrChange>
          </w:rPr>
          <w:t xml:space="preserve"> Phenotypic and molecular consequences of stepwise temperature increase across generations in a coral reef fish. </w:t>
        </w:r>
        <w:r w:rsidRPr="008478E0">
          <w:rPr>
            <w:rFonts w:ascii="Times New Roman" w:hAnsi="Times New Roman" w:cs="Times New Roman"/>
            <w:i/>
            <w:iCs/>
            <w:rPrChange w:id="2158" w:author="Simon Brandl" w:date="2020-06-01T21:02:00Z">
              <w:rPr>
                <w:rFonts w:ascii="Times New Roman" w:hAnsi="Times New Roman" w:cs="Times New Roman"/>
                <w:i/>
                <w:iCs/>
              </w:rPr>
            </w:rPrChange>
          </w:rPr>
          <w:t>Molecular Ecology</w:t>
        </w:r>
        <w:r w:rsidRPr="008478E0">
          <w:rPr>
            <w:rFonts w:ascii="Times New Roman" w:hAnsi="Times New Roman" w:cs="Times New Roman"/>
            <w:rPrChange w:id="215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160" w:author="Simon Brandl" w:date="2020-06-01T21:02:00Z">
              <w:rPr>
                <w:rFonts w:ascii="Times New Roman" w:hAnsi="Times New Roman" w:cs="Times New Roman"/>
                <w:b/>
                <w:bCs/>
              </w:rPr>
            </w:rPrChange>
          </w:rPr>
          <w:t>27</w:t>
        </w:r>
        <w:r w:rsidRPr="008478E0">
          <w:rPr>
            <w:rFonts w:ascii="Times New Roman" w:hAnsi="Times New Roman" w:cs="Times New Roman"/>
            <w:rPrChange w:id="2161" w:author="Simon Brandl" w:date="2020-06-01T21:02:00Z">
              <w:rPr>
                <w:rFonts w:ascii="Times New Roman" w:hAnsi="Times New Roman" w:cs="Times New Roman"/>
              </w:rPr>
            </w:rPrChange>
          </w:rPr>
          <w:t>, 4516–4528 (2018).</w:t>
        </w:r>
      </w:ins>
    </w:p>
    <w:p w14:paraId="6FB3D078" w14:textId="77777777" w:rsidR="008478E0" w:rsidRPr="008478E0" w:rsidRDefault="008478E0" w:rsidP="008478E0">
      <w:pPr>
        <w:pStyle w:val="Bibliography"/>
        <w:rPr>
          <w:ins w:id="2162" w:author="Simon Brandl" w:date="2020-06-01T21:02:00Z"/>
          <w:rFonts w:ascii="Times New Roman" w:hAnsi="Times New Roman" w:cs="Times New Roman"/>
          <w:rPrChange w:id="2163" w:author="Simon Brandl" w:date="2020-06-01T21:02:00Z">
            <w:rPr>
              <w:ins w:id="2164" w:author="Simon Brandl" w:date="2020-06-01T21:02:00Z"/>
              <w:rFonts w:ascii="Times New Roman" w:hAnsi="Times New Roman" w:cs="Times New Roman"/>
            </w:rPr>
          </w:rPrChange>
        </w:rPr>
        <w:pPrChange w:id="2165" w:author="Simon Brandl" w:date="2020-06-01T21:02:00Z">
          <w:pPr>
            <w:widowControl w:val="0"/>
            <w:autoSpaceDE w:val="0"/>
            <w:autoSpaceDN w:val="0"/>
            <w:adjustRightInd w:val="0"/>
          </w:pPr>
        </w:pPrChange>
      </w:pPr>
      <w:ins w:id="2166" w:author="Simon Brandl" w:date="2020-06-01T21:02:00Z">
        <w:r w:rsidRPr="008478E0">
          <w:rPr>
            <w:rFonts w:ascii="Times New Roman" w:hAnsi="Times New Roman" w:cs="Times New Roman"/>
            <w:rPrChange w:id="2167" w:author="Simon Brandl" w:date="2020-06-01T21:02:00Z">
              <w:rPr>
                <w:rFonts w:ascii="Times New Roman" w:hAnsi="Times New Roman" w:cs="Times New Roman"/>
              </w:rPr>
            </w:rPrChange>
          </w:rPr>
          <w:t>47.</w:t>
        </w:r>
        <w:r w:rsidRPr="008478E0">
          <w:rPr>
            <w:rFonts w:ascii="Times New Roman" w:hAnsi="Times New Roman" w:cs="Times New Roman"/>
            <w:rPrChange w:id="216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169" w:author="Simon Brandl" w:date="2020-06-01T21:02:00Z">
              <w:rPr>
                <w:rFonts w:ascii="Times New Roman" w:hAnsi="Times New Roman" w:cs="Times New Roman"/>
              </w:rPr>
            </w:rPrChange>
          </w:rPr>
          <w:t>Grenchik</w:t>
        </w:r>
        <w:proofErr w:type="spellEnd"/>
        <w:r w:rsidRPr="008478E0">
          <w:rPr>
            <w:rFonts w:ascii="Times New Roman" w:hAnsi="Times New Roman" w:cs="Times New Roman"/>
            <w:rPrChange w:id="2170" w:author="Simon Brandl" w:date="2020-06-01T21:02:00Z">
              <w:rPr>
                <w:rFonts w:ascii="Times New Roman" w:hAnsi="Times New Roman" w:cs="Times New Roman"/>
              </w:rPr>
            </w:rPrChange>
          </w:rPr>
          <w:t xml:space="preserve">, M., Donelson, J. &amp; Munday, P. Evidence for developmental thermal acclimation in the damselfish, </w:t>
        </w:r>
        <w:proofErr w:type="spellStart"/>
        <w:r w:rsidRPr="008478E0">
          <w:rPr>
            <w:rFonts w:ascii="Times New Roman" w:hAnsi="Times New Roman" w:cs="Times New Roman"/>
            <w:rPrChange w:id="2171" w:author="Simon Brandl" w:date="2020-06-01T21:02:00Z">
              <w:rPr>
                <w:rFonts w:ascii="Times New Roman" w:hAnsi="Times New Roman" w:cs="Times New Roman"/>
              </w:rPr>
            </w:rPrChange>
          </w:rPr>
          <w:t>Pomacentrus</w:t>
        </w:r>
        <w:proofErr w:type="spellEnd"/>
        <w:r w:rsidRPr="008478E0">
          <w:rPr>
            <w:rFonts w:ascii="Times New Roman" w:hAnsi="Times New Roman" w:cs="Times New Roman"/>
            <w:rPrChange w:id="2172" w:author="Simon Brandl" w:date="2020-06-01T21:02:00Z">
              <w:rPr>
                <w:rFonts w:ascii="Times New Roman" w:hAnsi="Times New Roman" w:cs="Times New Roman"/>
              </w:rPr>
            </w:rPrChange>
          </w:rPr>
          <w:t xml:space="preserve"> </w:t>
        </w:r>
        <w:proofErr w:type="spellStart"/>
        <w:r w:rsidRPr="008478E0">
          <w:rPr>
            <w:rFonts w:ascii="Times New Roman" w:hAnsi="Times New Roman" w:cs="Times New Roman"/>
            <w:rPrChange w:id="2173" w:author="Simon Brandl" w:date="2020-06-01T21:02:00Z">
              <w:rPr>
                <w:rFonts w:ascii="Times New Roman" w:hAnsi="Times New Roman" w:cs="Times New Roman"/>
              </w:rPr>
            </w:rPrChange>
          </w:rPr>
          <w:t>moluccensis</w:t>
        </w:r>
        <w:proofErr w:type="spellEnd"/>
        <w:r w:rsidRPr="008478E0">
          <w:rPr>
            <w:rFonts w:ascii="Times New Roman" w:hAnsi="Times New Roman" w:cs="Times New Roman"/>
            <w:rPrChange w:id="2174" w:author="Simon Brandl" w:date="2020-06-01T21:02:00Z">
              <w:rPr>
                <w:rFonts w:ascii="Times New Roman" w:hAnsi="Times New Roman" w:cs="Times New Roman"/>
              </w:rPr>
            </w:rPrChange>
          </w:rPr>
          <w:t xml:space="preserve">. </w:t>
        </w:r>
        <w:r w:rsidRPr="008478E0">
          <w:rPr>
            <w:rFonts w:ascii="Times New Roman" w:hAnsi="Times New Roman" w:cs="Times New Roman"/>
            <w:i/>
            <w:iCs/>
            <w:rPrChange w:id="2175" w:author="Simon Brandl" w:date="2020-06-01T21:02:00Z">
              <w:rPr>
                <w:rFonts w:ascii="Times New Roman" w:hAnsi="Times New Roman" w:cs="Times New Roman"/>
                <w:i/>
                <w:iCs/>
              </w:rPr>
            </w:rPrChange>
          </w:rPr>
          <w:t>Coral Reefs</w:t>
        </w:r>
        <w:r w:rsidRPr="008478E0">
          <w:rPr>
            <w:rFonts w:ascii="Times New Roman" w:hAnsi="Times New Roman" w:cs="Times New Roman"/>
            <w:rPrChange w:id="217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177" w:author="Simon Brandl" w:date="2020-06-01T21:02:00Z">
              <w:rPr>
                <w:rFonts w:ascii="Times New Roman" w:hAnsi="Times New Roman" w:cs="Times New Roman"/>
                <w:b/>
                <w:bCs/>
              </w:rPr>
            </w:rPrChange>
          </w:rPr>
          <w:t>32</w:t>
        </w:r>
        <w:r w:rsidRPr="008478E0">
          <w:rPr>
            <w:rFonts w:ascii="Times New Roman" w:hAnsi="Times New Roman" w:cs="Times New Roman"/>
            <w:rPrChange w:id="2178" w:author="Simon Brandl" w:date="2020-06-01T21:02:00Z">
              <w:rPr>
                <w:rFonts w:ascii="Times New Roman" w:hAnsi="Times New Roman" w:cs="Times New Roman"/>
              </w:rPr>
            </w:rPrChange>
          </w:rPr>
          <w:t>, 85–90 (2013).</w:t>
        </w:r>
      </w:ins>
    </w:p>
    <w:p w14:paraId="60518952" w14:textId="77777777" w:rsidR="008478E0" w:rsidRPr="008478E0" w:rsidRDefault="008478E0" w:rsidP="008478E0">
      <w:pPr>
        <w:pStyle w:val="Bibliography"/>
        <w:rPr>
          <w:ins w:id="2179" w:author="Simon Brandl" w:date="2020-06-01T21:02:00Z"/>
          <w:rFonts w:ascii="Times New Roman" w:hAnsi="Times New Roman" w:cs="Times New Roman"/>
          <w:rPrChange w:id="2180" w:author="Simon Brandl" w:date="2020-06-01T21:02:00Z">
            <w:rPr>
              <w:ins w:id="2181" w:author="Simon Brandl" w:date="2020-06-01T21:02:00Z"/>
              <w:rFonts w:ascii="Times New Roman" w:hAnsi="Times New Roman" w:cs="Times New Roman"/>
            </w:rPr>
          </w:rPrChange>
        </w:rPr>
        <w:pPrChange w:id="2182" w:author="Simon Brandl" w:date="2020-06-01T21:02:00Z">
          <w:pPr>
            <w:widowControl w:val="0"/>
            <w:autoSpaceDE w:val="0"/>
            <w:autoSpaceDN w:val="0"/>
            <w:adjustRightInd w:val="0"/>
          </w:pPr>
        </w:pPrChange>
      </w:pPr>
      <w:ins w:id="2183" w:author="Simon Brandl" w:date="2020-06-01T21:02:00Z">
        <w:r w:rsidRPr="008478E0">
          <w:rPr>
            <w:rFonts w:ascii="Times New Roman" w:hAnsi="Times New Roman" w:cs="Times New Roman"/>
            <w:rPrChange w:id="2184" w:author="Simon Brandl" w:date="2020-06-01T21:02:00Z">
              <w:rPr>
                <w:rFonts w:ascii="Times New Roman" w:hAnsi="Times New Roman" w:cs="Times New Roman"/>
              </w:rPr>
            </w:rPrChange>
          </w:rPr>
          <w:t>48.</w:t>
        </w:r>
        <w:r w:rsidRPr="008478E0">
          <w:rPr>
            <w:rFonts w:ascii="Times New Roman" w:hAnsi="Times New Roman" w:cs="Times New Roman"/>
            <w:rPrChange w:id="2185" w:author="Simon Brandl" w:date="2020-06-01T21:02:00Z">
              <w:rPr>
                <w:rFonts w:ascii="Times New Roman" w:hAnsi="Times New Roman" w:cs="Times New Roman"/>
              </w:rPr>
            </w:rPrChange>
          </w:rPr>
          <w:tab/>
          <w:t xml:space="preserve">Miller, D. D., Ota, Y., </w:t>
        </w:r>
        <w:proofErr w:type="spellStart"/>
        <w:r w:rsidRPr="008478E0">
          <w:rPr>
            <w:rFonts w:ascii="Times New Roman" w:hAnsi="Times New Roman" w:cs="Times New Roman"/>
            <w:rPrChange w:id="2186" w:author="Simon Brandl" w:date="2020-06-01T21:02:00Z">
              <w:rPr>
                <w:rFonts w:ascii="Times New Roman" w:hAnsi="Times New Roman" w:cs="Times New Roman"/>
              </w:rPr>
            </w:rPrChange>
          </w:rPr>
          <w:t>Sumaila</w:t>
        </w:r>
        <w:proofErr w:type="spellEnd"/>
        <w:r w:rsidRPr="008478E0">
          <w:rPr>
            <w:rFonts w:ascii="Times New Roman" w:hAnsi="Times New Roman" w:cs="Times New Roman"/>
            <w:rPrChange w:id="2187" w:author="Simon Brandl" w:date="2020-06-01T21:02:00Z">
              <w:rPr>
                <w:rFonts w:ascii="Times New Roman" w:hAnsi="Times New Roman" w:cs="Times New Roman"/>
              </w:rPr>
            </w:rPrChange>
          </w:rPr>
          <w:t xml:space="preserve">, U. R., Cisneros‐Montemayor, A. M. &amp; Cheung, W. W. Adaptation strategies to climate change in marine systems. </w:t>
        </w:r>
        <w:r w:rsidRPr="008478E0">
          <w:rPr>
            <w:rFonts w:ascii="Times New Roman" w:hAnsi="Times New Roman" w:cs="Times New Roman"/>
            <w:i/>
            <w:iCs/>
            <w:rPrChange w:id="2188" w:author="Simon Brandl" w:date="2020-06-01T21:02:00Z">
              <w:rPr>
                <w:rFonts w:ascii="Times New Roman" w:hAnsi="Times New Roman" w:cs="Times New Roman"/>
                <w:i/>
                <w:iCs/>
              </w:rPr>
            </w:rPrChange>
          </w:rPr>
          <w:t>Global change biology</w:t>
        </w:r>
        <w:r w:rsidRPr="008478E0">
          <w:rPr>
            <w:rFonts w:ascii="Times New Roman" w:hAnsi="Times New Roman" w:cs="Times New Roman"/>
            <w:rPrChange w:id="218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190" w:author="Simon Brandl" w:date="2020-06-01T21:02:00Z">
              <w:rPr>
                <w:rFonts w:ascii="Times New Roman" w:hAnsi="Times New Roman" w:cs="Times New Roman"/>
                <w:b/>
                <w:bCs/>
              </w:rPr>
            </w:rPrChange>
          </w:rPr>
          <w:t>24</w:t>
        </w:r>
        <w:r w:rsidRPr="008478E0">
          <w:rPr>
            <w:rFonts w:ascii="Times New Roman" w:hAnsi="Times New Roman" w:cs="Times New Roman"/>
            <w:rPrChange w:id="2191" w:author="Simon Brandl" w:date="2020-06-01T21:02:00Z">
              <w:rPr>
                <w:rFonts w:ascii="Times New Roman" w:hAnsi="Times New Roman" w:cs="Times New Roman"/>
              </w:rPr>
            </w:rPrChange>
          </w:rPr>
          <w:t>, e1–e14 (2018).</w:t>
        </w:r>
      </w:ins>
    </w:p>
    <w:p w14:paraId="330E0733" w14:textId="77777777" w:rsidR="008478E0" w:rsidRPr="008478E0" w:rsidRDefault="008478E0" w:rsidP="008478E0">
      <w:pPr>
        <w:pStyle w:val="Bibliography"/>
        <w:rPr>
          <w:ins w:id="2192" w:author="Simon Brandl" w:date="2020-06-01T21:02:00Z"/>
          <w:rFonts w:ascii="Times New Roman" w:hAnsi="Times New Roman" w:cs="Times New Roman"/>
          <w:rPrChange w:id="2193" w:author="Simon Brandl" w:date="2020-06-01T21:02:00Z">
            <w:rPr>
              <w:ins w:id="2194" w:author="Simon Brandl" w:date="2020-06-01T21:02:00Z"/>
              <w:rFonts w:ascii="Times New Roman" w:hAnsi="Times New Roman" w:cs="Times New Roman"/>
            </w:rPr>
          </w:rPrChange>
        </w:rPr>
        <w:pPrChange w:id="2195" w:author="Simon Brandl" w:date="2020-06-01T21:02:00Z">
          <w:pPr>
            <w:widowControl w:val="0"/>
            <w:autoSpaceDE w:val="0"/>
            <w:autoSpaceDN w:val="0"/>
            <w:adjustRightInd w:val="0"/>
          </w:pPr>
        </w:pPrChange>
      </w:pPr>
      <w:ins w:id="2196" w:author="Simon Brandl" w:date="2020-06-01T21:02:00Z">
        <w:r w:rsidRPr="008478E0">
          <w:rPr>
            <w:rFonts w:ascii="Times New Roman" w:hAnsi="Times New Roman" w:cs="Times New Roman"/>
            <w:rPrChange w:id="2197" w:author="Simon Brandl" w:date="2020-06-01T21:02:00Z">
              <w:rPr>
                <w:rFonts w:ascii="Times New Roman" w:hAnsi="Times New Roman" w:cs="Times New Roman"/>
              </w:rPr>
            </w:rPrChange>
          </w:rPr>
          <w:t>49.</w:t>
        </w:r>
        <w:r w:rsidRPr="008478E0">
          <w:rPr>
            <w:rFonts w:ascii="Times New Roman" w:hAnsi="Times New Roman" w:cs="Times New Roman"/>
            <w:rPrChange w:id="219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199" w:author="Simon Brandl" w:date="2020-06-01T21:02:00Z">
              <w:rPr>
                <w:rFonts w:ascii="Times New Roman" w:hAnsi="Times New Roman" w:cs="Times New Roman"/>
              </w:rPr>
            </w:rPrChange>
          </w:rPr>
          <w:t>Brandl</w:t>
        </w:r>
        <w:proofErr w:type="spellEnd"/>
        <w:r w:rsidRPr="008478E0">
          <w:rPr>
            <w:rFonts w:ascii="Times New Roman" w:hAnsi="Times New Roman" w:cs="Times New Roman"/>
            <w:rPrChange w:id="2200" w:author="Simon Brandl" w:date="2020-06-01T21:02:00Z">
              <w:rPr>
                <w:rFonts w:ascii="Times New Roman" w:hAnsi="Times New Roman" w:cs="Times New Roman"/>
              </w:rPr>
            </w:rPrChange>
          </w:rPr>
          <w:t xml:space="preserve">, S. J., </w:t>
        </w:r>
        <w:proofErr w:type="spellStart"/>
        <w:r w:rsidRPr="008478E0">
          <w:rPr>
            <w:rFonts w:ascii="Times New Roman" w:hAnsi="Times New Roman" w:cs="Times New Roman"/>
            <w:rPrChange w:id="2201" w:author="Simon Brandl" w:date="2020-06-01T21:02:00Z">
              <w:rPr>
                <w:rFonts w:ascii="Times New Roman" w:hAnsi="Times New Roman" w:cs="Times New Roman"/>
              </w:rPr>
            </w:rPrChange>
          </w:rPr>
          <w:t>Goatley</w:t>
        </w:r>
        <w:proofErr w:type="spellEnd"/>
        <w:r w:rsidRPr="008478E0">
          <w:rPr>
            <w:rFonts w:ascii="Times New Roman" w:hAnsi="Times New Roman" w:cs="Times New Roman"/>
            <w:rPrChange w:id="2202" w:author="Simon Brandl" w:date="2020-06-01T21:02:00Z">
              <w:rPr>
                <w:rFonts w:ascii="Times New Roman" w:hAnsi="Times New Roman" w:cs="Times New Roman"/>
              </w:rPr>
            </w:rPrChange>
          </w:rPr>
          <w:t xml:space="preserve">, C. H., Bellwood, D. R. &amp; </w:t>
        </w:r>
        <w:proofErr w:type="spellStart"/>
        <w:r w:rsidRPr="008478E0">
          <w:rPr>
            <w:rFonts w:ascii="Times New Roman" w:hAnsi="Times New Roman" w:cs="Times New Roman"/>
            <w:rPrChange w:id="2203" w:author="Simon Brandl" w:date="2020-06-01T21:02:00Z">
              <w:rPr>
                <w:rFonts w:ascii="Times New Roman" w:hAnsi="Times New Roman" w:cs="Times New Roman"/>
              </w:rPr>
            </w:rPrChange>
          </w:rPr>
          <w:t>Tornabene</w:t>
        </w:r>
        <w:proofErr w:type="spellEnd"/>
        <w:r w:rsidRPr="008478E0">
          <w:rPr>
            <w:rFonts w:ascii="Times New Roman" w:hAnsi="Times New Roman" w:cs="Times New Roman"/>
            <w:rPrChange w:id="2204" w:author="Simon Brandl" w:date="2020-06-01T21:02:00Z">
              <w:rPr>
                <w:rFonts w:ascii="Times New Roman" w:hAnsi="Times New Roman" w:cs="Times New Roman"/>
              </w:rPr>
            </w:rPrChange>
          </w:rPr>
          <w:t xml:space="preserve">, L. The hidden half: ecology and evolution of cryptobenthic fishes on coral reefs. </w:t>
        </w:r>
        <w:r w:rsidRPr="008478E0">
          <w:rPr>
            <w:rFonts w:ascii="Times New Roman" w:hAnsi="Times New Roman" w:cs="Times New Roman"/>
            <w:i/>
            <w:iCs/>
            <w:rPrChange w:id="2205" w:author="Simon Brandl" w:date="2020-06-01T21:02:00Z">
              <w:rPr>
                <w:rFonts w:ascii="Times New Roman" w:hAnsi="Times New Roman" w:cs="Times New Roman"/>
                <w:i/>
                <w:iCs/>
              </w:rPr>
            </w:rPrChange>
          </w:rPr>
          <w:t>Biological Reviews</w:t>
        </w:r>
        <w:r w:rsidRPr="008478E0">
          <w:rPr>
            <w:rFonts w:ascii="Times New Roman" w:hAnsi="Times New Roman" w:cs="Times New Roman"/>
            <w:rPrChange w:id="220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207" w:author="Simon Brandl" w:date="2020-06-01T21:02:00Z">
              <w:rPr>
                <w:rFonts w:ascii="Times New Roman" w:hAnsi="Times New Roman" w:cs="Times New Roman"/>
                <w:b/>
                <w:bCs/>
              </w:rPr>
            </w:rPrChange>
          </w:rPr>
          <w:t>93</w:t>
        </w:r>
        <w:r w:rsidRPr="008478E0">
          <w:rPr>
            <w:rFonts w:ascii="Times New Roman" w:hAnsi="Times New Roman" w:cs="Times New Roman"/>
            <w:rPrChange w:id="2208" w:author="Simon Brandl" w:date="2020-06-01T21:02:00Z">
              <w:rPr>
                <w:rFonts w:ascii="Times New Roman" w:hAnsi="Times New Roman" w:cs="Times New Roman"/>
              </w:rPr>
            </w:rPrChange>
          </w:rPr>
          <w:t>, 1846–1873 (2018).</w:t>
        </w:r>
      </w:ins>
    </w:p>
    <w:p w14:paraId="3C370565" w14:textId="77777777" w:rsidR="008478E0" w:rsidRPr="008478E0" w:rsidRDefault="008478E0" w:rsidP="008478E0">
      <w:pPr>
        <w:pStyle w:val="Bibliography"/>
        <w:rPr>
          <w:ins w:id="2209" w:author="Simon Brandl" w:date="2020-06-01T21:02:00Z"/>
          <w:rFonts w:ascii="Times New Roman" w:hAnsi="Times New Roman" w:cs="Times New Roman"/>
          <w:rPrChange w:id="2210" w:author="Simon Brandl" w:date="2020-06-01T21:02:00Z">
            <w:rPr>
              <w:ins w:id="2211" w:author="Simon Brandl" w:date="2020-06-01T21:02:00Z"/>
              <w:rFonts w:ascii="Times New Roman" w:hAnsi="Times New Roman" w:cs="Times New Roman"/>
            </w:rPr>
          </w:rPrChange>
        </w:rPr>
        <w:pPrChange w:id="2212" w:author="Simon Brandl" w:date="2020-06-01T21:02:00Z">
          <w:pPr>
            <w:widowControl w:val="0"/>
            <w:autoSpaceDE w:val="0"/>
            <w:autoSpaceDN w:val="0"/>
            <w:adjustRightInd w:val="0"/>
          </w:pPr>
        </w:pPrChange>
      </w:pPr>
      <w:ins w:id="2213" w:author="Simon Brandl" w:date="2020-06-01T21:02:00Z">
        <w:r w:rsidRPr="008478E0">
          <w:rPr>
            <w:rFonts w:ascii="Times New Roman" w:hAnsi="Times New Roman" w:cs="Times New Roman"/>
            <w:rPrChange w:id="2214" w:author="Simon Brandl" w:date="2020-06-01T21:02:00Z">
              <w:rPr>
                <w:rFonts w:ascii="Times New Roman" w:hAnsi="Times New Roman" w:cs="Times New Roman"/>
              </w:rPr>
            </w:rPrChange>
          </w:rPr>
          <w:t>50.</w:t>
        </w:r>
        <w:r w:rsidRPr="008478E0">
          <w:rPr>
            <w:rFonts w:ascii="Times New Roman" w:hAnsi="Times New Roman" w:cs="Times New Roman"/>
            <w:rPrChange w:id="2215"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216" w:author="Simon Brandl" w:date="2020-06-01T21:02:00Z">
              <w:rPr>
                <w:rFonts w:ascii="Times New Roman" w:hAnsi="Times New Roman" w:cs="Times New Roman"/>
              </w:rPr>
            </w:rPrChange>
          </w:rPr>
          <w:t>Brandl</w:t>
        </w:r>
        <w:proofErr w:type="spellEnd"/>
        <w:r w:rsidRPr="008478E0">
          <w:rPr>
            <w:rFonts w:ascii="Times New Roman" w:hAnsi="Times New Roman" w:cs="Times New Roman"/>
            <w:rPrChange w:id="2217" w:author="Simon Brandl" w:date="2020-06-01T21:02:00Z">
              <w:rPr>
                <w:rFonts w:ascii="Times New Roman" w:hAnsi="Times New Roman" w:cs="Times New Roman"/>
              </w:rPr>
            </w:rPrChange>
          </w:rPr>
          <w:t xml:space="preserve">, S. J., Casey, J. M., Knowlton, N. &amp; Duffy, J. E. Marine dock pilings foster diverse, native cryptobenthic fish assemblages across bioregions. </w:t>
        </w:r>
        <w:r w:rsidRPr="008478E0">
          <w:rPr>
            <w:rFonts w:ascii="Times New Roman" w:hAnsi="Times New Roman" w:cs="Times New Roman"/>
            <w:i/>
            <w:iCs/>
            <w:rPrChange w:id="2218" w:author="Simon Brandl" w:date="2020-06-01T21:02:00Z">
              <w:rPr>
                <w:rFonts w:ascii="Times New Roman" w:hAnsi="Times New Roman" w:cs="Times New Roman"/>
                <w:i/>
                <w:iCs/>
              </w:rPr>
            </w:rPrChange>
          </w:rPr>
          <w:t>Ecology and evolution</w:t>
        </w:r>
        <w:r w:rsidRPr="008478E0">
          <w:rPr>
            <w:rFonts w:ascii="Times New Roman" w:hAnsi="Times New Roman" w:cs="Times New Roman"/>
            <w:rPrChange w:id="221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220" w:author="Simon Brandl" w:date="2020-06-01T21:02:00Z">
              <w:rPr>
                <w:rFonts w:ascii="Times New Roman" w:hAnsi="Times New Roman" w:cs="Times New Roman"/>
                <w:b/>
                <w:bCs/>
              </w:rPr>
            </w:rPrChange>
          </w:rPr>
          <w:t>7</w:t>
        </w:r>
        <w:r w:rsidRPr="008478E0">
          <w:rPr>
            <w:rFonts w:ascii="Times New Roman" w:hAnsi="Times New Roman" w:cs="Times New Roman"/>
            <w:rPrChange w:id="2221" w:author="Simon Brandl" w:date="2020-06-01T21:02:00Z">
              <w:rPr>
                <w:rFonts w:ascii="Times New Roman" w:hAnsi="Times New Roman" w:cs="Times New Roman"/>
              </w:rPr>
            </w:rPrChange>
          </w:rPr>
          <w:t>, 7069–7079 (2017).</w:t>
        </w:r>
      </w:ins>
    </w:p>
    <w:p w14:paraId="25D6D3AD" w14:textId="77777777" w:rsidR="008478E0" w:rsidRPr="008478E0" w:rsidRDefault="008478E0" w:rsidP="008478E0">
      <w:pPr>
        <w:pStyle w:val="Bibliography"/>
        <w:rPr>
          <w:ins w:id="2222" w:author="Simon Brandl" w:date="2020-06-01T21:02:00Z"/>
          <w:rFonts w:ascii="Times New Roman" w:hAnsi="Times New Roman" w:cs="Times New Roman"/>
          <w:rPrChange w:id="2223" w:author="Simon Brandl" w:date="2020-06-01T21:02:00Z">
            <w:rPr>
              <w:ins w:id="2224" w:author="Simon Brandl" w:date="2020-06-01T21:02:00Z"/>
              <w:rFonts w:ascii="Times New Roman" w:hAnsi="Times New Roman" w:cs="Times New Roman"/>
            </w:rPr>
          </w:rPrChange>
        </w:rPr>
        <w:pPrChange w:id="2225" w:author="Simon Brandl" w:date="2020-06-01T21:02:00Z">
          <w:pPr>
            <w:widowControl w:val="0"/>
            <w:autoSpaceDE w:val="0"/>
            <w:autoSpaceDN w:val="0"/>
            <w:adjustRightInd w:val="0"/>
          </w:pPr>
        </w:pPrChange>
      </w:pPr>
      <w:ins w:id="2226" w:author="Simon Brandl" w:date="2020-06-01T21:02:00Z">
        <w:r w:rsidRPr="008478E0">
          <w:rPr>
            <w:rFonts w:ascii="Times New Roman" w:hAnsi="Times New Roman" w:cs="Times New Roman"/>
            <w:rPrChange w:id="2227" w:author="Simon Brandl" w:date="2020-06-01T21:02:00Z">
              <w:rPr>
                <w:rFonts w:ascii="Times New Roman" w:hAnsi="Times New Roman" w:cs="Times New Roman"/>
              </w:rPr>
            </w:rPrChange>
          </w:rPr>
          <w:lastRenderedPageBreak/>
          <w:t>51.</w:t>
        </w:r>
        <w:r w:rsidRPr="008478E0">
          <w:rPr>
            <w:rFonts w:ascii="Times New Roman" w:hAnsi="Times New Roman" w:cs="Times New Roman"/>
            <w:rPrChange w:id="222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229" w:author="Simon Brandl" w:date="2020-06-01T21:02:00Z">
              <w:rPr>
                <w:rFonts w:ascii="Times New Roman" w:hAnsi="Times New Roman" w:cs="Times New Roman"/>
              </w:rPr>
            </w:rPrChange>
          </w:rPr>
          <w:t>Ahmadia</w:t>
        </w:r>
        <w:proofErr w:type="spellEnd"/>
        <w:r w:rsidRPr="008478E0">
          <w:rPr>
            <w:rFonts w:ascii="Times New Roman" w:hAnsi="Times New Roman" w:cs="Times New Roman"/>
            <w:rPrChange w:id="2230" w:author="Simon Brandl" w:date="2020-06-01T21:02:00Z">
              <w:rPr>
                <w:rFonts w:ascii="Times New Roman" w:hAnsi="Times New Roman" w:cs="Times New Roman"/>
              </w:rPr>
            </w:rPrChange>
          </w:rPr>
          <w:t xml:space="preserve">, G. N., </w:t>
        </w:r>
        <w:proofErr w:type="spellStart"/>
        <w:r w:rsidRPr="008478E0">
          <w:rPr>
            <w:rFonts w:ascii="Times New Roman" w:hAnsi="Times New Roman" w:cs="Times New Roman"/>
            <w:rPrChange w:id="2231" w:author="Simon Brandl" w:date="2020-06-01T21:02:00Z">
              <w:rPr>
                <w:rFonts w:ascii="Times New Roman" w:hAnsi="Times New Roman" w:cs="Times New Roman"/>
              </w:rPr>
            </w:rPrChange>
          </w:rPr>
          <w:t>Tornabene</w:t>
        </w:r>
        <w:proofErr w:type="spellEnd"/>
        <w:r w:rsidRPr="008478E0">
          <w:rPr>
            <w:rFonts w:ascii="Times New Roman" w:hAnsi="Times New Roman" w:cs="Times New Roman"/>
            <w:rPrChange w:id="2232" w:author="Simon Brandl" w:date="2020-06-01T21:02:00Z">
              <w:rPr>
                <w:rFonts w:ascii="Times New Roman" w:hAnsi="Times New Roman" w:cs="Times New Roman"/>
              </w:rPr>
            </w:rPrChange>
          </w:rPr>
          <w:t xml:space="preserve">, L., Smith, D. J. &amp; </w:t>
        </w:r>
        <w:proofErr w:type="spellStart"/>
        <w:r w:rsidRPr="008478E0">
          <w:rPr>
            <w:rFonts w:ascii="Times New Roman" w:hAnsi="Times New Roman" w:cs="Times New Roman"/>
            <w:rPrChange w:id="2233" w:author="Simon Brandl" w:date="2020-06-01T21:02:00Z">
              <w:rPr>
                <w:rFonts w:ascii="Times New Roman" w:hAnsi="Times New Roman" w:cs="Times New Roman"/>
              </w:rPr>
            </w:rPrChange>
          </w:rPr>
          <w:t>Pezold</w:t>
        </w:r>
        <w:proofErr w:type="spellEnd"/>
        <w:r w:rsidRPr="008478E0">
          <w:rPr>
            <w:rFonts w:ascii="Times New Roman" w:hAnsi="Times New Roman" w:cs="Times New Roman"/>
            <w:rPrChange w:id="2234" w:author="Simon Brandl" w:date="2020-06-01T21:02:00Z">
              <w:rPr>
                <w:rFonts w:ascii="Times New Roman" w:hAnsi="Times New Roman" w:cs="Times New Roman"/>
              </w:rPr>
            </w:rPrChange>
          </w:rPr>
          <w:t xml:space="preserve">, F. L. The relative importance of regional, local, and evolutionary factors structuring cryptobenthic coral-reef assemblages. </w:t>
        </w:r>
        <w:r w:rsidRPr="008478E0">
          <w:rPr>
            <w:rFonts w:ascii="Times New Roman" w:hAnsi="Times New Roman" w:cs="Times New Roman"/>
            <w:i/>
            <w:iCs/>
            <w:rPrChange w:id="2235" w:author="Simon Brandl" w:date="2020-06-01T21:02:00Z">
              <w:rPr>
                <w:rFonts w:ascii="Times New Roman" w:hAnsi="Times New Roman" w:cs="Times New Roman"/>
                <w:i/>
                <w:iCs/>
              </w:rPr>
            </w:rPrChange>
          </w:rPr>
          <w:t>Coral Reefs</w:t>
        </w:r>
        <w:r w:rsidRPr="008478E0">
          <w:rPr>
            <w:rFonts w:ascii="Times New Roman" w:hAnsi="Times New Roman" w:cs="Times New Roman"/>
            <w:rPrChange w:id="223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237" w:author="Simon Brandl" w:date="2020-06-01T21:02:00Z">
              <w:rPr>
                <w:rFonts w:ascii="Times New Roman" w:hAnsi="Times New Roman" w:cs="Times New Roman"/>
                <w:b/>
                <w:bCs/>
              </w:rPr>
            </w:rPrChange>
          </w:rPr>
          <w:t>37</w:t>
        </w:r>
        <w:r w:rsidRPr="008478E0">
          <w:rPr>
            <w:rFonts w:ascii="Times New Roman" w:hAnsi="Times New Roman" w:cs="Times New Roman"/>
            <w:rPrChange w:id="2238" w:author="Simon Brandl" w:date="2020-06-01T21:02:00Z">
              <w:rPr>
                <w:rFonts w:ascii="Times New Roman" w:hAnsi="Times New Roman" w:cs="Times New Roman"/>
              </w:rPr>
            </w:rPrChange>
          </w:rPr>
          <w:t>, 279–293 (2018).</w:t>
        </w:r>
      </w:ins>
    </w:p>
    <w:p w14:paraId="3D836179" w14:textId="77777777" w:rsidR="008478E0" w:rsidRPr="008478E0" w:rsidRDefault="008478E0" w:rsidP="008478E0">
      <w:pPr>
        <w:pStyle w:val="Bibliography"/>
        <w:rPr>
          <w:ins w:id="2239" w:author="Simon Brandl" w:date="2020-06-01T21:02:00Z"/>
          <w:rFonts w:ascii="Times New Roman" w:hAnsi="Times New Roman" w:cs="Times New Roman"/>
          <w:rPrChange w:id="2240" w:author="Simon Brandl" w:date="2020-06-01T21:02:00Z">
            <w:rPr>
              <w:ins w:id="2241" w:author="Simon Brandl" w:date="2020-06-01T21:02:00Z"/>
              <w:rFonts w:ascii="Times New Roman" w:hAnsi="Times New Roman" w:cs="Times New Roman"/>
            </w:rPr>
          </w:rPrChange>
        </w:rPr>
        <w:pPrChange w:id="2242" w:author="Simon Brandl" w:date="2020-06-01T21:02:00Z">
          <w:pPr>
            <w:widowControl w:val="0"/>
            <w:autoSpaceDE w:val="0"/>
            <w:autoSpaceDN w:val="0"/>
            <w:adjustRightInd w:val="0"/>
          </w:pPr>
        </w:pPrChange>
      </w:pPr>
      <w:ins w:id="2243" w:author="Simon Brandl" w:date="2020-06-01T21:02:00Z">
        <w:r w:rsidRPr="008478E0">
          <w:rPr>
            <w:rFonts w:ascii="Times New Roman" w:hAnsi="Times New Roman" w:cs="Times New Roman"/>
            <w:rPrChange w:id="2244" w:author="Simon Brandl" w:date="2020-06-01T21:02:00Z">
              <w:rPr>
                <w:rFonts w:ascii="Times New Roman" w:hAnsi="Times New Roman" w:cs="Times New Roman"/>
              </w:rPr>
            </w:rPrChange>
          </w:rPr>
          <w:t>52.</w:t>
        </w:r>
        <w:r w:rsidRPr="008478E0">
          <w:rPr>
            <w:rFonts w:ascii="Times New Roman" w:hAnsi="Times New Roman" w:cs="Times New Roman"/>
            <w:rPrChange w:id="2245" w:author="Simon Brandl" w:date="2020-06-01T21:02:00Z">
              <w:rPr>
                <w:rFonts w:ascii="Times New Roman" w:hAnsi="Times New Roman" w:cs="Times New Roman"/>
              </w:rPr>
            </w:rPrChange>
          </w:rPr>
          <w:tab/>
          <w:t xml:space="preserve">Coker, D. J., </w:t>
        </w:r>
        <w:proofErr w:type="spellStart"/>
        <w:r w:rsidRPr="008478E0">
          <w:rPr>
            <w:rFonts w:ascii="Times New Roman" w:hAnsi="Times New Roman" w:cs="Times New Roman"/>
            <w:rPrChange w:id="2246" w:author="Simon Brandl" w:date="2020-06-01T21:02:00Z">
              <w:rPr>
                <w:rFonts w:ascii="Times New Roman" w:hAnsi="Times New Roman" w:cs="Times New Roman"/>
              </w:rPr>
            </w:rPrChange>
          </w:rPr>
          <w:t>DiBattista</w:t>
        </w:r>
        <w:proofErr w:type="spellEnd"/>
        <w:r w:rsidRPr="008478E0">
          <w:rPr>
            <w:rFonts w:ascii="Times New Roman" w:hAnsi="Times New Roman" w:cs="Times New Roman"/>
            <w:rPrChange w:id="2247" w:author="Simon Brandl" w:date="2020-06-01T21:02:00Z">
              <w:rPr>
                <w:rFonts w:ascii="Times New Roman" w:hAnsi="Times New Roman" w:cs="Times New Roman"/>
              </w:rPr>
            </w:rPrChange>
          </w:rPr>
          <w:t xml:space="preserve">, J. D., Sinclair-Taylor, T. H. &amp; </w:t>
        </w:r>
        <w:proofErr w:type="spellStart"/>
        <w:r w:rsidRPr="008478E0">
          <w:rPr>
            <w:rFonts w:ascii="Times New Roman" w:hAnsi="Times New Roman" w:cs="Times New Roman"/>
            <w:rPrChange w:id="2248" w:author="Simon Brandl" w:date="2020-06-01T21:02:00Z">
              <w:rPr>
                <w:rFonts w:ascii="Times New Roman" w:hAnsi="Times New Roman" w:cs="Times New Roman"/>
              </w:rPr>
            </w:rPrChange>
          </w:rPr>
          <w:t>Berumen</w:t>
        </w:r>
        <w:proofErr w:type="spellEnd"/>
        <w:r w:rsidRPr="008478E0">
          <w:rPr>
            <w:rFonts w:ascii="Times New Roman" w:hAnsi="Times New Roman" w:cs="Times New Roman"/>
            <w:rPrChange w:id="2249" w:author="Simon Brandl" w:date="2020-06-01T21:02:00Z">
              <w:rPr>
                <w:rFonts w:ascii="Times New Roman" w:hAnsi="Times New Roman" w:cs="Times New Roman"/>
              </w:rPr>
            </w:rPrChange>
          </w:rPr>
          <w:t xml:space="preserve">, M. L. Spatial patterns of cryptobenthic coral-reef fishes in the Red Sea. </w:t>
        </w:r>
        <w:r w:rsidRPr="008478E0">
          <w:rPr>
            <w:rFonts w:ascii="Times New Roman" w:hAnsi="Times New Roman" w:cs="Times New Roman"/>
            <w:i/>
            <w:iCs/>
            <w:rPrChange w:id="2250" w:author="Simon Brandl" w:date="2020-06-01T21:02:00Z">
              <w:rPr>
                <w:rFonts w:ascii="Times New Roman" w:hAnsi="Times New Roman" w:cs="Times New Roman"/>
                <w:i/>
                <w:iCs/>
              </w:rPr>
            </w:rPrChange>
          </w:rPr>
          <w:t>Coral Reefs</w:t>
        </w:r>
        <w:r w:rsidRPr="008478E0">
          <w:rPr>
            <w:rFonts w:ascii="Times New Roman" w:hAnsi="Times New Roman" w:cs="Times New Roman"/>
            <w:rPrChange w:id="2251" w:author="Simon Brandl" w:date="2020-06-01T21:02:00Z">
              <w:rPr>
                <w:rFonts w:ascii="Times New Roman" w:hAnsi="Times New Roman" w:cs="Times New Roman"/>
              </w:rPr>
            </w:rPrChange>
          </w:rPr>
          <w:t xml:space="preserve"> 1–7 (2017).</w:t>
        </w:r>
      </w:ins>
    </w:p>
    <w:p w14:paraId="743F3FB0" w14:textId="77777777" w:rsidR="008478E0" w:rsidRPr="008478E0" w:rsidRDefault="008478E0" w:rsidP="008478E0">
      <w:pPr>
        <w:pStyle w:val="Bibliography"/>
        <w:rPr>
          <w:ins w:id="2252" w:author="Simon Brandl" w:date="2020-06-01T21:02:00Z"/>
          <w:rFonts w:ascii="Times New Roman" w:hAnsi="Times New Roman" w:cs="Times New Roman"/>
          <w:rPrChange w:id="2253" w:author="Simon Brandl" w:date="2020-06-01T21:02:00Z">
            <w:rPr>
              <w:ins w:id="2254" w:author="Simon Brandl" w:date="2020-06-01T21:02:00Z"/>
              <w:rFonts w:ascii="Times New Roman" w:hAnsi="Times New Roman" w:cs="Times New Roman"/>
            </w:rPr>
          </w:rPrChange>
        </w:rPr>
        <w:pPrChange w:id="2255" w:author="Simon Brandl" w:date="2020-06-01T21:02:00Z">
          <w:pPr>
            <w:widowControl w:val="0"/>
            <w:autoSpaceDE w:val="0"/>
            <w:autoSpaceDN w:val="0"/>
            <w:adjustRightInd w:val="0"/>
          </w:pPr>
        </w:pPrChange>
      </w:pPr>
      <w:ins w:id="2256" w:author="Simon Brandl" w:date="2020-06-01T21:02:00Z">
        <w:r w:rsidRPr="008478E0">
          <w:rPr>
            <w:rFonts w:ascii="Times New Roman" w:hAnsi="Times New Roman" w:cs="Times New Roman"/>
            <w:rPrChange w:id="2257" w:author="Simon Brandl" w:date="2020-06-01T21:02:00Z">
              <w:rPr>
                <w:rFonts w:ascii="Times New Roman" w:hAnsi="Times New Roman" w:cs="Times New Roman"/>
              </w:rPr>
            </w:rPrChange>
          </w:rPr>
          <w:t>53.</w:t>
        </w:r>
        <w:r w:rsidRPr="008478E0">
          <w:rPr>
            <w:rFonts w:ascii="Times New Roman" w:hAnsi="Times New Roman" w:cs="Times New Roman"/>
            <w:rPrChange w:id="225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259" w:author="Simon Brandl" w:date="2020-06-01T21:02:00Z">
              <w:rPr>
                <w:rFonts w:ascii="Times New Roman" w:hAnsi="Times New Roman" w:cs="Times New Roman"/>
              </w:rPr>
            </w:rPrChange>
          </w:rPr>
          <w:t>Brandl</w:t>
        </w:r>
        <w:proofErr w:type="spellEnd"/>
        <w:r w:rsidRPr="008478E0">
          <w:rPr>
            <w:rFonts w:ascii="Times New Roman" w:hAnsi="Times New Roman" w:cs="Times New Roman"/>
            <w:rPrChange w:id="2260" w:author="Simon Brandl" w:date="2020-06-01T21:02:00Z">
              <w:rPr>
                <w:rFonts w:ascii="Times New Roman" w:hAnsi="Times New Roman" w:cs="Times New Roman"/>
              </w:rPr>
            </w:rPrChange>
          </w:rPr>
          <w:t xml:space="preserve">, S. J. </w:t>
        </w:r>
        <w:r w:rsidRPr="008478E0">
          <w:rPr>
            <w:rFonts w:ascii="Times New Roman" w:hAnsi="Times New Roman" w:cs="Times New Roman"/>
            <w:i/>
            <w:iCs/>
            <w:rPrChange w:id="2261" w:author="Simon Brandl" w:date="2020-06-01T21:02:00Z">
              <w:rPr>
                <w:rFonts w:ascii="Times New Roman" w:hAnsi="Times New Roman" w:cs="Times New Roman"/>
                <w:i/>
                <w:iCs/>
              </w:rPr>
            </w:rPrChange>
          </w:rPr>
          <w:t>et al.</w:t>
        </w:r>
        <w:r w:rsidRPr="008478E0">
          <w:rPr>
            <w:rFonts w:ascii="Times New Roman" w:hAnsi="Times New Roman" w:cs="Times New Roman"/>
            <w:rPrChange w:id="2262" w:author="Simon Brandl" w:date="2020-06-01T21:02:00Z">
              <w:rPr>
                <w:rFonts w:ascii="Times New Roman" w:hAnsi="Times New Roman" w:cs="Times New Roman"/>
              </w:rPr>
            </w:rPrChange>
          </w:rPr>
          <w:t xml:space="preserve"> Demographic dynamics of the smallest marine </w:t>
        </w:r>
        <w:proofErr w:type="gramStart"/>
        <w:r w:rsidRPr="008478E0">
          <w:rPr>
            <w:rFonts w:ascii="Times New Roman" w:hAnsi="Times New Roman" w:cs="Times New Roman"/>
            <w:rPrChange w:id="2263" w:author="Simon Brandl" w:date="2020-06-01T21:02:00Z">
              <w:rPr>
                <w:rFonts w:ascii="Times New Roman" w:hAnsi="Times New Roman" w:cs="Times New Roman"/>
              </w:rPr>
            </w:rPrChange>
          </w:rPr>
          <w:t>vertebrates</w:t>
        </w:r>
        <w:proofErr w:type="gramEnd"/>
        <w:r w:rsidRPr="008478E0">
          <w:rPr>
            <w:rFonts w:ascii="Times New Roman" w:hAnsi="Times New Roman" w:cs="Times New Roman"/>
            <w:rPrChange w:id="2264" w:author="Simon Brandl" w:date="2020-06-01T21:02:00Z">
              <w:rPr>
                <w:rFonts w:ascii="Times New Roman" w:hAnsi="Times New Roman" w:cs="Times New Roman"/>
              </w:rPr>
            </w:rPrChange>
          </w:rPr>
          <w:t xml:space="preserve"> fuel coral reef ecosystem functioning. </w:t>
        </w:r>
        <w:r w:rsidRPr="008478E0">
          <w:rPr>
            <w:rFonts w:ascii="Times New Roman" w:hAnsi="Times New Roman" w:cs="Times New Roman"/>
            <w:i/>
            <w:iCs/>
            <w:rPrChange w:id="2265" w:author="Simon Brandl" w:date="2020-06-01T21:02:00Z">
              <w:rPr>
                <w:rFonts w:ascii="Times New Roman" w:hAnsi="Times New Roman" w:cs="Times New Roman"/>
                <w:i/>
                <w:iCs/>
              </w:rPr>
            </w:rPrChange>
          </w:rPr>
          <w:t>Science</w:t>
        </w:r>
        <w:r w:rsidRPr="008478E0">
          <w:rPr>
            <w:rFonts w:ascii="Times New Roman" w:hAnsi="Times New Roman" w:cs="Times New Roman"/>
            <w:rPrChange w:id="226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267" w:author="Simon Brandl" w:date="2020-06-01T21:02:00Z">
              <w:rPr>
                <w:rFonts w:ascii="Times New Roman" w:hAnsi="Times New Roman" w:cs="Times New Roman"/>
                <w:b/>
                <w:bCs/>
              </w:rPr>
            </w:rPrChange>
          </w:rPr>
          <w:t>364</w:t>
        </w:r>
        <w:r w:rsidRPr="008478E0">
          <w:rPr>
            <w:rFonts w:ascii="Times New Roman" w:hAnsi="Times New Roman" w:cs="Times New Roman"/>
            <w:rPrChange w:id="2268" w:author="Simon Brandl" w:date="2020-06-01T21:02:00Z">
              <w:rPr>
                <w:rFonts w:ascii="Times New Roman" w:hAnsi="Times New Roman" w:cs="Times New Roman"/>
              </w:rPr>
            </w:rPrChange>
          </w:rPr>
          <w:t>, 1189–1192 (2019).</w:t>
        </w:r>
      </w:ins>
    </w:p>
    <w:p w14:paraId="397B2FE2" w14:textId="77777777" w:rsidR="008478E0" w:rsidRPr="008478E0" w:rsidRDefault="008478E0" w:rsidP="008478E0">
      <w:pPr>
        <w:pStyle w:val="Bibliography"/>
        <w:rPr>
          <w:ins w:id="2269" w:author="Simon Brandl" w:date="2020-06-01T21:02:00Z"/>
          <w:rFonts w:ascii="Times New Roman" w:hAnsi="Times New Roman" w:cs="Times New Roman"/>
          <w:rPrChange w:id="2270" w:author="Simon Brandl" w:date="2020-06-01T21:02:00Z">
            <w:rPr>
              <w:ins w:id="2271" w:author="Simon Brandl" w:date="2020-06-01T21:02:00Z"/>
              <w:rFonts w:ascii="Times New Roman" w:hAnsi="Times New Roman" w:cs="Times New Roman"/>
            </w:rPr>
          </w:rPrChange>
        </w:rPr>
        <w:pPrChange w:id="2272" w:author="Simon Brandl" w:date="2020-06-01T21:02:00Z">
          <w:pPr>
            <w:widowControl w:val="0"/>
            <w:autoSpaceDE w:val="0"/>
            <w:autoSpaceDN w:val="0"/>
            <w:adjustRightInd w:val="0"/>
          </w:pPr>
        </w:pPrChange>
      </w:pPr>
      <w:ins w:id="2273" w:author="Simon Brandl" w:date="2020-06-01T21:02:00Z">
        <w:r w:rsidRPr="008478E0">
          <w:rPr>
            <w:rFonts w:ascii="Times New Roman" w:hAnsi="Times New Roman" w:cs="Times New Roman"/>
            <w:rPrChange w:id="2274" w:author="Simon Brandl" w:date="2020-06-01T21:02:00Z">
              <w:rPr>
                <w:rFonts w:ascii="Times New Roman" w:hAnsi="Times New Roman" w:cs="Times New Roman"/>
              </w:rPr>
            </w:rPrChange>
          </w:rPr>
          <w:t>54.</w:t>
        </w:r>
        <w:r w:rsidRPr="008478E0">
          <w:rPr>
            <w:rFonts w:ascii="Times New Roman" w:hAnsi="Times New Roman" w:cs="Times New Roman"/>
            <w:rPrChange w:id="2275" w:author="Simon Brandl" w:date="2020-06-01T21:02:00Z">
              <w:rPr>
                <w:rFonts w:ascii="Times New Roman" w:hAnsi="Times New Roman" w:cs="Times New Roman"/>
              </w:rPr>
            </w:rPrChange>
          </w:rPr>
          <w:tab/>
          <w:t>Miller, P. J. Miniature vertebrates. The implications of small body size. in vol. 69 (Oxford University Press, 1996).</w:t>
        </w:r>
      </w:ins>
    </w:p>
    <w:p w14:paraId="45E8CF23" w14:textId="77777777" w:rsidR="008478E0" w:rsidRPr="008478E0" w:rsidRDefault="008478E0" w:rsidP="008478E0">
      <w:pPr>
        <w:pStyle w:val="Bibliography"/>
        <w:rPr>
          <w:ins w:id="2276" w:author="Simon Brandl" w:date="2020-06-01T21:02:00Z"/>
          <w:rFonts w:ascii="Times New Roman" w:hAnsi="Times New Roman" w:cs="Times New Roman"/>
          <w:rPrChange w:id="2277" w:author="Simon Brandl" w:date="2020-06-01T21:02:00Z">
            <w:rPr>
              <w:ins w:id="2278" w:author="Simon Brandl" w:date="2020-06-01T21:02:00Z"/>
              <w:rFonts w:ascii="Times New Roman" w:hAnsi="Times New Roman" w:cs="Times New Roman"/>
            </w:rPr>
          </w:rPrChange>
        </w:rPr>
        <w:pPrChange w:id="2279" w:author="Simon Brandl" w:date="2020-06-01T21:02:00Z">
          <w:pPr>
            <w:widowControl w:val="0"/>
            <w:autoSpaceDE w:val="0"/>
            <w:autoSpaceDN w:val="0"/>
            <w:adjustRightInd w:val="0"/>
          </w:pPr>
        </w:pPrChange>
      </w:pPr>
      <w:ins w:id="2280" w:author="Simon Brandl" w:date="2020-06-01T21:02:00Z">
        <w:r w:rsidRPr="008478E0">
          <w:rPr>
            <w:rFonts w:ascii="Times New Roman" w:hAnsi="Times New Roman" w:cs="Times New Roman"/>
            <w:rPrChange w:id="2281" w:author="Simon Brandl" w:date="2020-06-01T21:02:00Z">
              <w:rPr>
                <w:rFonts w:ascii="Times New Roman" w:hAnsi="Times New Roman" w:cs="Times New Roman"/>
              </w:rPr>
            </w:rPrChange>
          </w:rPr>
          <w:t>55.</w:t>
        </w:r>
        <w:r w:rsidRPr="008478E0">
          <w:rPr>
            <w:rFonts w:ascii="Times New Roman" w:hAnsi="Times New Roman" w:cs="Times New Roman"/>
            <w:rPrChange w:id="2282"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283" w:author="Simon Brandl" w:date="2020-06-01T21:02:00Z">
              <w:rPr>
                <w:rFonts w:ascii="Times New Roman" w:hAnsi="Times New Roman" w:cs="Times New Roman"/>
              </w:rPr>
            </w:rPrChange>
          </w:rPr>
          <w:t>Depczynski</w:t>
        </w:r>
        <w:proofErr w:type="spellEnd"/>
        <w:r w:rsidRPr="008478E0">
          <w:rPr>
            <w:rFonts w:ascii="Times New Roman" w:hAnsi="Times New Roman" w:cs="Times New Roman"/>
            <w:rPrChange w:id="2284" w:author="Simon Brandl" w:date="2020-06-01T21:02:00Z">
              <w:rPr>
                <w:rFonts w:ascii="Times New Roman" w:hAnsi="Times New Roman" w:cs="Times New Roman"/>
              </w:rPr>
            </w:rPrChange>
          </w:rPr>
          <w:t xml:space="preserve">, M. &amp; Bellwood, D. Microhabitat </w:t>
        </w:r>
        <w:proofErr w:type="spellStart"/>
        <w:r w:rsidRPr="008478E0">
          <w:rPr>
            <w:rFonts w:ascii="Times New Roman" w:hAnsi="Times New Roman" w:cs="Times New Roman"/>
            <w:rPrChange w:id="2285" w:author="Simon Brandl" w:date="2020-06-01T21:02:00Z">
              <w:rPr>
                <w:rFonts w:ascii="Times New Roman" w:hAnsi="Times New Roman" w:cs="Times New Roman"/>
              </w:rPr>
            </w:rPrChange>
          </w:rPr>
          <w:t>utilisation</w:t>
        </w:r>
        <w:proofErr w:type="spellEnd"/>
        <w:r w:rsidRPr="008478E0">
          <w:rPr>
            <w:rFonts w:ascii="Times New Roman" w:hAnsi="Times New Roman" w:cs="Times New Roman"/>
            <w:rPrChange w:id="2286" w:author="Simon Brandl" w:date="2020-06-01T21:02:00Z">
              <w:rPr>
                <w:rFonts w:ascii="Times New Roman" w:hAnsi="Times New Roman" w:cs="Times New Roman"/>
              </w:rPr>
            </w:rPrChange>
          </w:rPr>
          <w:t xml:space="preserve"> patterns in cryptobenthic coral reef fish communities. </w:t>
        </w:r>
        <w:r w:rsidRPr="008478E0">
          <w:rPr>
            <w:rFonts w:ascii="Times New Roman" w:hAnsi="Times New Roman" w:cs="Times New Roman"/>
            <w:i/>
            <w:iCs/>
            <w:rPrChange w:id="2287" w:author="Simon Brandl" w:date="2020-06-01T21:02:00Z">
              <w:rPr>
                <w:rFonts w:ascii="Times New Roman" w:hAnsi="Times New Roman" w:cs="Times New Roman"/>
                <w:i/>
                <w:iCs/>
              </w:rPr>
            </w:rPrChange>
          </w:rPr>
          <w:t>Marine Biology</w:t>
        </w:r>
        <w:r w:rsidRPr="008478E0">
          <w:rPr>
            <w:rFonts w:ascii="Times New Roman" w:hAnsi="Times New Roman" w:cs="Times New Roman"/>
            <w:rPrChange w:id="228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289" w:author="Simon Brandl" w:date="2020-06-01T21:02:00Z">
              <w:rPr>
                <w:rFonts w:ascii="Times New Roman" w:hAnsi="Times New Roman" w:cs="Times New Roman"/>
                <w:b/>
                <w:bCs/>
              </w:rPr>
            </w:rPrChange>
          </w:rPr>
          <w:t>145</w:t>
        </w:r>
        <w:r w:rsidRPr="008478E0">
          <w:rPr>
            <w:rFonts w:ascii="Times New Roman" w:hAnsi="Times New Roman" w:cs="Times New Roman"/>
            <w:rPrChange w:id="2290" w:author="Simon Brandl" w:date="2020-06-01T21:02:00Z">
              <w:rPr>
                <w:rFonts w:ascii="Times New Roman" w:hAnsi="Times New Roman" w:cs="Times New Roman"/>
              </w:rPr>
            </w:rPrChange>
          </w:rPr>
          <w:t>, 455–463 (2004).</w:t>
        </w:r>
      </w:ins>
    </w:p>
    <w:p w14:paraId="0F5F49FC" w14:textId="77777777" w:rsidR="008478E0" w:rsidRPr="008478E0" w:rsidRDefault="008478E0" w:rsidP="008478E0">
      <w:pPr>
        <w:pStyle w:val="Bibliography"/>
        <w:rPr>
          <w:ins w:id="2291" w:author="Simon Brandl" w:date="2020-06-01T21:02:00Z"/>
          <w:rFonts w:ascii="Times New Roman" w:hAnsi="Times New Roman" w:cs="Times New Roman"/>
          <w:rPrChange w:id="2292" w:author="Simon Brandl" w:date="2020-06-01T21:02:00Z">
            <w:rPr>
              <w:ins w:id="2293" w:author="Simon Brandl" w:date="2020-06-01T21:02:00Z"/>
              <w:rFonts w:ascii="Times New Roman" w:hAnsi="Times New Roman" w:cs="Times New Roman"/>
            </w:rPr>
          </w:rPrChange>
        </w:rPr>
        <w:pPrChange w:id="2294" w:author="Simon Brandl" w:date="2020-06-01T21:02:00Z">
          <w:pPr>
            <w:widowControl w:val="0"/>
            <w:autoSpaceDE w:val="0"/>
            <w:autoSpaceDN w:val="0"/>
            <w:adjustRightInd w:val="0"/>
          </w:pPr>
        </w:pPrChange>
      </w:pPr>
      <w:ins w:id="2295" w:author="Simon Brandl" w:date="2020-06-01T21:02:00Z">
        <w:r w:rsidRPr="008478E0">
          <w:rPr>
            <w:rFonts w:ascii="Times New Roman" w:hAnsi="Times New Roman" w:cs="Times New Roman"/>
            <w:rPrChange w:id="2296" w:author="Simon Brandl" w:date="2020-06-01T21:02:00Z">
              <w:rPr>
                <w:rFonts w:ascii="Times New Roman" w:hAnsi="Times New Roman" w:cs="Times New Roman"/>
              </w:rPr>
            </w:rPrChange>
          </w:rPr>
          <w:t>56.</w:t>
        </w:r>
        <w:r w:rsidRPr="008478E0">
          <w:rPr>
            <w:rFonts w:ascii="Times New Roman" w:hAnsi="Times New Roman" w:cs="Times New Roman"/>
            <w:rPrChange w:id="2297" w:author="Simon Brandl" w:date="2020-06-01T21:02:00Z">
              <w:rPr>
                <w:rFonts w:ascii="Times New Roman" w:hAnsi="Times New Roman" w:cs="Times New Roman"/>
              </w:rPr>
            </w:rPrChange>
          </w:rPr>
          <w:tab/>
          <w:t xml:space="preserve">Bellwood, D. R. </w:t>
        </w:r>
        <w:r w:rsidRPr="008478E0">
          <w:rPr>
            <w:rFonts w:ascii="Times New Roman" w:hAnsi="Times New Roman" w:cs="Times New Roman"/>
            <w:i/>
            <w:iCs/>
            <w:rPrChange w:id="2298" w:author="Simon Brandl" w:date="2020-06-01T21:02:00Z">
              <w:rPr>
                <w:rFonts w:ascii="Times New Roman" w:hAnsi="Times New Roman" w:cs="Times New Roman"/>
                <w:i/>
                <w:iCs/>
              </w:rPr>
            </w:rPrChange>
          </w:rPr>
          <w:t>et al.</w:t>
        </w:r>
        <w:r w:rsidRPr="008478E0">
          <w:rPr>
            <w:rFonts w:ascii="Times New Roman" w:hAnsi="Times New Roman" w:cs="Times New Roman"/>
            <w:rPrChange w:id="2299" w:author="Simon Brandl" w:date="2020-06-01T21:02:00Z">
              <w:rPr>
                <w:rFonts w:ascii="Times New Roman" w:hAnsi="Times New Roman" w:cs="Times New Roman"/>
              </w:rPr>
            </w:rPrChange>
          </w:rPr>
          <w:t xml:space="preserve"> Coral recovery may not herald the return of fishes on damaged coral reefs. </w:t>
        </w:r>
        <w:proofErr w:type="spellStart"/>
        <w:r w:rsidRPr="008478E0">
          <w:rPr>
            <w:rFonts w:ascii="Times New Roman" w:hAnsi="Times New Roman" w:cs="Times New Roman"/>
            <w:i/>
            <w:iCs/>
            <w:rPrChange w:id="2300" w:author="Simon Brandl" w:date="2020-06-01T21:02:00Z">
              <w:rPr>
                <w:rFonts w:ascii="Times New Roman" w:hAnsi="Times New Roman" w:cs="Times New Roman"/>
                <w:i/>
                <w:iCs/>
              </w:rPr>
            </w:rPrChange>
          </w:rPr>
          <w:t>Oecologia</w:t>
        </w:r>
        <w:proofErr w:type="spellEnd"/>
        <w:r w:rsidRPr="008478E0">
          <w:rPr>
            <w:rFonts w:ascii="Times New Roman" w:hAnsi="Times New Roman" w:cs="Times New Roman"/>
            <w:rPrChange w:id="230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302" w:author="Simon Brandl" w:date="2020-06-01T21:02:00Z">
              <w:rPr>
                <w:rFonts w:ascii="Times New Roman" w:hAnsi="Times New Roman" w:cs="Times New Roman"/>
                <w:b/>
                <w:bCs/>
              </w:rPr>
            </w:rPrChange>
          </w:rPr>
          <w:t>170</w:t>
        </w:r>
        <w:r w:rsidRPr="008478E0">
          <w:rPr>
            <w:rFonts w:ascii="Times New Roman" w:hAnsi="Times New Roman" w:cs="Times New Roman"/>
            <w:rPrChange w:id="2303" w:author="Simon Brandl" w:date="2020-06-01T21:02:00Z">
              <w:rPr>
                <w:rFonts w:ascii="Times New Roman" w:hAnsi="Times New Roman" w:cs="Times New Roman"/>
              </w:rPr>
            </w:rPrChange>
          </w:rPr>
          <w:t>, 567–573 (2012).</w:t>
        </w:r>
      </w:ins>
    </w:p>
    <w:p w14:paraId="55A5FAF9" w14:textId="77777777" w:rsidR="008478E0" w:rsidRPr="008478E0" w:rsidRDefault="008478E0" w:rsidP="008478E0">
      <w:pPr>
        <w:pStyle w:val="Bibliography"/>
        <w:rPr>
          <w:ins w:id="2304" w:author="Simon Brandl" w:date="2020-06-01T21:02:00Z"/>
          <w:rFonts w:ascii="Times New Roman" w:hAnsi="Times New Roman" w:cs="Times New Roman"/>
          <w:rPrChange w:id="2305" w:author="Simon Brandl" w:date="2020-06-01T21:02:00Z">
            <w:rPr>
              <w:ins w:id="2306" w:author="Simon Brandl" w:date="2020-06-01T21:02:00Z"/>
              <w:rFonts w:ascii="Times New Roman" w:hAnsi="Times New Roman" w:cs="Times New Roman"/>
            </w:rPr>
          </w:rPrChange>
        </w:rPr>
        <w:pPrChange w:id="2307" w:author="Simon Brandl" w:date="2020-06-01T21:02:00Z">
          <w:pPr>
            <w:widowControl w:val="0"/>
            <w:autoSpaceDE w:val="0"/>
            <w:autoSpaceDN w:val="0"/>
            <w:adjustRightInd w:val="0"/>
          </w:pPr>
        </w:pPrChange>
      </w:pPr>
      <w:ins w:id="2308" w:author="Simon Brandl" w:date="2020-06-01T21:02:00Z">
        <w:r w:rsidRPr="008478E0">
          <w:rPr>
            <w:rFonts w:ascii="Times New Roman" w:hAnsi="Times New Roman" w:cs="Times New Roman"/>
            <w:rPrChange w:id="2309" w:author="Simon Brandl" w:date="2020-06-01T21:02:00Z">
              <w:rPr>
                <w:rFonts w:ascii="Times New Roman" w:hAnsi="Times New Roman" w:cs="Times New Roman"/>
              </w:rPr>
            </w:rPrChange>
          </w:rPr>
          <w:t>57.</w:t>
        </w:r>
        <w:r w:rsidRPr="008478E0">
          <w:rPr>
            <w:rFonts w:ascii="Times New Roman" w:hAnsi="Times New Roman" w:cs="Times New Roman"/>
            <w:rPrChange w:id="2310"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311" w:author="Simon Brandl" w:date="2020-06-01T21:02:00Z">
              <w:rPr>
                <w:rFonts w:ascii="Times New Roman" w:hAnsi="Times New Roman" w:cs="Times New Roman"/>
              </w:rPr>
            </w:rPrChange>
          </w:rPr>
          <w:t>Depczynski</w:t>
        </w:r>
        <w:proofErr w:type="spellEnd"/>
        <w:r w:rsidRPr="008478E0">
          <w:rPr>
            <w:rFonts w:ascii="Times New Roman" w:hAnsi="Times New Roman" w:cs="Times New Roman"/>
            <w:rPrChange w:id="2312" w:author="Simon Brandl" w:date="2020-06-01T21:02:00Z">
              <w:rPr>
                <w:rFonts w:ascii="Times New Roman" w:hAnsi="Times New Roman" w:cs="Times New Roman"/>
              </w:rPr>
            </w:rPrChange>
          </w:rPr>
          <w:t xml:space="preserve">, M. &amp; Bellwood, D. R. Shortest recorded vertebrate lifespan found in a coral reef fish. </w:t>
        </w:r>
        <w:r w:rsidRPr="008478E0">
          <w:rPr>
            <w:rFonts w:ascii="Times New Roman" w:hAnsi="Times New Roman" w:cs="Times New Roman"/>
            <w:i/>
            <w:iCs/>
            <w:rPrChange w:id="2313" w:author="Simon Brandl" w:date="2020-06-01T21:02:00Z">
              <w:rPr>
                <w:rFonts w:ascii="Times New Roman" w:hAnsi="Times New Roman" w:cs="Times New Roman"/>
                <w:i/>
                <w:iCs/>
              </w:rPr>
            </w:rPrChange>
          </w:rPr>
          <w:t>Current Biology</w:t>
        </w:r>
        <w:r w:rsidRPr="008478E0">
          <w:rPr>
            <w:rFonts w:ascii="Times New Roman" w:hAnsi="Times New Roman" w:cs="Times New Roman"/>
            <w:rPrChange w:id="231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315" w:author="Simon Brandl" w:date="2020-06-01T21:02:00Z">
              <w:rPr>
                <w:rFonts w:ascii="Times New Roman" w:hAnsi="Times New Roman" w:cs="Times New Roman"/>
                <w:b/>
                <w:bCs/>
              </w:rPr>
            </w:rPrChange>
          </w:rPr>
          <w:t>15</w:t>
        </w:r>
        <w:r w:rsidRPr="008478E0">
          <w:rPr>
            <w:rFonts w:ascii="Times New Roman" w:hAnsi="Times New Roman" w:cs="Times New Roman"/>
            <w:rPrChange w:id="2316" w:author="Simon Brandl" w:date="2020-06-01T21:02:00Z">
              <w:rPr>
                <w:rFonts w:ascii="Times New Roman" w:hAnsi="Times New Roman" w:cs="Times New Roman"/>
              </w:rPr>
            </w:rPrChange>
          </w:rPr>
          <w:t>, R288–R289.</w:t>
        </w:r>
      </w:ins>
    </w:p>
    <w:p w14:paraId="5B9A05A9" w14:textId="77777777" w:rsidR="008478E0" w:rsidRPr="008478E0" w:rsidRDefault="008478E0" w:rsidP="008478E0">
      <w:pPr>
        <w:pStyle w:val="Bibliography"/>
        <w:rPr>
          <w:ins w:id="2317" w:author="Simon Brandl" w:date="2020-06-01T21:02:00Z"/>
          <w:rFonts w:ascii="Times New Roman" w:hAnsi="Times New Roman" w:cs="Times New Roman"/>
          <w:rPrChange w:id="2318" w:author="Simon Brandl" w:date="2020-06-01T21:02:00Z">
            <w:rPr>
              <w:ins w:id="2319" w:author="Simon Brandl" w:date="2020-06-01T21:02:00Z"/>
              <w:rFonts w:ascii="Times New Roman" w:hAnsi="Times New Roman" w:cs="Times New Roman"/>
            </w:rPr>
          </w:rPrChange>
        </w:rPr>
        <w:pPrChange w:id="2320" w:author="Simon Brandl" w:date="2020-06-01T21:02:00Z">
          <w:pPr>
            <w:widowControl w:val="0"/>
            <w:autoSpaceDE w:val="0"/>
            <w:autoSpaceDN w:val="0"/>
            <w:adjustRightInd w:val="0"/>
          </w:pPr>
        </w:pPrChange>
      </w:pPr>
      <w:ins w:id="2321" w:author="Simon Brandl" w:date="2020-06-01T21:02:00Z">
        <w:r w:rsidRPr="008478E0">
          <w:rPr>
            <w:rFonts w:ascii="Times New Roman" w:hAnsi="Times New Roman" w:cs="Times New Roman"/>
            <w:rPrChange w:id="2322" w:author="Simon Brandl" w:date="2020-06-01T21:02:00Z">
              <w:rPr>
                <w:rFonts w:ascii="Times New Roman" w:hAnsi="Times New Roman" w:cs="Times New Roman"/>
              </w:rPr>
            </w:rPrChange>
          </w:rPr>
          <w:t>58.</w:t>
        </w:r>
        <w:r w:rsidRPr="008478E0">
          <w:rPr>
            <w:rFonts w:ascii="Times New Roman" w:hAnsi="Times New Roman" w:cs="Times New Roman"/>
            <w:rPrChange w:id="2323"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324" w:author="Simon Brandl" w:date="2020-06-01T21:02:00Z">
              <w:rPr>
                <w:rFonts w:ascii="Times New Roman" w:hAnsi="Times New Roman" w:cs="Times New Roman"/>
              </w:rPr>
            </w:rPrChange>
          </w:rPr>
          <w:t>Tornabene</w:t>
        </w:r>
        <w:proofErr w:type="spellEnd"/>
        <w:r w:rsidRPr="008478E0">
          <w:rPr>
            <w:rFonts w:ascii="Times New Roman" w:hAnsi="Times New Roman" w:cs="Times New Roman"/>
            <w:rPrChange w:id="2325" w:author="Simon Brandl" w:date="2020-06-01T21:02:00Z">
              <w:rPr>
                <w:rFonts w:ascii="Times New Roman" w:hAnsi="Times New Roman" w:cs="Times New Roman"/>
              </w:rPr>
            </w:rPrChange>
          </w:rPr>
          <w:t xml:space="preserve">, L., Valdez, S., Erdmann, M. &amp; </w:t>
        </w:r>
        <w:proofErr w:type="spellStart"/>
        <w:r w:rsidRPr="008478E0">
          <w:rPr>
            <w:rFonts w:ascii="Times New Roman" w:hAnsi="Times New Roman" w:cs="Times New Roman"/>
            <w:rPrChange w:id="2326" w:author="Simon Brandl" w:date="2020-06-01T21:02:00Z">
              <w:rPr>
                <w:rFonts w:ascii="Times New Roman" w:hAnsi="Times New Roman" w:cs="Times New Roman"/>
              </w:rPr>
            </w:rPrChange>
          </w:rPr>
          <w:t>Pezold</w:t>
        </w:r>
        <w:proofErr w:type="spellEnd"/>
        <w:r w:rsidRPr="008478E0">
          <w:rPr>
            <w:rFonts w:ascii="Times New Roman" w:hAnsi="Times New Roman" w:cs="Times New Roman"/>
            <w:rPrChange w:id="2327" w:author="Simon Brandl" w:date="2020-06-01T21:02:00Z">
              <w:rPr>
                <w:rFonts w:ascii="Times New Roman" w:hAnsi="Times New Roman" w:cs="Times New Roman"/>
              </w:rPr>
            </w:rPrChange>
          </w:rPr>
          <w:t xml:space="preserve">, F. Support for a ‘Center of </w:t>
        </w:r>
        <w:proofErr w:type="spellStart"/>
        <w:r w:rsidRPr="008478E0">
          <w:rPr>
            <w:rFonts w:ascii="Times New Roman" w:hAnsi="Times New Roman" w:cs="Times New Roman"/>
            <w:rPrChange w:id="2328" w:author="Simon Brandl" w:date="2020-06-01T21:02:00Z">
              <w:rPr>
                <w:rFonts w:ascii="Times New Roman" w:hAnsi="Times New Roman" w:cs="Times New Roman"/>
              </w:rPr>
            </w:rPrChange>
          </w:rPr>
          <w:t>Origin’in</w:t>
        </w:r>
        <w:proofErr w:type="spellEnd"/>
        <w:r w:rsidRPr="008478E0">
          <w:rPr>
            <w:rFonts w:ascii="Times New Roman" w:hAnsi="Times New Roman" w:cs="Times New Roman"/>
            <w:rPrChange w:id="2329" w:author="Simon Brandl" w:date="2020-06-01T21:02:00Z">
              <w:rPr>
                <w:rFonts w:ascii="Times New Roman" w:hAnsi="Times New Roman" w:cs="Times New Roman"/>
              </w:rPr>
            </w:rPrChange>
          </w:rPr>
          <w:t xml:space="preserve"> the Coral Triangle: Cryptic diversity, recent speciation, and local endemism in a diverse lineage of reef fishes (</w:t>
        </w:r>
        <w:proofErr w:type="spellStart"/>
        <w:r w:rsidRPr="008478E0">
          <w:rPr>
            <w:rFonts w:ascii="Times New Roman" w:hAnsi="Times New Roman" w:cs="Times New Roman"/>
            <w:rPrChange w:id="2330" w:author="Simon Brandl" w:date="2020-06-01T21:02:00Z">
              <w:rPr>
                <w:rFonts w:ascii="Times New Roman" w:hAnsi="Times New Roman" w:cs="Times New Roman"/>
              </w:rPr>
            </w:rPrChange>
          </w:rPr>
          <w:t>Gobiidae</w:t>
        </w:r>
        <w:proofErr w:type="spellEnd"/>
        <w:r w:rsidRPr="008478E0">
          <w:rPr>
            <w:rFonts w:ascii="Times New Roman" w:hAnsi="Times New Roman" w:cs="Times New Roman"/>
            <w:rPrChange w:id="2331" w:author="Simon Brandl" w:date="2020-06-01T21:02:00Z">
              <w:rPr>
                <w:rFonts w:ascii="Times New Roman" w:hAnsi="Times New Roman" w:cs="Times New Roman"/>
              </w:rPr>
            </w:rPrChange>
          </w:rPr>
          <w:t xml:space="preserve">: </w:t>
        </w:r>
        <w:proofErr w:type="spellStart"/>
        <w:r w:rsidRPr="008478E0">
          <w:rPr>
            <w:rFonts w:ascii="Times New Roman" w:hAnsi="Times New Roman" w:cs="Times New Roman"/>
            <w:rPrChange w:id="2332" w:author="Simon Brandl" w:date="2020-06-01T21:02:00Z">
              <w:rPr>
                <w:rFonts w:ascii="Times New Roman" w:hAnsi="Times New Roman" w:cs="Times New Roman"/>
              </w:rPr>
            </w:rPrChange>
          </w:rPr>
          <w:t>Eviota</w:t>
        </w:r>
        <w:proofErr w:type="spellEnd"/>
        <w:r w:rsidRPr="008478E0">
          <w:rPr>
            <w:rFonts w:ascii="Times New Roman" w:hAnsi="Times New Roman" w:cs="Times New Roman"/>
            <w:rPrChange w:id="2333" w:author="Simon Brandl" w:date="2020-06-01T21:02:00Z">
              <w:rPr>
                <w:rFonts w:ascii="Times New Roman" w:hAnsi="Times New Roman" w:cs="Times New Roman"/>
              </w:rPr>
            </w:rPrChange>
          </w:rPr>
          <w:t xml:space="preserve">). </w:t>
        </w:r>
        <w:r w:rsidRPr="008478E0">
          <w:rPr>
            <w:rFonts w:ascii="Times New Roman" w:hAnsi="Times New Roman" w:cs="Times New Roman"/>
            <w:i/>
            <w:iCs/>
            <w:rPrChange w:id="2334" w:author="Simon Brandl" w:date="2020-06-01T21:02:00Z">
              <w:rPr>
                <w:rFonts w:ascii="Times New Roman" w:hAnsi="Times New Roman" w:cs="Times New Roman"/>
                <w:i/>
                <w:iCs/>
              </w:rPr>
            </w:rPrChange>
          </w:rPr>
          <w:t>Molecular phylogenetics and evolution</w:t>
        </w:r>
        <w:r w:rsidRPr="008478E0">
          <w:rPr>
            <w:rFonts w:ascii="Times New Roman" w:hAnsi="Times New Roman" w:cs="Times New Roman"/>
            <w:rPrChange w:id="2335"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336" w:author="Simon Brandl" w:date="2020-06-01T21:02:00Z">
              <w:rPr>
                <w:rFonts w:ascii="Times New Roman" w:hAnsi="Times New Roman" w:cs="Times New Roman"/>
                <w:b/>
                <w:bCs/>
              </w:rPr>
            </w:rPrChange>
          </w:rPr>
          <w:t>82</w:t>
        </w:r>
        <w:r w:rsidRPr="008478E0">
          <w:rPr>
            <w:rFonts w:ascii="Times New Roman" w:hAnsi="Times New Roman" w:cs="Times New Roman"/>
            <w:rPrChange w:id="2337" w:author="Simon Brandl" w:date="2020-06-01T21:02:00Z">
              <w:rPr>
                <w:rFonts w:ascii="Times New Roman" w:hAnsi="Times New Roman" w:cs="Times New Roman"/>
              </w:rPr>
            </w:rPrChange>
          </w:rPr>
          <w:t>, 200–210 (2015).</w:t>
        </w:r>
      </w:ins>
    </w:p>
    <w:p w14:paraId="3ED8111E" w14:textId="77777777" w:rsidR="008478E0" w:rsidRPr="008478E0" w:rsidRDefault="008478E0" w:rsidP="008478E0">
      <w:pPr>
        <w:pStyle w:val="Bibliography"/>
        <w:rPr>
          <w:ins w:id="2338" w:author="Simon Brandl" w:date="2020-06-01T21:02:00Z"/>
          <w:rFonts w:ascii="Times New Roman" w:hAnsi="Times New Roman" w:cs="Times New Roman"/>
          <w:rPrChange w:id="2339" w:author="Simon Brandl" w:date="2020-06-01T21:02:00Z">
            <w:rPr>
              <w:ins w:id="2340" w:author="Simon Brandl" w:date="2020-06-01T21:02:00Z"/>
              <w:rFonts w:ascii="Times New Roman" w:hAnsi="Times New Roman" w:cs="Times New Roman"/>
            </w:rPr>
          </w:rPrChange>
        </w:rPr>
        <w:pPrChange w:id="2341" w:author="Simon Brandl" w:date="2020-06-01T21:02:00Z">
          <w:pPr>
            <w:widowControl w:val="0"/>
            <w:autoSpaceDE w:val="0"/>
            <w:autoSpaceDN w:val="0"/>
            <w:adjustRightInd w:val="0"/>
          </w:pPr>
        </w:pPrChange>
      </w:pPr>
      <w:ins w:id="2342" w:author="Simon Brandl" w:date="2020-06-01T21:02:00Z">
        <w:r w:rsidRPr="008478E0">
          <w:rPr>
            <w:rFonts w:ascii="Times New Roman" w:hAnsi="Times New Roman" w:cs="Times New Roman"/>
            <w:rPrChange w:id="2343" w:author="Simon Brandl" w:date="2020-06-01T21:02:00Z">
              <w:rPr>
                <w:rFonts w:ascii="Times New Roman" w:hAnsi="Times New Roman" w:cs="Times New Roman"/>
              </w:rPr>
            </w:rPrChange>
          </w:rPr>
          <w:t>59.</w:t>
        </w:r>
        <w:r w:rsidRPr="008478E0">
          <w:rPr>
            <w:rFonts w:ascii="Times New Roman" w:hAnsi="Times New Roman" w:cs="Times New Roman"/>
            <w:rPrChange w:id="2344" w:author="Simon Brandl" w:date="2020-06-01T21:02:00Z">
              <w:rPr>
                <w:rFonts w:ascii="Times New Roman" w:hAnsi="Times New Roman" w:cs="Times New Roman"/>
              </w:rPr>
            </w:rPrChange>
          </w:rPr>
          <w:tab/>
          <w:t xml:space="preserve">Howells, E. J. </w:t>
        </w:r>
        <w:r w:rsidRPr="008478E0">
          <w:rPr>
            <w:rFonts w:ascii="Times New Roman" w:hAnsi="Times New Roman" w:cs="Times New Roman"/>
            <w:i/>
            <w:iCs/>
            <w:rPrChange w:id="2345" w:author="Simon Brandl" w:date="2020-06-01T21:02:00Z">
              <w:rPr>
                <w:rFonts w:ascii="Times New Roman" w:hAnsi="Times New Roman" w:cs="Times New Roman"/>
                <w:i/>
                <w:iCs/>
              </w:rPr>
            </w:rPrChange>
          </w:rPr>
          <w:t>et al.</w:t>
        </w:r>
        <w:r w:rsidRPr="008478E0">
          <w:rPr>
            <w:rFonts w:ascii="Times New Roman" w:hAnsi="Times New Roman" w:cs="Times New Roman"/>
            <w:rPrChange w:id="2346" w:author="Simon Brandl" w:date="2020-06-01T21:02:00Z">
              <w:rPr>
                <w:rFonts w:ascii="Times New Roman" w:hAnsi="Times New Roman" w:cs="Times New Roman"/>
              </w:rPr>
            </w:rPrChange>
          </w:rPr>
          <w:t xml:space="preserve"> Corals in the hottest reefs in the world exhibit symbiont fidelity not flexibility. </w:t>
        </w:r>
        <w:r w:rsidRPr="008478E0">
          <w:rPr>
            <w:rFonts w:ascii="Times New Roman" w:hAnsi="Times New Roman" w:cs="Times New Roman"/>
            <w:i/>
            <w:iCs/>
            <w:rPrChange w:id="2347" w:author="Simon Brandl" w:date="2020-06-01T21:02:00Z">
              <w:rPr>
                <w:rFonts w:ascii="Times New Roman" w:hAnsi="Times New Roman" w:cs="Times New Roman"/>
                <w:i/>
                <w:iCs/>
              </w:rPr>
            </w:rPrChange>
          </w:rPr>
          <w:t>Molecular Ecology</w:t>
        </w:r>
        <w:r w:rsidRPr="008478E0">
          <w:rPr>
            <w:rFonts w:ascii="Times New Roman" w:hAnsi="Times New Roman" w:cs="Times New Roman"/>
            <w:rPrChange w:id="234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349" w:author="Simon Brandl" w:date="2020-06-01T21:02:00Z">
              <w:rPr>
                <w:rFonts w:ascii="Times New Roman" w:hAnsi="Times New Roman" w:cs="Times New Roman"/>
                <w:b/>
                <w:bCs/>
              </w:rPr>
            </w:rPrChange>
          </w:rPr>
          <w:t>29</w:t>
        </w:r>
        <w:r w:rsidRPr="008478E0">
          <w:rPr>
            <w:rFonts w:ascii="Times New Roman" w:hAnsi="Times New Roman" w:cs="Times New Roman"/>
            <w:rPrChange w:id="2350" w:author="Simon Brandl" w:date="2020-06-01T21:02:00Z">
              <w:rPr>
                <w:rFonts w:ascii="Times New Roman" w:hAnsi="Times New Roman" w:cs="Times New Roman"/>
              </w:rPr>
            </w:rPrChange>
          </w:rPr>
          <w:t>, 899–911 (2020).</w:t>
        </w:r>
      </w:ins>
    </w:p>
    <w:p w14:paraId="021574E2" w14:textId="77777777" w:rsidR="008478E0" w:rsidRPr="008478E0" w:rsidRDefault="008478E0" w:rsidP="008478E0">
      <w:pPr>
        <w:pStyle w:val="Bibliography"/>
        <w:rPr>
          <w:ins w:id="2351" w:author="Simon Brandl" w:date="2020-06-01T21:02:00Z"/>
          <w:rFonts w:ascii="Times New Roman" w:hAnsi="Times New Roman" w:cs="Times New Roman"/>
          <w:rPrChange w:id="2352" w:author="Simon Brandl" w:date="2020-06-01T21:02:00Z">
            <w:rPr>
              <w:ins w:id="2353" w:author="Simon Brandl" w:date="2020-06-01T21:02:00Z"/>
              <w:rFonts w:ascii="Times New Roman" w:hAnsi="Times New Roman" w:cs="Times New Roman"/>
            </w:rPr>
          </w:rPrChange>
        </w:rPr>
        <w:pPrChange w:id="2354" w:author="Simon Brandl" w:date="2020-06-01T21:02:00Z">
          <w:pPr>
            <w:widowControl w:val="0"/>
            <w:autoSpaceDE w:val="0"/>
            <w:autoSpaceDN w:val="0"/>
            <w:adjustRightInd w:val="0"/>
          </w:pPr>
        </w:pPrChange>
      </w:pPr>
      <w:ins w:id="2355" w:author="Simon Brandl" w:date="2020-06-01T21:02:00Z">
        <w:r w:rsidRPr="008478E0">
          <w:rPr>
            <w:rFonts w:ascii="Times New Roman" w:hAnsi="Times New Roman" w:cs="Times New Roman"/>
            <w:rPrChange w:id="2356" w:author="Simon Brandl" w:date="2020-06-01T21:02:00Z">
              <w:rPr>
                <w:rFonts w:ascii="Times New Roman" w:hAnsi="Times New Roman" w:cs="Times New Roman"/>
              </w:rPr>
            </w:rPrChange>
          </w:rPr>
          <w:lastRenderedPageBreak/>
          <w:t>60.</w:t>
        </w:r>
        <w:r w:rsidRPr="008478E0">
          <w:rPr>
            <w:rFonts w:ascii="Times New Roman" w:hAnsi="Times New Roman" w:cs="Times New Roman"/>
            <w:rPrChange w:id="2357" w:author="Simon Brandl" w:date="2020-06-01T21:02:00Z">
              <w:rPr>
                <w:rFonts w:ascii="Times New Roman" w:hAnsi="Times New Roman" w:cs="Times New Roman"/>
              </w:rPr>
            </w:rPrChange>
          </w:rPr>
          <w:tab/>
          <w:t xml:space="preserve">Howells, E. J., </w:t>
        </w:r>
        <w:proofErr w:type="spellStart"/>
        <w:r w:rsidRPr="008478E0">
          <w:rPr>
            <w:rFonts w:ascii="Times New Roman" w:hAnsi="Times New Roman" w:cs="Times New Roman"/>
            <w:rPrChange w:id="2358" w:author="Simon Brandl" w:date="2020-06-01T21:02:00Z">
              <w:rPr>
                <w:rFonts w:ascii="Times New Roman" w:hAnsi="Times New Roman" w:cs="Times New Roman"/>
              </w:rPr>
            </w:rPrChange>
          </w:rPr>
          <w:t>Abrego</w:t>
        </w:r>
        <w:proofErr w:type="spellEnd"/>
        <w:r w:rsidRPr="008478E0">
          <w:rPr>
            <w:rFonts w:ascii="Times New Roman" w:hAnsi="Times New Roman" w:cs="Times New Roman"/>
            <w:rPrChange w:id="2359" w:author="Simon Brandl" w:date="2020-06-01T21:02:00Z">
              <w:rPr>
                <w:rFonts w:ascii="Times New Roman" w:hAnsi="Times New Roman" w:cs="Times New Roman"/>
              </w:rPr>
            </w:rPrChange>
          </w:rPr>
          <w:t xml:space="preserve">, D., Meyer, E., Kirk, N. L. &amp; Burt, J. A. Host adaptation and unexpected symbiont partners enable reef‐building corals to tolerate extreme temperatures. </w:t>
        </w:r>
        <w:r w:rsidRPr="008478E0">
          <w:rPr>
            <w:rFonts w:ascii="Times New Roman" w:hAnsi="Times New Roman" w:cs="Times New Roman"/>
            <w:i/>
            <w:iCs/>
            <w:rPrChange w:id="2360" w:author="Simon Brandl" w:date="2020-06-01T21:02:00Z">
              <w:rPr>
                <w:rFonts w:ascii="Times New Roman" w:hAnsi="Times New Roman" w:cs="Times New Roman"/>
                <w:i/>
                <w:iCs/>
              </w:rPr>
            </w:rPrChange>
          </w:rPr>
          <w:t>Global change biology</w:t>
        </w:r>
        <w:r w:rsidRPr="008478E0">
          <w:rPr>
            <w:rFonts w:ascii="Times New Roman" w:hAnsi="Times New Roman" w:cs="Times New Roman"/>
            <w:rPrChange w:id="236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362" w:author="Simon Brandl" w:date="2020-06-01T21:02:00Z">
              <w:rPr>
                <w:rFonts w:ascii="Times New Roman" w:hAnsi="Times New Roman" w:cs="Times New Roman"/>
                <w:b/>
                <w:bCs/>
              </w:rPr>
            </w:rPrChange>
          </w:rPr>
          <w:t>22</w:t>
        </w:r>
        <w:r w:rsidRPr="008478E0">
          <w:rPr>
            <w:rFonts w:ascii="Times New Roman" w:hAnsi="Times New Roman" w:cs="Times New Roman"/>
            <w:rPrChange w:id="2363" w:author="Simon Brandl" w:date="2020-06-01T21:02:00Z">
              <w:rPr>
                <w:rFonts w:ascii="Times New Roman" w:hAnsi="Times New Roman" w:cs="Times New Roman"/>
              </w:rPr>
            </w:rPrChange>
          </w:rPr>
          <w:t>, 2702–2714 (2016).</w:t>
        </w:r>
      </w:ins>
    </w:p>
    <w:p w14:paraId="0C31B26F" w14:textId="77777777" w:rsidR="008478E0" w:rsidRPr="008478E0" w:rsidRDefault="008478E0" w:rsidP="008478E0">
      <w:pPr>
        <w:pStyle w:val="Bibliography"/>
        <w:rPr>
          <w:ins w:id="2364" w:author="Simon Brandl" w:date="2020-06-01T21:02:00Z"/>
          <w:rFonts w:ascii="Times New Roman" w:hAnsi="Times New Roman" w:cs="Times New Roman"/>
          <w:rPrChange w:id="2365" w:author="Simon Brandl" w:date="2020-06-01T21:02:00Z">
            <w:rPr>
              <w:ins w:id="2366" w:author="Simon Brandl" w:date="2020-06-01T21:02:00Z"/>
              <w:rFonts w:ascii="Times New Roman" w:hAnsi="Times New Roman" w:cs="Times New Roman"/>
            </w:rPr>
          </w:rPrChange>
        </w:rPr>
        <w:pPrChange w:id="2367" w:author="Simon Brandl" w:date="2020-06-01T21:02:00Z">
          <w:pPr>
            <w:widowControl w:val="0"/>
            <w:autoSpaceDE w:val="0"/>
            <w:autoSpaceDN w:val="0"/>
            <w:adjustRightInd w:val="0"/>
          </w:pPr>
        </w:pPrChange>
      </w:pPr>
      <w:ins w:id="2368" w:author="Simon Brandl" w:date="2020-06-01T21:02:00Z">
        <w:r w:rsidRPr="008478E0">
          <w:rPr>
            <w:rFonts w:ascii="Times New Roman" w:hAnsi="Times New Roman" w:cs="Times New Roman"/>
            <w:rPrChange w:id="2369" w:author="Simon Brandl" w:date="2020-06-01T21:02:00Z">
              <w:rPr>
                <w:rFonts w:ascii="Times New Roman" w:hAnsi="Times New Roman" w:cs="Times New Roman"/>
              </w:rPr>
            </w:rPrChange>
          </w:rPr>
          <w:t>61.</w:t>
        </w:r>
        <w:r w:rsidRPr="008478E0">
          <w:rPr>
            <w:rFonts w:ascii="Times New Roman" w:hAnsi="Times New Roman" w:cs="Times New Roman"/>
            <w:rPrChange w:id="2370"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371" w:author="Simon Brandl" w:date="2020-06-01T21:02:00Z">
              <w:rPr>
                <w:rFonts w:ascii="Times New Roman" w:hAnsi="Times New Roman" w:cs="Times New Roman"/>
              </w:rPr>
            </w:rPrChange>
          </w:rPr>
          <w:t>Riegl</w:t>
        </w:r>
        <w:proofErr w:type="spellEnd"/>
        <w:r w:rsidRPr="008478E0">
          <w:rPr>
            <w:rFonts w:ascii="Times New Roman" w:hAnsi="Times New Roman" w:cs="Times New Roman"/>
            <w:rPrChange w:id="2372" w:author="Simon Brandl" w:date="2020-06-01T21:02:00Z">
              <w:rPr>
                <w:rFonts w:ascii="Times New Roman" w:hAnsi="Times New Roman" w:cs="Times New Roman"/>
              </w:rPr>
            </w:rPrChange>
          </w:rPr>
          <w:t xml:space="preserve">, B. M. &amp; </w:t>
        </w:r>
        <w:proofErr w:type="spellStart"/>
        <w:r w:rsidRPr="008478E0">
          <w:rPr>
            <w:rFonts w:ascii="Times New Roman" w:hAnsi="Times New Roman" w:cs="Times New Roman"/>
            <w:rPrChange w:id="2373" w:author="Simon Brandl" w:date="2020-06-01T21:02:00Z">
              <w:rPr>
                <w:rFonts w:ascii="Times New Roman" w:hAnsi="Times New Roman" w:cs="Times New Roman"/>
              </w:rPr>
            </w:rPrChange>
          </w:rPr>
          <w:t>Purkis</w:t>
        </w:r>
        <w:proofErr w:type="spellEnd"/>
        <w:r w:rsidRPr="008478E0">
          <w:rPr>
            <w:rFonts w:ascii="Times New Roman" w:hAnsi="Times New Roman" w:cs="Times New Roman"/>
            <w:rPrChange w:id="2374" w:author="Simon Brandl" w:date="2020-06-01T21:02:00Z">
              <w:rPr>
                <w:rFonts w:ascii="Times New Roman" w:hAnsi="Times New Roman" w:cs="Times New Roman"/>
              </w:rPr>
            </w:rPrChange>
          </w:rPr>
          <w:t xml:space="preserve">, S. J. Coral reefs of the Gulf: adaptation to climatic extremes in the world’s hottest sea. in </w:t>
        </w:r>
        <w:r w:rsidRPr="008478E0">
          <w:rPr>
            <w:rFonts w:ascii="Times New Roman" w:hAnsi="Times New Roman" w:cs="Times New Roman"/>
            <w:i/>
            <w:iCs/>
            <w:rPrChange w:id="2375" w:author="Simon Brandl" w:date="2020-06-01T21:02:00Z">
              <w:rPr>
                <w:rFonts w:ascii="Times New Roman" w:hAnsi="Times New Roman" w:cs="Times New Roman"/>
                <w:i/>
                <w:iCs/>
              </w:rPr>
            </w:rPrChange>
          </w:rPr>
          <w:t>Coral reefs of the Gulf</w:t>
        </w:r>
        <w:r w:rsidRPr="008478E0">
          <w:rPr>
            <w:rFonts w:ascii="Times New Roman" w:hAnsi="Times New Roman" w:cs="Times New Roman"/>
            <w:rPrChange w:id="2376" w:author="Simon Brandl" w:date="2020-06-01T21:02:00Z">
              <w:rPr>
                <w:rFonts w:ascii="Times New Roman" w:hAnsi="Times New Roman" w:cs="Times New Roman"/>
              </w:rPr>
            </w:rPrChange>
          </w:rPr>
          <w:t xml:space="preserve"> 1–4 (Springer, 2012).</w:t>
        </w:r>
      </w:ins>
    </w:p>
    <w:p w14:paraId="699705DF" w14:textId="77777777" w:rsidR="008478E0" w:rsidRPr="008478E0" w:rsidRDefault="008478E0" w:rsidP="008478E0">
      <w:pPr>
        <w:pStyle w:val="Bibliography"/>
        <w:rPr>
          <w:ins w:id="2377" w:author="Simon Brandl" w:date="2020-06-01T21:02:00Z"/>
          <w:rFonts w:ascii="Times New Roman" w:hAnsi="Times New Roman" w:cs="Times New Roman"/>
          <w:rPrChange w:id="2378" w:author="Simon Brandl" w:date="2020-06-01T21:02:00Z">
            <w:rPr>
              <w:ins w:id="2379" w:author="Simon Brandl" w:date="2020-06-01T21:02:00Z"/>
              <w:rFonts w:ascii="Times New Roman" w:hAnsi="Times New Roman" w:cs="Times New Roman"/>
            </w:rPr>
          </w:rPrChange>
        </w:rPr>
        <w:pPrChange w:id="2380" w:author="Simon Brandl" w:date="2020-06-01T21:02:00Z">
          <w:pPr>
            <w:widowControl w:val="0"/>
            <w:autoSpaceDE w:val="0"/>
            <w:autoSpaceDN w:val="0"/>
            <w:adjustRightInd w:val="0"/>
          </w:pPr>
        </w:pPrChange>
      </w:pPr>
      <w:ins w:id="2381" w:author="Simon Brandl" w:date="2020-06-01T21:02:00Z">
        <w:r w:rsidRPr="008478E0">
          <w:rPr>
            <w:rFonts w:ascii="Times New Roman" w:hAnsi="Times New Roman" w:cs="Times New Roman"/>
            <w:rPrChange w:id="2382" w:author="Simon Brandl" w:date="2020-06-01T21:02:00Z">
              <w:rPr>
                <w:rFonts w:ascii="Times New Roman" w:hAnsi="Times New Roman" w:cs="Times New Roman"/>
              </w:rPr>
            </w:rPrChange>
          </w:rPr>
          <w:t>62.</w:t>
        </w:r>
        <w:r w:rsidRPr="008478E0">
          <w:rPr>
            <w:rFonts w:ascii="Times New Roman" w:hAnsi="Times New Roman" w:cs="Times New Roman"/>
            <w:rPrChange w:id="2383"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384" w:author="Simon Brandl" w:date="2020-06-01T21:02:00Z">
              <w:rPr>
                <w:rFonts w:ascii="Times New Roman" w:hAnsi="Times New Roman" w:cs="Times New Roman"/>
              </w:rPr>
            </w:rPrChange>
          </w:rPr>
          <w:t>Purkis</w:t>
        </w:r>
        <w:proofErr w:type="spellEnd"/>
        <w:r w:rsidRPr="008478E0">
          <w:rPr>
            <w:rFonts w:ascii="Times New Roman" w:hAnsi="Times New Roman" w:cs="Times New Roman"/>
            <w:rPrChange w:id="2385" w:author="Simon Brandl" w:date="2020-06-01T21:02:00Z">
              <w:rPr>
                <w:rFonts w:ascii="Times New Roman" w:hAnsi="Times New Roman" w:cs="Times New Roman"/>
              </w:rPr>
            </w:rPrChange>
          </w:rPr>
          <w:t xml:space="preserve">, S. J. &amp; </w:t>
        </w:r>
        <w:proofErr w:type="spellStart"/>
        <w:r w:rsidRPr="008478E0">
          <w:rPr>
            <w:rFonts w:ascii="Times New Roman" w:hAnsi="Times New Roman" w:cs="Times New Roman"/>
            <w:rPrChange w:id="2386" w:author="Simon Brandl" w:date="2020-06-01T21:02:00Z">
              <w:rPr>
                <w:rFonts w:ascii="Times New Roman" w:hAnsi="Times New Roman" w:cs="Times New Roman"/>
              </w:rPr>
            </w:rPrChange>
          </w:rPr>
          <w:t>Riegl</w:t>
        </w:r>
        <w:proofErr w:type="spellEnd"/>
        <w:r w:rsidRPr="008478E0">
          <w:rPr>
            <w:rFonts w:ascii="Times New Roman" w:hAnsi="Times New Roman" w:cs="Times New Roman"/>
            <w:rPrChange w:id="2387" w:author="Simon Brandl" w:date="2020-06-01T21:02:00Z">
              <w:rPr>
                <w:rFonts w:ascii="Times New Roman" w:hAnsi="Times New Roman" w:cs="Times New Roman"/>
              </w:rPr>
            </w:rPrChange>
          </w:rPr>
          <w:t xml:space="preserve">, B. M. Geomorphology and Reef Building in the SE Gulf. in </w:t>
        </w:r>
        <w:r w:rsidRPr="008478E0">
          <w:rPr>
            <w:rFonts w:ascii="Times New Roman" w:hAnsi="Times New Roman" w:cs="Times New Roman"/>
            <w:i/>
            <w:iCs/>
            <w:rPrChange w:id="2388" w:author="Simon Brandl" w:date="2020-06-01T21:02:00Z">
              <w:rPr>
                <w:rFonts w:ascii="Times New Roman" w:hAnsi="Times New Roman" w:cs="Times New Roman"/>
                <w:i/>
                <w:iCs/>
              </w:rPr>
            </w:rPrChange>
          </w:rPr>
          <w:t>Coral Reefs of the Gulf: Adaptation to Climatic Extremes</w:t>
        </w:r>
        <w:r w:rsidRPr="008478E0">
          <w:rPr>
            <w:rFonts w:ascii="Times New Roman" w:hAnsi="Times New Roman" w:cs="Times New Roman"/>
            <w:rPrChange w:id="2389" w:author="Simon Brandl" w:date="2020-06-01T21:02:00Z">
              <w:rPr>
                <w:rFonts w:ascii="Times New Roman" w:hAnsi="Times New Roman" w:cs="Times New Roman"/>
              </w:rPr>
            </w:rPrChange>
          </w:rPr>
          <w:t xml:space="preserve"> (eds. </w:t>
        </w:r>
        <w:proofErr w:type="spellStart"/>
        <w:r w:rsidRPr="008478E0">
          <w:rPr>
            <w:rFonts w:ascii="Times New Roman" w:hAnsi="Times New Roman" w:cs="Times New Roman"/>
            <w:rPrChange w:id="2390" w:author="Simon Brandl" w:date="2020-06-01T21:02:00Z">
              <w:rPr>
                <w:rFonts w:ascii="Times New Roman" w:hAnsi="Times New Roman" w:cs="Times New Roman"/>
              </w:rPr>
            </w:rPrChange>
          </w:rPr>
          <w:t>Riegl</w:t>
        </w:r>
        <w:proofErr w:type="spellEnd"/>
        <w:r w:rsidRPr="008478E0">
          <w:rPr>
            <w:rFonts w:ascii="Times New Roman" w:hAnsi="Times New Roman" w:cs="Times New Roman"/>
            <w:rPrChange w:id="2391" w:author="Simon Brandl" w:date="2020-06-01T21:02:00Z">
              <w:rPr>
                <w:rFonts w:ascii="Times New Roman" w:hAnsi="Times New Roman" w:cs="Times New Roman"/>
              </w:rPr>
            </w:rPrChange>
          </w:rPr>
          <w:t xml:space="preserve">, B. M. &amp; </w:t>
        </w:r>
        <w:proofErr w:type="spellStart"/>
        <w:r w:rsidRPr="008478E0">
          <w:rPr>
            <w:rFonts w:ascii="Times New Roman" w:hAnsi="Times New Roman" w:cs="Times New Roman"/>
            <w:rPrChange w:id="2392" w:author="Simon Brandl" w:date="2020-06-01T21:02:00Z">
              <w:rPr>
                <w:rFonts w:ascii="Times New Roman" w:hAnsi="Times New Roman" w:cs="Times New Roman"/>
              </w:rPr>
            </w:rPrChange>
          </w:rPr>
          <w:t>Purkis</w:t>
        </w:r>
        <w:proofErr w:type="spellEnd"/>
        <w:r w:rsidRPr="008478E0">
          <w:rPr>
            <w:rFonts w:ascii="Times New Roman" w:hAnsi="Times New Roman" w:cs="Times New Roman"/>
            <w:rPrChange w:id="2393" w:author="Simon Brandl" w:date="2020-06-01T21:02:00Z">
              <w:rPr>
                <w:rFonts w:ascii="Times New Roman" w:hAnsi="Times New Roman" w:cs="Times New Roman"/>
              </w:rPr>
            </w:rPrChange>
          </w:rPr>
          <w:t>, S. J.) 33–50 (Springer Netherlands, 2012). doi:10.1007/978-94-007-3008-3_3.</w:t>
        </w:r>
      </w:ins>
    </w:p>
    <w:p w14:paraId="61C919A9" w14:textId="77777777" w:rsidR="008478E0" w:rsidRPr="008478E0" w:rsidRDefault="008478E0" w:rsidP="008478E0">
      <w:pPr>
        <w:pStyle w:val="Bibliography"/>
        <w:rPr>
          <w:ins w:id="2394" w:author="Simon Brandl" w:date="2020-06-01T21:02:00Z"/>
          <w:rFonts w:ascii="Times New Roman" w:hAnsi="Times New Roman" w:cs="Times New Roman"/>
          <w:rPrChange w:id="2395" w:author="Simon Brandl" w:date="2020-06-01T21:02:00Z">
            <w:rPr>
              <w:ins w:id="2396" w:author="Simon Brandl" w:date="2020-06-01T21:02:00Z"/>
              <w:rFonts w:ascii="Times New Roman" w:hAnsi="Times New Roman" w:cs="Times New Roman"/>
            </w:rPr>
          </w:rPrChange>
        </w:rPr>
        <w:pPrChange w:id="2397" w:author="Simon Brandl" w:date="2020-06-01T21:02:00Z">
          <w:pPr>
            <w:widowControl w:val="0"/>
            <w:autoSpaceDE w:val="0"/>
            <w:autoSpaceDN w:val="0"/>
            <w:adjustRightInd w:val="0"/>
          </w:pPr>
        </w:pPrChange>
      </w:pPr>
      <w:ins w:id="2398" w:author="Simon Brandl" w:date="2020-06-01T21:02:00Z">
        <w:r w:rsidRPr="008478E0">
          <w:rPr>
            <w:rFonts w:ascii="Times New Roman" w:hAnsi="Times New Roman" w:cs="Times New Roman"/>
            <w:rPrChange w:id="2399" w:author="Simon Brandl" w:date="2020-06-01T21:02:00Z">
              <w:rPr>
                <w:rFonts w:ascii="Times New Roman" w:hAnsi="Times New Roman" w:cs="Times New Roman"/>
              </w:rPr>
            </w:rPrChange>
          </w:rPr>
          <w:t>63.</w:t>
        </w:r>
        <w:r w:rsidRPr="008478E0">
          <w:rPr>
            <w:rFonts w:ascii="Times New Roman" w:hAnsi="Times New Roman" w:cs="Times New Roman"/>
            <w:rPrChange w:id="2400" w:author="Simon Brandl" w:date="2020-06-01T21:02:00Z">
              <w:rPr>
                <w:rFonts w:ascii="Times New Roman" w:hAnsi="Times New Roman" w:cs="Times New Roman"/>
              </w:rPr>
            </w:rPrChange>
          </w:rPr>
          <w:tab/>
          <w:t xml:space="preserve">Price, A., Sheppard, C. &amp; Roberts, C. The Gulf: its biological setting. </w:t>
        </w:r>
        <w:r w:rsidRPr="008478E0">
          <w:rPr>
            <w:rFonts w:ascii="Times New Roman" w:hAnsi="Times New Roman" w:cs="Times New Roman"/>
            <w:i/>
            <w:iCs/>
            <w:rPrChange w:id="2401" w:author="Simon Brandl" w:date="2020-06-01T21:02:00Z">
              <w:rPr>
                <w:rFonts w:ascii="Times New Roman" w:hAnsi="Times New Roman" w:cs="Times New Roman"/>
                <w:i/>
                <w:iCs/>
              </w:rPr>
            </w:rPrChange>
          </w:rPr>
          <w:t>Marine Pollution Bulletin</w:t>
        </w:r>
        <w:r w:rsidRPr="008478E0">
          <w:rPr>
            <w:rFonts w:ascii="Times New Roman" w:hAnsi="Times New Roman" w:cs="Times New Roman"/>
            <w:rPrChange w:id="2402"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403" w:author="Simon Brandl" w:date="2020-06-01T21:02:00Z">
              <w:rPr>
                <w:rFonts w:ascii="Times New Roman" w:hAnsi="Times New Roman" w:cs="Times New Roman"/>
                <w:b/>
                <w:bCs/>
              </w:rPr>
            </w:rPrChange>
          </w:rPr>
          <w:t>27</w:t>
        </w:r>
        <w:r w:rsidRPr="008478E0">
          <w:rPr>
            <w:rFonts w:ascii="Times New Roman" w:hAnsi="Times New Roman" w:cs="Times New Roman"/>
            <w:rPrChange w:id="2404" w:author="Simon Brandl" w:date="2020-06-01T21:02:00Z">
              <w:rPr>
                <w:rFonts w:ascii="Times New Roman" w:hAnsi="Times New Roman" w:cs="Times New Roman"/>
              </w:rPr>
            </w:rPrChange>
          </w:rPr>
          <w:t>, 9–15 (1993).</w:t>
        </w:r>
      </w:ins>
    </w:p>
    <w:p w14:paraId="7AEA5B42" w14:textId="77777777" w:rsidR="008478E0" w:rsidRPr="008478E0" w:rsidRDefault="008478E0" w:rsidP="008478E0">
      <w:pPr>
        <w:pStyle w:val="Bibliography"/>
        <w:rPr>
          <w:ins w:id="2405" w:author="Simon Brandl" w:date="2020-06-01T21:02:00Z"/>
          <w:rFonts w:ascii="Times New Roman" w:hAnsi="Times New Roman" w:cs="Times New Roman"/>
          <w:rPrChange w:id="2406" w:author="Simon Brandl" w:date="2020-06-01T21:02:00Z">
            <w:rPr>
              <w:ins w:id="2407" w:author="Simon Brandl" w:date="2020-06-01T21:02:00Z"/>
              <w:rFonts w:ascii="Times New Roman" w:hAnsi="Times New Roman" w:cs="Times New Roman"/>
            </w:rPr>
          </w:rPrChange>
        </w:rPr>
        <w:pPrChange w:id="2408" w:author="Simon Brandl" w:date="2020-06-01T21:02:00Z">
          <w:pPr>
            <w:widowControl w:val="0"/>
            <w:autoSpaceDE w:val="0"/>
            <w:autoSpaceDN w:val="0"/>
            <w:adjustRightInd w:val="0"/>
          </w:pPr>
        </w:pPrChange>
      </w:pPr>
      <w:ins w:id="2409" w:author="Simon Brandl" w:date="2020-06-01T21:02:00Z">
        <w:r w:rsidRPr="008478E0">
          <w:rPr>
            <w:rFonts w:ascii="Times New Roman" w:hAnsi="Times New Roman" w:cs="Times New Roman"/>
            <w:rPrChange w:id="2410" w:author="Simon Brandl" w:date="2020-06-01T21:02:00Z">
              <w:rPr>
                <w:rFonts w:ascii="Times New Roman" w:hAnsi="Times New Roman" w:cs="Times New Roman"/>
              </w:rPr>
            </w:rPrChange>
          </w:rPr>
          <w:t>64.</w:t>
        </w:r>
        <w:r w:rsidRPr="008478E0">
          <w:rPr>
            <w:rFonts w:ascii="Times New Roman" w:hAnsi="Times New Roman" w:cs="Times New Roman"/>
            <w:rPrChange w:id="2411"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412" w:author="Simon Brandl" w:date="2020-06-01T21:02:00Z">
              <w:rPr>
                <w:rFonts w:ascii="Times New Roman" w:hAnsi="Times New Roman" w:cs="Times New Roman"/>
              </w:rPr>
            </w:rPrChange>
          </w:rPr>
          <w:t>Eagderi</w:t>
        </w:r>
        <w:proofErr w:type="spellEnd"/>
        <w:r w:rsidRPr="008478E0">
          <w:rPr>
            <w:rFonts w:ascii="Times New Roman" w:hAnsi="Times New Roman" w:cs="Times New Roman"/>
            <w:rPrChange w:id="2413" w:author="Simon Brandl" w:date="2020-06-01T21:02:00Z">
              <w:rPr>
                <w:rFonts w:ascii="Times New Roman" w:hAnsi="Times New Roman" w:cs="Times New Roman"/>
              </w:rPr>
            </w:rPrChange>
          </w:rPr>
          <w:t xml:space="preserve">, S., Fricke, R., </w:t>
        </w:r>
        <w:proofErr w:type="spellStart"/>
        <w:r w:rsidRPr="008478E0">
          <w:rPr>
            <w:rFonts w:ascii="Times New Roman" w:hAnsi="Times New Roman" w:cs="Times New Roman"/>
            <w:rPrChange w:id="2414" w:author="Simon Brandl" w:date="2020-06-01T21:02:00Z">
              <w:rPr>
                <w:rFonts w:ascii="Times New Roman" w:hAnsi="Times New Roman" w:cs="Times New Roman"/>
              </w:rPr>
            </w:rPrChange>
          </w:rPr>
          <w:t>Esmaeili</w:t>
        </w:r>
        <w:proofErr w:type="spellEnd"/>
        <w:r w:rsidRPr="008478E0">
          <w:rPr>
            <w:rFonts w:ascii="Times New Roman" w:hAnsi="Times New Roman" w:cs="Times New Roman"/>
            <w:rPrChange w:id="2415" w:author="Simon Brandl" w:date="2020-06-01T21:02:00Z">
              <w:rPr>
                <w:rFonts w:ascii="Times New Roman" w:hAnsi="Times New Roman" w:cs="Times New Roman"/>
              </w:rPr>
            </w:rPrChange>
          </w:rPr>
          <w:t xml:space="preserve">, H. &amp; Jalili, P. Annotated checklist of the fishes of the Persian Gulf: Diversity and conservation status. </w:t>
        </w:r>
        <w:r w:rsidRPr="008478E0">
          <w:rPr>
            <w:rFonts w:ascii="Times New Roman" w:hAnsi="Times New Roman" w:cs="Times New Roman"/>
            <w:i/>
            <w:iCs/>
            <w:rPrChange w:id="2416" w:author="Simon Brandl" w:date="2020-06-01T21:02:00Z">
              <w:rPr>
                <w:rFonts w:ascii="Times New Roman" w:hAnsi="Times New Roman" w:cs="Times New Roman"/>
                <w:i/>
                <w:iCs/>
              </w:rPr>
            </w:rPrChange>
          </w:rPr>
          <w:t>Iranian Journal of Ichthyology</w:t>
        </w:r>
        <w:r w:rsidRPr="008478E0">
          <w:rPr>
            <w:rFonts w:ascii="Times New Roman" w:hAnsi="Times New Roman" w:cs="Times New Roman"/>
            <w:rPrChange w:id="2417"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418" w:author="Simon Brandl" w:date="2020-06-01T21:02:00Z">
              <w:rPr>
                <w:rFonts w:ascii="Times New Roman" w:hAnsi="Times New Roman" w:cs="Times New Roman"/>
                <w:b/>
                <w:bCs/>
              </w:rPr>
            </w:rPrChange>
          </w:rPr>
          <w:t>6</w:t>
        </w:r>
        <w:r w:rsidRPr="008478E0">
          <w:rPr>
            <w:rFonts w:ascii="Times New Roman" w:hAnsi="Times New Roman" w:cs="Times New Roman"/>
            <w:rPrChange w:id="2419" w:author="Simon Brandl" w:date="2020-06-01T21:02:00Z">
              <w:rPr>
                <w:rFonts w:ascii="Times New Roman" w:hAnsi="Times New Roman" w:cs="Times New Roman"/>
              </w:rPr>
            </w:rPrChange>
          </w:rPr>
          <w:t>, 1–171 (2019).</w:t>
        </w:r>
      </w:ins>
    </w:p>
    <w:p w14:paraId="0BBBDE47" w14:textId="77777777" w:rsidR="008478E0" w:rsidRPr="008478E0" w:rsidRDefault="008478E0" w:rsidP="008478E0">
      <w:pPr>
        <w:pStyle w:val="Bibliography"/>
        <w:rPr>
          <w:ins w:id="2420" w:author="Simon Brandl" w:date="2020-06-01T21:02:00Z"/>
          <w:rFonts w:ascii="Times New Roman" w:hAnsi="Times New Roman" w:cs="Times New Roman"/>
          <w:rPrChange w:id="2421" w:author="Simon Brandl" w:date="2020-06-01T21:02:00Z">
            <w:rPr>
              <w:ins w:id="2422" w:author="Simon Brandl" w:date="2020-06-01T21:02:00Z"/>
              <w:rFonts w:ascii="Times New Roman" w:hAnsi="Times New Roman" w:cs="Times New Roman"/>
            </w:rPr>
          </w:rPrChange>
        </w:rPr>
        <w:pPrChange w:id="2423" w:author="Simon Brandl" w:date="2020-06-01T21:02:00Z">
          <w:pPr>
            <w:widowControl w:val="0"/>
            <w:autoSpaceDE w:val="0"/>
            <w:autoSpaceDN w:val="0"/>
            <w:adjustRightInd w:val="0"/>
          </w:pPr>
        </w:pPrChange>
      </w:pPr>
      <w:ins w:id="2424" w:author="Simon Brandl" w:date="2020-06-01T21:02:00Z">
        <w:r w:rsidRPr="008478E0">
          <w:rPr>
            <w:rFonts w:ascii="Times New Roman" w:hAnsi="Times New Roman" w:cs="Times New Roman"/>
            <w:rPrChange w:id="2425" w:author="Simon Brandl" w:date="2020-06-01T21:02:00Z">
              <w:rPr>
                <w:rFonts w:ascii="Times New Roman" w:hAnsi="Times New Roman" w:cs="Times New Roman"/>
              </w:rPr>
            </w:rPrChange>
          </w:rPr>
          <w:t>65.</w:t>
        </w:r>
        <w:r w:rsidRPr="008478E0">
          <w:rPr>
            <w:rFonts w:ascii="Times New Roman" w:hAnsi="Times New Roman" w:cs="Times New Roman"/>
            <w:rPrChange w:id="2426" w:author="Simon Brandl" w:date="2020-06-01T21:02:00Z">
              <w:rPr>
                <w:rFonts w:ascii="Times New Roman" w:hAnsi="Times New Roman" w:cs="Times New Roman"/>
              </w:rPr>
            </w:rPrChange>
          </w:rPr>
          <w:tab/>
          <w:t xml:space="preserve">Casey, J. M. </w:t>
        </w:r>
        <w:r w:rsidRPr="008478E0">
          <w:rPr>
            <w:rFonts w:ascii="Times New Roman" w:hAnsi="Times New Roman" w:cs="Times New Roman"/>
            <w:i/>
            <w:iCs/>
            <w:rPrChange w:id="2427" w:author="Simon Brandl" w:date="2020-06-01T21:02:00Z">
              <w:rPr>
                <w:rFonts w:ascii="Times New Roman" w:hAnsi="Times New Roman" w:cs="Times New Roman"/>
                <w:i/>
                <w:iCs/>
              </w:rPr>
            </w:rPrChange>
          </w:rPr>
          <w:t>et al.</w:t>
        </w:r>
        <w:r w:rsidRPr="008478E0">
          <w:rPr>
            <w:rFonts w:ascii="Times New Roman" w:hAnsi="Times New Roman" w:cs="Times New Roman"/>
            <w:rPrChange w:id="2428" w:author="Simon Brandl" w:date="2020-06-01T21:02:00Z">
              <w:rPr>
                <w:rFonts w:ascii="Times New Roman" w:hAnsi="Times New Roman" w:cs="Times New Roman"/>
              </w:rPr>
            </w:rPrChange>
          </w:rPr>
          <w:t xml:space="preserve"> Reconstructing </w:t>
        </w:r>
        <w:proofErr w:type="spellStart"/>
        <w:r w:rsidRPr="008478E0">
          <w:rPr>
            <w:rFonts w:ascii="Times New Roman" w:hAnsi="Times New Roman" w:cs="Times New Roman"/>
            <w:rPrChange w:id="2429" w:author="Simon Brandl" w:date="2020-06-01T21:02:00Z">
              <w:rPr>
                <w:rFonts w:ascii="Times New Roman" w:hAnsi="Times New Roman" w:cs="Times New Roman"/>
              </w:rPr>
            </w:rPrChange>
          </w:rPr>
          <w:t>hyperdiverse</w:t>
        </w:r>
        <w:proofErr w:type="spellEnd"/>
        <w:r w:rsidRPr="008478E0">
          <w:rPr>
            <w:rFonts w:ascii="Times New Roman" w:hAnsi="Times New Roman" w:cs="Times New Roman"/>
            <w:rPrChange w:id="2430" w:author="Simon Brandl" w:date="2020-06-01T21:02:00Z">
              <w:rPr>
                <w:rFonts w:ascii="Times New Roman" w:hAnsi="Times New Roman" w:cs="Times New Roman"/>
              </w:rPr>
            </w:rPrChange>
          </w:rPr>
          <w:t xml:space="preserve"> food webs: Gut content metabarcoding as a tool to disentangle trophic interactions on coral reefs. </w:t>
        </w:r>
        <w:r w:rsidRPr="008478E0">
          <w:rPr>
            <w:rFonts w:ascii="Times New Roman" w:hAnsi="Times New Roman" w:cs="Times New Roman"/>
            <w:i/>
            <w:iCs/>
            <w:rPrChange w:id="2431" w:author="Simon Brandl" w:date="2020-06-01T21:02:00Z">
              <w:rPr>
                <w:rFonts w:ascii="Times New Roman" w:hAnsi="Times New Roman" w:cs="Times New Roman"/>
                <w:i/>
                <w:iCs/>
              </w:rPr>
            </w:rPrChange>
          </w:rPr>
          <w:t>Methods in Ecology and Evolution</w:t>
        </w:r>
        <w:r w:rsidRPr="008478E0">
          <w:rPr>
            <w:rFonts w:ascii="Times New Roman" w:hAnsi="Times New Roman" w:cs="Times New Roman"/>
            <w:rPrChange w:id="2432"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433" w:author="Simon Brandl" w:date="2020-06-01T21:02:00Z">
              <w:rPr>
                <w:rFonts w:ascii="Times New Roman" w:hAnsi="Times New Roman" w:cs="Times New Roman"/>
                <w:b/>
                <w:bCs/>
              </w:rPr>
            </w:rPrChange>
          </w:rPr>
          <w:t>10</w:t>
        </w:r>
        <w:r w:rsidRPr="008478E0">
          <w:rPr>
            <w:rFonts w:ascii="Times New Roman" w:hAnsi="Times New Roman" w:cs="Times New Roman"/>
            <w:rPrChange w:id="2434" w:author="Simon Brandl" w:date="2020-06-01T21:02:00Z">
              <w:rPr>
                <w:rFonts w:ascii="Times New Roman" w:hAnsi="Times New Roman" w:cs="Times New Roman"/>
              </w:rPr>
            </w:rPrChange>
          </w:rPr>
          <w:t>, 1157–1170 (2019).</w:t>
        </w:r>
      </w:ins>
    </w:p>
    <w:p w14:paraId="414B0177" w14:textId="77777777" w:rsidR="008478E0" w:rsidRPr="008478E0" w:rsidRDefault="008478E0" w:rsidP="008478E0">
      <w:pPr>
        <w:pStyle w:val="Bibliography"/>
        <w:rPr>
          <w:ins w:id="2435" w:author="Simon Brandl" w:date="2020-06-01T21:02:00Z"/>
          <w:rFonts w:ascii="Times New Roman" w:hAnsi="Times New Roman" w:cs="Times New Roman"/>
          <w:rPrChange w:id="2436" w:author="Simon Brandl" w:date="2020-06-01T21:02:00Z">
            <w:rPr>
              <w:ins w:id="2437" w:author="Simon Brandl" w:date="2020-06-01T21:02:00Z"/>
              <w:rFonts w:ascii="Times New Roman" w:hAnsi="Times New Roman" w:cs="Times New Roman"/>
            </w:rPr>
          </w:rPrChange>
        </w:rPr>
        <w:pPrChange w:id="2438" w:author="Simon Brandl" w:date="2020-06-01T21:02:00Z">
          <w:pPr>
            <w:widowControl w:val="0"/>
            <w:autoSpaceDE w:val="0"/>
            <w:autoSpaceDN w:val="0"/>
            <w:adjustRightInd w:val="0"/>
          </w:pPr>
        </w:pPrChange>
      </w:pPr>
      <w:ins w:id="2439" w:author="Simon Brandl" w:date="2020-06-01T21:02:00Z">
        <w:r w:rsidRPr="008478E0">
          <w:rPr>
            <w:rFonts w:ascii="Times New Roman" w:hAnsi="Times New Roman" w:cs="Times New Roman"/>
            <w:rPrChange w:id="2440" w:author="Simon Brandl" w:date="2020-06-01T21:02:00Z">
              <w:rPr>
                <w:rFonts w:ascii="Times New Roman" w:hAnsi="Times New Roman" w:cs="Times New Roman"/>
              </w:rPr>
            </w:rPrChange>
          </w:rPr>
          <w:t>66.</w:t>
        </w:r>
        <w:r w:rsidRPr="008478E0">
          <w:rPr>
            <w:rFonts w:ascii="Times New Roman" w:hAnsi="Times New Roman" w:cs="Times New Roman"/>
            <w:rPrChange w:id="2441"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442" w:author="Simon Brandl" w:date="2020-06-01T21:02:00Z">
              <w:rPr>
                <w:rFonts w:ascii="Times New Roman" w:hAnsi="Times New Roman" w:cs="Times New Roman"/>
              </w:rPr>
            </w:rPrChange>
          </w:rPr>
          <w:t>Depczynski</w:t>
        </w:r>
        <w:proofErr w:type="spellEnd"/>
        <w:r w:rsidRPr="008478E0">
          <w:rPr>
            <w:rFonts w:ascii="Times New Roman" w:hAnsi="Times New Roman" w:cs="Times New Roman"/>
            <w:rPrChange w:id="2443" w:author="Simon Brandl" w:date="2020-06-01T21:02:00Z">
              <w:rPr>
                <w:rFonts w:ascii="Times New Roman" w:hAnsi="Times New Roman" w:cs="Times New Roman"/>
              </w:rPr>
            </w:rPrChange>
          </w:rPr>
          <w:t xml:space="preserve">, M. &amp; Bellwood, D. R. The role of cryptobenthic reef fishes in coral reef trophodynamics. </w:t>
        </w:r>
        <w:r w:rsidRPr="008478E0">
          <w:rPr>
            <w:rFonts w:ascii="Times New Roman" w:hAnsi="Times New Roman" w:cs="Times New Roman"/>
            <w:i/>
            <w:iCs/>
            <w:rPrChange w:id="2444" w:author="Simon Brandl" w:date="2020-06-01T21:02:00Z">
              <w:rPr>
                <w:rFonts w:ascii="Times New Roman" w:hAnsi="Times New Roman" w:cs="Times New Roman"/>
                <w:i/>
                <w:iCs/>
              </w:rPr>
            </w:rPrChange>
          </w:rPr>
          <w:t>Marine Ecology Progress Series</w:t>
        </w:r>
        <w:r w:rsidRPr="008478E0">
          <w:rPr>
            <w:rFonts w:ascii="Times New Roman" w:hAnsi="Times New Roman" w:cs="Times New Roman"/>
            <w:rPrChange w:id="2445"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446" w:author="Simon Brandl" w:date="2020-06-01T21:02:00Z">
              <w:rPr>
                <w:rFonts w:ascii="Times New Roman" w:hAnsi="Times New Roman" w:cs="Times New Roman"/>
                <w:b/>
                <w:bCs/>
              </w:rPr>
            </w:rPrChange>
          </w:rPr>
          <w:t>256</w:t>
        </w:r>
        <w:r w:rsidRPr="008478E0">
          <w:rPr>
            <w:rFonts w:ascii="Times New Roman" w:hAnsi="Times New Roman" w:cs="Times New Roman"/>
            <w:rPrChange w:id="2447" w:author="Simon Brandl" w:date="2020-06-01T21:02:00Z">
              <w:rPr>
                <w:rFonts w:ascii="Times New Roman" w:hAnsi="Times New Roman" w:cs="Times New Roman"/>
              </w:rPr>
            </w:rPrChange>
          </w:rPr>
          <w:t>, 183–191 (2003).</w:t>
        </w:r>
      </w:ins>
    </w:p>
    <w:p w14:paraId="75840A7E" w14:textId="77777777" w:rsidR="008478E0" w:rsidRPr="008478E0" w:rsidRDefault="008478E0" w:rsidP="008478E0">
      <w:pPr>
        <w:pStyle w:val="Bibliography"/>
        <w:rPr>
          <w:ins w:id="2448" w:author="Simon Brandl" w:date="2020-06-01T21:02:00Z"/>
          <w:rFonts w:ascii="Times New Roman" w:hAnsi="Times New Roman" w:cs="Times New Roman"/>
          <w:rPrChange w:id="2449" w:author="Simon Brandl" w:date="2020-06-01T21:02:00Z">
            <w:rPr>
              <w:ins w:id="2450" w:author="Simon Brandl" w:date="2020-06-01T21:02:00Z"/>
              <w:rFonts w:ascii="Times New Roman" w:hAnsi="Times New Roman" w:cs="Times New Roman"/>
            </w:rPr>
          </w:rPrChange>
        </w:rPr>
        <w:pPrChange w:id="2451" w:author="Simon Brandl" w:date="2020-06-01T21:02:00Z">
          <w:pPr>
            <w:widowControl w:val="0"/>
            <w:autoSpaceDE w:val="0"/>
            <w:autoSpaceDN w:val="0"/>
            <w:adjustRightInd w:val="0"/>
          </w:pPr>
        </w:pPrChange>
      </w:pPr>
      <w:ins w:id="2452" w:author="Simon Brandl" w:date="2020-06-01T21:02:00Z">
        <w:r w:rsidRPr="008478E0">
          <w:rPr>
            <w:rFonts w:ascii="Times New Roman" w:hAnsi="Times New Roman" w:cs="Times New Roman"/>
            <w:rPrChange w:id="2453" w:author="Simon Brandl" w:date="2020-06-01T21:02:00Z">
              <w:rPr>
                <w:rFonts w:ascii="Times New Roman" w:hAnsi="Times New Roman" w:cs="Times New Roman"/>
              </w:rPr>
            </w:rPrChange>
          </w:rPr>
          <w:t>67.</w:t>
        </w:r>
        <w:r w:rsidRPr="008478E0">
          <w:rPr>
            <w:rFonts w:ascii="Times New Roman" w:hAnsi="Times New Roman" w:cs="Times New Roman"/>
            <w:rPrChange w:id="2454" w:author="Simon Brandl" w:date="2020-06-01T21:02:00Z">
              <w:rPr>
                <w:rFonts w:ascii="Times New Roman" w:hAnsi="Times New Roman" w:cs="Times New Roman"/>
              </w:rPr>
            </w:rPrChange>
          </w:rPr>
          <w:tab/>
          <w:t xml:space="preserve">Pratchett, M. S., Wilson, S. K. &amp; Munday, P. L. 13 Effects of climate change on coral reef fishes. </w:t>
        </w:r>
        <w:r w:rsidRPr="008478E0">
          <w:rPr>
            <w:rFonts w:ascii="Times New Roman" w:hAnsi="Times New Roman" w:cs="Times New Roman"/>
            <w:i/>
            <w:iCs/>
            <w:rPrChange w:id="2455" w:author="Simon Brandl" w:date="2020-06-01T21:02:00Z">
              <w:rPr>
                <w:rFonts w:ascii="Times New Roman" w:hAnsi="Times New Roman" w:cs="Times New Roman"/>
                <w:i/>
                <w:iCs/>
              </w:rPr>
            </w:rPrChange>
          </w:rPr>
          <w:t>Ecology of fishes on coral reefs</w:t>
        </w:r>
        <w:r w:rsidRPr="008478E0">
          <w:rPr>
            <w:rFonts w:ascii="Times New Roman" w:hAnsi="Times New Roman" w:cs="Times New Roman"/>
            <w:rPrChange w:id="2456" w:author="Simon Brandl" w:date="2020-06-01T21:02:00Z">
              <w:rPr>
                <w:rFonts w:ascii="Times New Roman" w:hAnsi="Times New Roman" w:cs="Times New Roman"/>
              </w:rPr>
            </w:rPrChange>
          </w:rPr>
          <w:t xml:space="preserve"> 127 (2015).</w:t>
        </w:r>
      </w:ins>
    </w:p>
    <w:p w14:paraId="659382ED" w14:textId="77777777" w:rsidR="008478E0" w:rsidRPr="008478E0" w:rsidRDefault="008478E0" w:rsidP="008478E0">
      <w:pPr>
        <w:pStyle w:val="Bibliography"/>
        <w:rPr>
          <w:ins w:id="2457" w:author="Simon Brandl" w:date="2020-06-01T21:02:00Z"/>
          <w:rFonts w:ascii="Times New Roman" w:hAnsi="Times New Roman" w:cs="Times New Roman"/>
          <w:rPrChange w:id="2458" w:author="Simon Brandl" w:date="2020-06-01T21:02:00Z">
            <w:rPr>
              <w:ins w:id="2459" w:author="Simon Brandl" w:date="2020-06-01T21:02:00Z"/>
              <w:rFonts w:ascii="Times New Roman" w:hAnsi="Times New Roman" w:cs="Times New Roman"/>
            </w:rPr>
          </w:rPrChange>
        </w:rPr>
        <w:pPrChange w:id="2460" w:author="Simon Brandl" w:date="2020-06-01T21:02:00Z">
          <w:pPr>
            <w:widowControl w:val="0"/>
            <w:autoSpaceDE w:val="0"/>
            <w:autoSpaceDN w:val="0"/>
            <w:adjustRightInd w:val="0"/>
          </w:pPr>
        </w:pPrChange>
      </w:pPr>
      <w:ins w:id="2461" w:author="Simon Brandl" w:date="2020-06-01T21:02:00Z">
        <w:r w:rsidRPr="008478E0">
          <w:rPr>
            <w:rFonts w:ascii="Times New Roman" w:hAnsi="Times New Roman" w:cs="Times New Roman"/>
            <w:rPrChange w:id="2462" w:author="Simon Brandl" w:date="2020-06-01T21:02:00Z">
              <w:rPr>
                <w:rFonts w:ascii="Times New Roman" w:hAnsi="Times New Roman" w:cs="Times New Roman"/>
              </w:rPr>
            </w:rPrChange>
          </w:rPr>
          <w:t>68.</w:t>
        </w:r>
        <w:r w:rsidRPr="008478E0">
          <w:rPr>
            <w:rFonts w:ascii="Times New Roman" w:hAnsi="Times New Roman" w:cs="Times New Roman"/>
            <w:rPrChange w:id="2463" w:author="Simon Brandl" w:date="2020-06-01T21:02:00Z">
              <w:rPr>
                <w:rFonts w:ascii="Times New Roman" w:hAnsi="Times New Roman" w:cs="Times New Roman"/>
              </w:rPr>
            </w:rPrChange>
          </w:rPr>
          <w:tab/>
          <w:t xml:space="preserve">Krupp, F. &amp; Müller, T. The status of fish populations in the northern Arabian Gulf two years after the 1991 Gulf War oil spill. </w:t>
        </w:r>
        <w:r w:rsidRPr="008478E0">
          <w:rPr>
            <w:rFonts w:ascii="Times New Roman" w:hAnsi="Times New Roman" w:cs="Times New Roman"/>
            <w:i/>
            <w:iCs/>
            <w:rPrChange w:id="2464" w:author="Simon Brandl" w:date="2020-06-01T21:02:00Z">
              <w:rPr>
                <w:rFonts w:ascii="Times New Roman" w:hAnsi="Times New Roman" w:cs="Times New Roman"/>
                <w:i/>
                <w:iCs/>
              </w:rPr>
            </w:rPrChange>
          </w:rPr>
          <w:t xml:space="preserve">Courier </w:t>
        </w:r>
        <w:proofErr w:type="spellStart"/>
        <w:r w:rsidRPr="008478E0">
          <w:rPr>
            <w:rFonts w:ascii="Times New Roman" w:hAnsi="Times New Roman" w:cs="Times New Roman"/>
            <w:i/>
            <w:iCs/>
            <w:rPrChange w:id="2465" w:author="Simon Brandl" w:date="2020-06-01T21:02:00Z">
              <w:rPr>
                <w:rFonts w:ascii="Times New Roman" w:hAnsi="Times New Roman" w:cs="Times New Roman"/>
                <w:i/>
                <w:iCs/>
              </w:rPr>
            </w:rPrChange>
          </w:rPr>
          <w:t>Forschungsinst</w:t>
        </w:r>
        <w:proofErr w:type="spellEnd"/>
        <w:r w:rsidRPr="008478E0">
          <w:rPr>
            <w:rFonts w:ascii="Times New Roman" w:hAnsi="Times New Roman" w:cs="Times New Roman"/>
            <w:i/>
            <w:iCs/>
            <w:rPrChange w:id="2466" w:author="Simon Brandl" w:date="2020-06-01T21:02:00Z">
              <w:rPr>
                <w:rFonts w:ascii="Times New Roman" w:hAnsi="Times New Roman" w:cs="Times New Roman"/>
                <w:i/>
                <w:iCs/>
              </w:rPr>
            </w:rPrChange>
          </w:rPr>
          <w:t xml:space="preserve"> </w:t>
        </w:r>
        <w:proofErr w:type="spellStart"/>
        <w:r w:rsidRPr="008478E0">
          <w:rPr>
            <w:rFonts w:ascii="Times New Roman" w:hAnsi="Times New Roman" w:cs="Times New Roman"/>
            <w:i/>
            <w:iCs/>
            <w:rPrChange w:id="2467" w:author="Simon Brandl" w:date="2020-06-01T21:02:00Z">
              <w:rPr>
                <w:rFonts w:ascii="Times New Roman" w:hAnsi="Times New Roman" w:cs="Times New Roman"/>
                <w:i/>
                <w:iCs/>
              </w:rPr>
            </w:rPrChange>
          </w:rPr>
          <w:t>Senckenb</w:t>
        </w:r>
        <w:proofErr w:type="spellEnd"/>
        <w:r w:rsidRPr="008478E0">
          <w:rPr>
            <w:rFonts w:ascii="Times New Roman" w:hAnsi="Times New Roman" w:cs="Times New Roman"/>
            <w:rPrChange w:id="246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469" w:author="Simon Brandl" w:date="2020-06-01T21:02:00Z">
              <w:rPr>
                <w:rFonts w:ascii="Times New Roman" w:hAnsi="Times New Roman" w:cs="Times New Roman"/>
                <w:b/>
                <w:bCs/>
              </w:rPr>
            </w:rPrChange>
          </w:rPr>
          <w:t>166</w:t>
        </w:r>
        <w:r w:rsidRPr="008478E0">
          <w:rPr>
            <w:rFonts w:ascii="Times New Roman" w:hAnsi="Times New Roman" w:cs="Times New Roman"/>
            <w:rPrChange w:id="2470" w:author="Simon Brandl" w:date="2020-06-01T21:02:00Z">
              <w:rPr>
                <w:rFonts w:ascii="Times New Roman" w:hAnsi="Times New Roman" w:cs="Times New Roman"/>
              </w:rPr>
            </w:rPrChange>
          </w:rPr>
          <w:t>, 67–75 (1994).</w:t>
        </w:r>
      </w:ins>
    </w:p>
    <w:p w14:paraId="6712A160" w14:textId="77777777" w:rsidR="008478E0" w:rsidRPr="008478E0" w:rsidRDefault="008478E0" w:rsidP="008478E0">
      <w:pPr>
        <w:pStyle w:val="Bibliography"/>
        <w:rPr>
          <w:ins w:id="2471" w:author="Simon Brandl" w:date="2020-06-01T21:02:00Z"/>
          <w:rFonts w:ascii="Times New Roman" w:hAnsi="Times New Roman" w:cs="Times New Roman"/>
          <w:rPrChange w:id="2472" w:author="Simon Brandl" w:date="2020-06-01T21:02:00Z">
            <w:rPr>
              <w:ins w:id="2473" w:author="Simon Brandl" w:date="2020-06-01T21:02:00Z"/>
              <w:rFonts w:ascii="Times New Roman" w:hAnsi="Times New Roman" w:cs="Times New Roman"/>
            </w:rPr>
          </w:rPrChange>
        </w:rPr>
        <w:pPrChange w:id="2474" w:author="Simon Brandl" w:date="2020-06-01T21:02:00Z">
          <w:pPr>
            <w:widowControl w:val="0"/>
            <w:autoSpaceDE w:val="0"/>
            <w:autoSpaceDN w:val="0"/>
            <w:adjustRightInd w:val="0"/>
          </w:pPr>
        </w:pPrChange>
      </w:pPr>
      <w:ins w:id="2475" w:author="Simon Brandl" w:date="2020-06-01T21:02:00Z">
        <w:r w:rsidRPr="008478E0">
          <w:rPr>
            <w:rFonts w:ascii="Times New Roman" w:hAnsi="Times New Roman" w:cs="Times New Roman"/>
            <w:rPrChange w:id="2476" w:author="Simon Brandl" w:date="2020-06-01T21:02:00Z">
              <w:rPr>
                <w:rFonts w:ascii="Times New Roman" w:hAnsi="Times New Roman" w:cs="Times New Roman"/>
              </w:rPr>
            </w:rPrChange>
          </w:rPr>
          <w:lastRenderedPageBreak/>
          <w:t>69.</w:t>
        </w:r>
        <w:r w:rsidRPr="008478E0">
          <w:rPr>
            <w:rFonts w:ascii="Times New Roman" w:hAnsi="Times New Roman" w:cs="Times New Roman"/>
            <w:rPrChange w:id="2477" w:author="Simon Brandl" w:date="2020-06-01T21:02:00Z">
              <w:rPr>
                <w:rFonts w:ascii="Times New Roman" w:hAnsi="Times New Roman" w:cs="Times New Roman"/>
              </w:rPr>
            </w:rPrChange>
          </w:rPr>
          <w:tab/>
          <w:t xml:space="preserve">Bishop, J. History and current checklist of Kuwait’s ichthyofauna. </w:t>
        </w:r>
        <w:r w:rsidRPr="008478E0">
          <w:rPr>
            <w:rFonts w:ascii="Times New Roman" w:hAnsi="Times New Roman" w:cs="Times New Roman"/>
            <w:i/>
            <w:iCs/>
            <w:rPrChange w:id="2478" w:author="Simon Brandl" w:date="2020-06-01T21:02:00Z">
              <w:rPr>
                <w:rFonts w:ascii="Times New Roman" w:hAnsi="Times New Roman" w:cs="Times New Roman"/>
                <w:i/>
                <w:iCs/>
              </w:rPr>
            </w:rPrChange>
          </w:rPr>
          <w:t>Journal of Arid Environments</w:t>
        </w:r>
        <w:r w:rsidRPr="008478E0">
          <w:rPr>
            <w:rFonts w:ascii="Times New Roman" w:hAnsi="Times New Roman" w:cs="Times New Roman"/>
            <w:rPrChange w:id="247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480" w:author="Simon Brandl" w:date="2020-06-01T21:02:00Z">
              <w:rPr>
                <w:rFonts w:ascii="Times New Roman" w:hAnsi="Times New Roman" w:cs="Times New Roman"/>
                <w:b/>
                <w:bCs/>
              </w:rPr>
            </w:rPrChange>
          </w:rPr>
          <w:t>54</w:t>
        </w:r>
        <w:r w:rsidRPr="008478E0">
          <w:rPr>
            <w:rFonts w:ascii="Times New Roman" w:hAnsi="Times New Roman" w:cs="Times New Roman"/>
            <w:rPrChange w:id="2481" w:author="Simon Brandl" w:date="2020-06-01T21:02:00Z">
              <w:rPr>
                <w:rFonts w:ascii="Times New Roman" w:hAnsi="Times New Roman" w:cs="Times New Roman"/>
              </w:rPr>
            </w:rPrChange>
          </w:rPr>
          <w:t>, 237–256 (2003).</w:t>
        </w:r>
      </w:ins>
    </w:p>
    <w:p w14:paraId="50C5D390" w14:textId="77777777" w:rsidR="008478E0" w:rsidRPr="008478E0" w:rsidRDefault="008478E0" w:rsidP="008478E0">
      <w:pPr>
        <w:pStyle w:val="Bibliography"/>
        <w:rPr>
          <w:ins w:id="2482" w:author="Simon Brandl" w:date="2020-06-01T21:02:00Z"/>
          <w:rFonts w:ascii="Times New Roman" w:hAnsi="Times New Roman" w:cs="Times New Roman"/>
          <w:rPrChange w:id="2483" w:author="Simon Brandl" w:date="2020-06-01T21:02:00Z">
            <w:rPr>
              <w:ins w:id="2484" w:author="Simon Brandl" w:date="2020-06-01T21:02:00Z"/>
              <w:rFonts w:ascii="Times New Roman" w:hAnsi="Times New Roman" w:cs="Times New Roman"/>
            </w:rPr>
          </w:rPrChange>
        </w:rPr>
        <w:pPrChange w:id="2485" w:author="Simon Brandl" w:date="2020-06-01T21:02:00Z">
          <w:pPr>
            <w:widowControl w:val="0"/>
            <w:autoSpaceDE w:val="0"/>
            <w:autoSpaceDN w:val="0"/>
            <w:adjustRightInd w:val="0"/>
          </w:pPr>
        </w:pPrChange>
      </w:pPr>
      <w:ins w:id="2486" w:author="Simon Brandl" w:date="2020-06-01T21:02:00Z">
        <w:r w:rsidRPr="008478E0">
          <w:rPr>
            <w:rFonts w:ascii="Times New Roman" w:hAnsi="Times New Roman" w:cs="Times New Roman"/>
            <w:rPrChange w:id="2487" w:author="Simon Brandl" w:date="2020-06-01T21:02:00Z">
              <w:rPr>
                <w:rFonts w:ascii="Times New Roman" w:hAnsi="Times New Roman" w:cs="Times New Roman"/>
              </w:rPr>
            </w:rPrChange>
          </w:rPr>
          <w:t>70.</w:t>
        </w:r>
        <w:r w:rsidRPr="008478E0">
          <w:rPr>
            <w:rFonts w:ascii="Times New Roman" w:hAnsi="Times New Roman" w:cs="Times New Roman"/>
            <w:rPrChange w:id="248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489" w:author="Simon Brandl" w:date="2020-06-01T21:02:00Z">
              <w:rPr>
                <w:rFonts w:ascii="Times New Roman" w:hAnsi="Times New Roman" w:cs="Times New Roman"/>
              </w:rPr>
            </w:rPrChange>
          </w:rPr>
          <w:t>Feary</w:t>
        </w:r>
        <w:proofErr w:type="spellEnd"/>
        <w:r w:rsidRPr="008478E0">
          <w:rPr>
            <w:rFonts w:ascii="Times New Roman" w:hAnsi="Times New Roman" w:cs="Times New Roman"/>
            <w:rPrChange w:id="2490" w:author="Simon Brandl" w:date="2020-06-01T21:02:00Z">
              <w:rPr>
                <w:rFonts w:ascii="Times New Roman" w:hAnsi="Times New Roman" w:cs="Times New Roman"/>
              </w:rPr>
            </w:rPrChange>
          </w:rPr>
          <w:t xml:space="preserve">, D. A., Burt, J. A., Cavalcante, G. H. &amp; Bauman, A. G. Extreme Physical Factors and the Structure of Gulf Fish and Reef Communities. in </w:t>
        </w:r>
        <w:r w:rsidRPr="008478E0">
          <w:rPr>
            <w:rFonts w:ascii="Times New Roman" w:hAnsi="Times New Roman" w:cs="Times New Roman"/>
            <w:i/>
            <w:iCs/>
            <w:rPrChange w:id="2491" w:author="Simon Brandl" w:date="2020-06-01T21:02:00Z">
              <w:rPr>
                <w:rFonts w:ascii="Times New Roman" w:hAnsi="Times New Roman" w:cs="Times New Roman"/>
                <w:i/>
                <w:iCs/>
              </w:rPr>
            </w:rPrChange>
          </w:rPr>
          <w:t>Coral Reefs of the Gulf: Adaptation to Climatic Extremes</w:t>
        </w:r>
        <w:r w:rsidRPr="008478E0">
          <w:rPr>
            <w:rFonts w:ascii="Times New Roman" w:hAnsi="Times New Roman" w:cs="Times New Roman"/>
            <w:rPrChange w:id="2492" w:author="Simon Brandl" w:date="2020-06-01T21:02:00Z">
              <w:rPr>
                <w:rFonts w:ascii="Times New Roman" w:hAnsi="Times New Roman" w:cs="Times New Roman"/>
              </w:rPr>
            </w:rPrChange>
          </w:rPr>
          <w:t xml:space="preserve"> (eds. </w:t>
        </w:r>
        <w:proofErr w:type="spellStart"/>
        <w:r w:rsidRPr="008478E0">
          <w:rPr>
            <w:rFonts w:ascii="Times New Roman" w:hAnsi="Times New Roman" w:cs="Times New Roman"/>
            <w:rPrChange w:id="2493" w:author="Simon Brandl" w:date="2020-06-01T21:02:00Z">
              <w:rPr>
                <w:rFonts w:ascii="Times New Roman" w:hAnsi="Times New Roman" w:cs="Times New Roman"/>
              </w:rPr>
            </w:rPrChange>
          </w:rPr>
          <w:t>Riegl</w:t>
        </w:r>
        <w:proofErr w:type="spellEnd"/>
        <w:r w:rsidRPr="008478E0">
          <w:rPr>
            <w:rFonts w:ascii="Times New Roman" w:hAnsi="Times New Roman" w:cs="Times New Roman"/>
            <w:rPrChange w:id="2494" w:author="Simon Brandl" w:date="2020-06-01T21:02:00Z">
              <w:rPr>
                <w:rFonts w:ascii="Times New Roman" w:hAnsi="Times New Roman" w:cs="Times New Roman"/>
              </w:rPr>
            </w:rPrChange>
          </w:rPr>
          <w:t xml:space="preserve">, B. M. &amp; </w:t>
        </w:r>
        <w:proofErr w:type="spellStart"/>
        <w:r w:rsidRPr="008478E0">
          <w:rPr>
            <w:rFonts w:ascii="Times New Roman" w:hAnsi="Times New Roman" w:cs="Times New Roman"/>
            <w:rPrChange w:id="2495" w:author="Simon Brandl" w:date="2020-06-01T21:02:00Z">
              <w:rPr>
                <w:rFonts w:ascii="Times New Roman" w:hAnsi="Times New Roman" w:cs="Times New Roman"/>
              </w:rPr>
            </w:rPrChange>
          </w:rPr>
          <w:t>Purkis</w:t>
        </w:r>
        <w:proofErr w:type="spellEnd"/>
        <w:r w:rsidRPr="008478E0">
          <w:rPr>
            <w:rFonts w:ascii="Times New Roman" w:hAnsi="Times New Roman" w:cs="Times New Roman"/>
            <w:rPrChange w:id="2496" w:author="Simon Brandl" w:date="2020-06-01T21:02:00Z">
              <w:rPr>
                <w:rFonts w:ascii="Times New Roman" w:hAnsi="Times New Roman" w:cs="Times New Roman"/>
              </w:rPr>
            </w:rPrChange>
          </w:rPr>
          <w:t>, S. J.) 163–170 (Springer Netherlands, 2012). doi:10.1007/978-94-007-3008-3_9.</w:t>
        </w:r>
      </w:ins>
    </w:p>
    <w:p w14:paraId="50522689" w14:textId="77777777" w:rsidR="008478E0" w:rsidRPr="008478E0" w:rsidRDefault="008478E0" w:rsidP="008478E0">
      <w:pPr>
        <w:pStyle w:val="Bibliography"/>
        <w:rPr>
          <w:ins w:id="2497" w:author="Simon Brandl" w:date="2020-06-01T21:02:00Z"/>
          <w:rFonts w:ascii="Times New Roman" w:hAnsi="Times New Roman" w:cs="Times New Roman"/>
          <w:rPrChange w:id="2498" w:author="Simon Brandl" w:date="2020-06-01T21:02:00Z">
            <w:rPr>
              <w:ins w:id="2499" w:author="Simon Brandl" w:date="2020-06-01T21:02:00Z"/>
              <w:rFonts w:ascii="Times New Roman" w:hAnsi="Times New Roman" w:cs="Times New Roman"/>
            </w:rPr>
          </w:rPrChange>
        </w:rPr>
        <w:pPrChange w:id="2500" w:author="Simon Brandl" w:date="2020-06-01T21:02:00Z">
          <w:pPr>
            <w:widowControl w:val="0"/>
            <w:autoSpaceDE w:val="0"/>
            <w:autoSpaceDN w:val="0"/>
            <w:adjustRightInd w:val="0"/>
          </w:pPr>
        </w:pPrChange>
      </w:pPr>
      <w:ins w:id="2501" w:author="Simon Brandl" w:date="2020-06-01T21:02:00Z">
        <w:r w:rsidRPr="008478E0">
          <w:rPr>
            <w:rFonts w:ascii="Times New Roman" w:hAnsi="Times New Roman" w:cs="Times New Roman"/>
            <w:rPrChange w:id="2502" w:author="Simon Brandl" w:date="2020-06-01T21:02:00Z">
              <w:rPr>
                <w:rFonts w:ascii="Times New Roman" w:hAnsi="Times New Roman" w:cs="Times New Roman"/>
              </w:rPr>
            </w:rPrChange>
          </w:rPr>
          <w:t>71.</w:t>
        </w:r>
        <w:r w:rsidRPr="008478E0">
          <w:rPr>
            <w:rFonts w:ascii="Times New Roman" w:hAnsi="Times New Roman" w:cs="Times New Roman"/>
            <w:rPrChange w:id="2503" w:author="Simon Brandl" w:date="2020-06-01T21:02:00Z">
              <w:rPr>
                <w:rFonts w:ascii="Times New Roman" w:hAnsi="Times New Roman" w:cs="Times New Roman"/>
              </w:rPr>
            </w:rPrChange>
          </w:rPr>
          <w:tab/>
          <w:t xml:space="preserve">Donelson, J. M., Munday, P. L., </w:t>
        </w:r>
        <w:proofErr w:type="spellStart"/>
        <w:r w:rsidRPr="008478E0">
          <w:rPr>
            <w:rFonts w:ascii="Times New Roman" w:hAnsi="Times New Roman" w:cs="Times New Roman"/>
            <w:rPrChange w:id="2504" w:author="Simon Brandl" w:date="2020-06-01T21:02:00Z">
              <w:rPr>
                <w:rFonts w:ascii="Times New Roman" w:hAnsi="Times New Roman" w:cs="Times New Roman"/>
              </w:rPr>
            </w:rPrChange>
          </w:rPr>
          <w:t>McCORMICK</w:t>
        </w:r>
        <w:proofErr w:type="spellEnd"/>
        <w:r w:rsidRPr="008478E0">
          <w:rPr>
            <w:rFonts w:ascii="Times New Roman" w:hAnsi="Times New Roman" w:cs="Times New Roman"/>
            <w:rPrChange w:id="2505" w:author="Simon Brandl" w:date="2020-06-01T21:02:00Z">
              <w:rPr>
                <w:rFonts w:ascii="Times New Roman" w:hAnsi="Times New Roman" w:cs="Times New Roman"/>
              </w:rPr>
            </w:rPrChange>
          </w:rPr>
          <w:t xml:space="preserve">, M. I. &amp; Nilsson, G. E. Acclimation to predicted ocean warming through developmental plasticity in a tropical reef fish. </w:t>
        </w:r>
        <w:r w:rsidRPr="008478E0">
          <w:rPr>
            <w:rFonts w:ascii="Times New Roman" w:hAnsi="Times New Roman" w:cs="Times New Roman"/>
            <w:i/>
            <w:iCs/>
            <w:rPrChange w:id="2506" w:author="Simon Brandl" w:date="2020-06-01T21:02:00Z">
              <w:rPr>
                <w:rFonts w:ascii="Times New Roman" w:hAnsi="Times New Roman" w:cs="Times New Roman"/>
                <w:i/>
                <w:iCs/>
              </w:rPr>
            </w:rPrChange>
          </w:rPr>
          <w:t>Global Change Biology</w:t>
        </w:r>
        <w:r w:rsidRPr="008478E0">
          <w:rPr>
            <w:rFonts w:ascii="Times New Roman" w:hAnsi="Times New Roman" w:cs="Times New Roman"/>
            <w:rPrChange w:id="2507"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508" w:author="Simon Brandl" w:date="2020-06-01T21:02:00Z">
              <w:rPr>
                <w:rFonts w:ascii="Times New Roman" w:hAnsi="Times New Roman" w:cs="Times New Roman"/>
                <w:b/>
                <w:bCs/>
              </w:rPr>
            </w:rPrChange>
          </w:rPr>
          <w:t>17</w:t>
        </w:r>
        <w:r w:rsidRPr="008478E0">
          <w:rPr>
            <w:rFonts w:ascii="Times New Roman" w:hAnsi="Times New Roman" w:cs="Times New Roman"/>
            <w:rPrChange w:id="2509" w:author="Simon Brandl" w:date="2020-06-01T21:02:00Z">
              <w:rPr>
                <w:rFonts w:ascii="Times New Roman" w:hAnsi="Times New Roman" w:cs="Times New Roman"/>
              </w:rPr>
            </w:rPrChange>
          </w:rPr>
          <w:t>, 1712–1719 (2011).</w:t>
        </w:r>
      </w:ins>
    </w:p>
    <w:p w14:paraId="7A9D2CD5" w14:textId="77777777" w:rsidR="008478E0" w:rsidRPr="008478E0" w:rsidRDefault="008478E0" w:rsidP="008478E0">
      <w:pPr>
        <w:pStyle w:val="Bibliography"/>
        <w:rPr>
          <w:ins w:id="2510" w:author="Simon Brandl" w:date="2020-06-01T21:02:00Z"/>
          <w:rFonts w:ascii="Times New Roman" w:hAnsi="Times New Roman" w:cs="Times New Roman"/>
          <w:rPrChange w:id="2511" w:author="Simon Brandl" w:date="2020-06-01T21:02:00Z">
            <w:rPr>
              <w:ins w:id="2512" w:author="Simon Brandl" w:date="2020-06-01T21:02:00Z"/>
              <w:rFonts w:ascii="Times New Roman" w:hAnsi="Times New Roman" w:cs="Times New Roman"/>
            </w:rPr>
          </w:rPrChange>
        </w:rPr>
        <w:pPrChange w:id="2513" w:author="Simon Brandl" w:date="2020-06-01T21:02:00Z">
          <w:pPr>
            <w:widowControl w:val="0"/>
            <w:autoSpaceDE w:val="0"/>
            <w:autoSpaceDN w:val="0"/>
            <w:adjustRightInd w:val="0"/>
          </w:pPr>
        </w:pPrChange>
      </w:pPr>
      <w:ins w:id="2514" w:author="Simon Brandl" w:date="2020-06-01T21:02:00Z">
        <w:r w:rsidRPr="008478E0">
          <w:rPr>
            <w:rFonts w:ascii="Times New Roman" w:hAnsi="Times New Roman" w:cs="Times New Roman"/>
            <w:rPrChange w:id="2515" w:author="Simon Brandl" w:date="2020-06-01T21:02:00Z">
              <w:rPr>
                <w:rFonts w:ascii="Times New Roman" w:hAnsi="Times New Roman" w:cs="Times New Roman"/>
              </w:rPr>
            </w:rPrChange>
          </w:rPr>
          <w:t>72.</w:t>
        </w:r>
        <w:r w:rsidRPr="008478E0">
          <w:rPr>
            <w:rFonts w:ascii="Times New Roman" w:hAnsi="Times New Roman" w:cs="Times New Roman"/>
            <w:rPrChange w:id="2516"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517" w:author="Simon Brandl" w:date="2020-06-01T21:02:00Z">
              <w:rPr>
                <w:rFonts w:ascii="Times New Roman" w:hAnsi="Times New Roman" w:cs="Times New Roman"/>
              </w:rPr>
            </w:rPrChange>
          </w:rPr>
          <w:t>Ohlberger</w:t>
        </w:r>
        <w:proofErr w:type="spellEnd"/>
        <w:r w:rsidRPr="008478E0">
          <w:rPr>
            <w:rFonts w:ascii="Times New Roman" w:hAnsi="Times New Roman" w:cs="Times New Roman"/>
            <w:rPrChange w:id="2518" w:author="Simon Brandl" w:date="2020-06-01T21:02:00Z">
              <w:rPr>
                <w:rFonts w:ascii="Times New Roman" w:hAnsi="Times New Roman" w:cs="Times New Roman"/>
              </w:rPr>
            </w:rPrChange>
          </w:rPr>
          <w:t xml:space="preserve">, J. Climate warming and ectotherm body size–from individual physiology to community ecology. </w:t>
        </w:r>
        <w:r w:rsidRPr="008478E0">
          <w:rPr>
            <w:rFonts w:ascii="Times New Roman" w:hAnsi="Times New Roman" w:cs="Times New Roman"/>
            <w:i/>
            <w:iCs/>
            <w:rPrChange w:id="2519" w:author="Simon Brandl" w:date="2020-06-01T21:02:00Z">
              <w:rPr>
                <w:rFonts w:ascii="Times New Roman" w:hAnsi="Times New Roman" w:cs="Times New Roman"/>
                <w:i/>
                <w:iCs/>
              </w:rPr>
            </w:rPrChange>
          </w:rPr>
          <w:t>Functional Ecology</w:t>
        </w:r>
        <w:r w:rsidRPr="008478E0">
          <w:rPr>
            <w:rFonts w:ascii="Times New Roman" w:hAnsi="Times New Roman" w:cs="Times New Roman"/>
            <w:rPrChange w:id="2520"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521" w:author="Simon Brandl" w:date="2020-06-01T21:02:00Z">
              <w:rPr>
                <w:rFonts w:ascii="Times New Roman" w:hAnsi="Times New Roman" w:cs="Times New Roman"/>
                <w:b/>
                <w:bCs/>
              </w:rPr>
            </w:rPrChange>
          </w:rPr>
          <w:t>27</w:t>
        </w:r>
        <w:r w:rsidRPr="008478E0">
          <w:rPr>
            <w:rFonts w:ascii="Times New Roman" w:hAnsi="Times New Roman" w:cs="Times New Roman"/>
            <w:rPrChange w:id="2522" w:author="Simon Brandl" w:date="2020-06-01T21:02:00Z">
              <w:rPr>
                <w:rFonts w:ascii="Times New Roman" w:hAnsi="Times New Roman" w:cs="Times New Roman"/>
              </w:rPr>
            </w:rPrChange>
          </w:rPr>
          <w:t>, 991–1001 (2013).</w:t>
        </w:r>
      </w:ins>
    </w:p>
    <w:p w14:paraId="7ACDEA20" w14:textId="77777777" w:rsidR="008478E0" w:rsidRPr="008478E0" w:rsidRDefault="008478E0" w:rsidP="008478E0">
      <w:pPr>
        <w:pStyle w:val="Bibliography"/>
        <w:rPr>
          <w:ins w:id="2523" w:author="Simon Brandl" w:date="2020-06-01T21:02:00Z"/>
          <w:rFonts w:ascii="Times New Roman" w:hAnsi="Times New Roman" w:cs="Times New Roman"/>
          <w:rPrChange w:id="2524" w:author="Simon Brandl" w:date="2020-06-01T21:02:00Z">
            <w:rPr>
              <w:ins w:id="2525" w:author="Simon Brandl" w:date="2020-06-01T21:02:00Z"/>
              <w:rFonts w:ascii="Times New Roman" w:hAnsi="Times New Roman" w:cs="Times New Roman"/>
            </w:rPr>
          </w:rPrChange>
        </w:rPr>
        <w:pPrChange w:id="2526" w:author="Simon Brandl" w:date="2020-06-01T21:02:00Z">
          <w:pPr>
            <w:widowControl w:val="0"/>
            <w:autoSpaceDE w:val="0"/>
            <w:autoSpaceDN w:val="0"/>
            <w:adjustRightInd w:val="0"/>
          </w:pPr>
        </w:pPrChange>
      </w:pPr>
      <w:ins w:id="2527" w:author="Simon Brandl" w:date="2020-06-01T21:02:00Z">
        <w:r w:rsidRPr="008478E0">
          <w:rPr>
            <w:rFonts w:ascii="Times New Roman" w:hAnsi="Times New Roman" w:cs="Times New Roman"/>
            <w:rPrChange w:id="2528" w:author="Simon Brandl" w:date="2020-06-01T21:02:00Z">
              <w:rPr>
                <w:rFonts w:ascii="Times New Roman" w:hAnsi="Times New Roman" w:cs="Times New Roman"/>
              </w:rPr>
            </w:rPrChange>
          </w:rPr>
          <w:t>73.</w:t>
        </w:r>
        <w:r w:rsidRPr="008478E0">
          <w:rPr>
            <w:rFonts w:ascii="Times New Roman" w:hAnsi="Times New Roman" w:cs="Times New Roman"/>
            <w:rPrChange w:id="2529" w:author="Simon Brandl" w:date="2020-06-01T21:02:00Z">
              <w:rPr>
                <w:rFonts w:ascii="Times New Roman" w:hAnsi="Times New Roman" w:cs="Times New Roman"/>
              </w:rPr>
            </w:rPrChange>
          </w:rPr>
          <w:tab/>
          <w:t xml:space="preserve">Gardner, J. L., Peters, A., Kearney, M. R., Joseph, L. &amp; </w:t>
        </w:r>
        <w:proofErr w:type="spellStart"/>
        <w:r w:rsidRPr="008478E0">
          <w:rPr>
            <w:rFonts w:ascii="Times New Roman" w:hAnsi="Times New Roman" w:cs="Times New Roman"/>
            <w:rPrChange w:id="2530" w:author="Simon Brandl" w:date="2020-06-01T21:02:00Z">
              <w:rPr>
                <w:rFonts w:ascii="Times New Roman" w:hAnsi="Times New Roman" w:cs="Times New Roman"/>
              </w:rPr>
            </w:rPrChange>
          </w:rPr>
          <w:t>Heinsohn</w:t>
        </w:r>
        <w:proofErr w:type="spellEnd"/>
        <w:r w:rsidRPr="008478E0">
          <w:rPr>
            <w:rFonts w:ascii="Times New Roman" w:hAnsi="Times New Roman" w:cs="Times New Roman"/>
            <w:rPrChange w:id="2531" w:author="Simon Brandl" w:date="2020-06-01T21:02:00Z">
              <w:rPr>
                <w:rFonts w:ascii="Times New Roman" w:hAnsi="Times New Roman" w:cs="Times New Roman"/>
              </w:rPr>
            </w:rPrChange>
          </w:rPr>
          <w:t xml:space="preserve">, R. Declining body size: a third universal response to warming? </w:t>
        </w:r>
        <w:r w:rsidRPr="008478E0">
          <w:rPr>
            <w:rFonts w:ascii="Times New Roman" w:hAnsi="Times New Roman" w:cs="Times New Roman"/>
            <w:i/>
            <w:iCs/>
            <w:rPrChange w:id="2532" w:author="Simon Brandl" w:date="2020-06-01T21:02:00Z">
              <w:rPr>
                <w:rFonts w:ascii="Times New Roman" w:hAnsi="Times New Roman" w:cs="Times New Roman"/>
                <w:i/>
                <w:iCs/>
              </w:rPr>
            </w:rPrChange>
          </w:rPr>
          <w:t>Trends in ecology &amp; evolution</w:t>
        </w:r>
        <w:r w:rsidRPr="008478E0">
          <w:rPr>
            <w:rFonts w:ascii="Times New Roman" w:hAnsi="Times New Roman" w:cs="Times New Roman"/>
            <w:rPrChange w:id="2533"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534" w:author="Simon Brandl" w:date="2020-06-01T21:02:00Z">
              <w:rPr>
                <w:rFonts w:ascii="Times New Roman" w:hAnsi="Times New Roman" w:cs="Times New Roman"/>
                <w:b/>
                <w:bCs/>
              </w:rPr>
            </w:rPrChange>
          </w:rPr>
          <w:t>26</w:t>
        </w:r>
        <w:r w:rsidRPr="008478E0">
          <w:rPr>
            <w:rFonts w:ascii="Times New Roman" w:hAnsi="Times New Roman" w:cs="Times New Roman"/>
            <w:rPrChange w:id="2535" w:author="Simon Brandl" w:date="2020-06-01T21:02:00Z">
              <w:rPr>
                <w:rFonts w:ascii="Times New Roman" w:hAnsi="Times New Roman" w:cs="Times New Roman"/>
              </w:rPr>
            </w:rPrChange>
          </w:rPr>
          <w:t>, 285–291 (2011).</w:t>
        </w:r>
      </w:ins>
    </w:p>
    <w:p w14:paraId="489BCC7A" w14:textId="77777777" w:rsidR="008478E0" w:rsidRPr="008478E0" w:rsidRDefault="008478E0" w:rsidP="008478E0">
      <w:pPr>
        <w:pStyle w:val="Bibliography"/>
        <w:rPr>
          <w:ins w:id="2536" w:author="Simon Brandl" w:date="2020-06-01T21:02:00Z"/>
          <w:rFonts w:ascii="Times New Roman" w:hAnsi="Times New Roman" w:cs="Times New Roman"/>
          <w:rPrChange w:id="2537" w:author="Simon Brandl" w:date="2020-06-01T21:02:00Z">
            <w:rPr>
              <w:ins w:id="2538" w:author="Simon Brandl" w:date="2020-06-01T21:02:00Z"/>
              <w:rFonts w:ascii="Times New Roman" w:hAnsi="Times New Roman" w:cs="Times New Roman"/>
            </w:rPr>
          </w:rPrChange>
        </w:rPr>
        <w:pPrChange w:id="2539" w:author="Simon Brandl" w:date="2020-06-01T21:02:00Z">
          <w:pPr>
            <w:widowControl w:val="0"/>
            <w:autoSpaceDE w:val="0"/>
            <w:autoSpaceDN w:val="0"/>
            <w:adjustRightInd w:val="0"/>
          </w:pPr>
        </w:pPrChange>
      </w:pPr>
      <w:ins w:id="2540" w:author="Simon Brandl" w:date="2020-06-01T21:02:00Z">
        <w:r w:rsidRPr="008478E0">
          <w:rPr>
            <w:rFonts w:ascii="Times New Roman" w:hAnsi="Times New Roman" w:cs="Times New Roman"/>
            <w:rPrChange w:id="2541" w:author="Simon Brandl" w:date="2020-06-01T21:02:00Z">
              <w:rPr>
                <w:rFonts w:ascii="Times New Roman" w:hAnsi="Times New Roman" w:cs="Times New Roman"/>
              </w:rPr>
            </w:rPrChange>
          </w:rPr>
          <w:t>74.</w:t>
        </w:r>
        <w:r w:rsidRPr="008478E0">
          <w:rPr>
            <w:rFonts w:ascii="Times New Roman" w:hAnsi="Times New Roman" w:cs="Times New Roman"/>
            <w:rPrChange w:id="2542"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543" w:author="Simon Brandl" w:date="2020-06-01T21:02:00Z">
              <w:rPr>
                <w:rFonts w:ascii="Times New Roman" w:hAnsi="Times New Roman" w:cs="Times New Roman"/>
              </w:rPr>
            </w:rPrChange>
          </w:rPr>
          <w:t>Peig</w:t>
        </w:r>
        <w:proofErr w:type="spellEnd"/>
        <w:r w:rsidRPr="008478E0">
          <w:rPr>
            <w:rFonts w:ascii="Times New Roman" w:hAnsi="Times New Roman" w:cs="Times New Roman"/>
            <w:rPrChange w:id="2544" w:author="Simon Brandl" w:date="2020-06-01T21:02:00Z">
              <w:rPr>
                <w:rFonts w:ascii="Times New Roman" w:hAnsi="Times New Roman" w:cs="Times New Roman"/>
              </w:rPr>
            </w:rPrChange>
          </w:rPr>
          <w:t xml:space="preserve">, J. &amp; Green, A. J. The paradigm of body condition: a critical reappraisal of current methods based on mass and length. </w:t>
        </w:r>
        <w:r w:rsidRPr="008478E0">
          <w:rPr>
            <w:rFonts w:ascii="Times New Roman" w:hAnsi="Times New Roman" w:cs="Times New Roman"/>
            <w:i/>
            <w:iCs/>
            <w:rPrChange w:id="2545" w:author="Simon Brandl" w:date="2020-06-01T21:02:00Z">
              <w:rPr>
                <w:rFonts w:ascii="Times New Roman" w:hAnsi="Times New Roman" w:cs="Times New Roman"/>
                <w:i/>
                <w:iCs/>
              </w:rPr>
            </w:rPrChange>
          </w:rPr>
          <w:t>Functional Ecology</w:t>
        </w:r>
        <w:r w:rsidRPr="008478E0">
          <w:rPr>
            <w:rFonts w:ascii="Times New Roman" w:hAnsi="Times New Roman" w:cs="Times New Roman"/>
            <w:rPrChange w:id="254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547" w:author="Simon Brandl" w:date="2020-06-01T21:02:00Z">
              <w:rPr>
                <w:rFonts w:ascii="Times New Roman" w:hAnsi="Times New Roman" w:cs="Times New Roman"/>
                <w:b/>
                <w:bCs/>
              </w:rPr>
            </w:rPrChange>
          </w:rPr>
          <w:t>24</w:t>
        </w:r>
        <w:r w:rsidRPr="008478E0">
          <w:rPr>
            <w:rFonts w:ascii="Times New Roman" w:hAnsi="Times New Roman" w:cs="Times New Roman"/>
            <w:rPrChange w:id="2548" w:author="Simon Brandl" w:date="2020-06-01T21:02:00Z">
              <w:rPr>
                <w:rFonts w:ascii="Times New Roman" w:hAnsi="Times New Roman" w:cs="Times New Roman"/>
              </w:rPr>
            </w:rPrChange>
          </w:rPr>
          <w:t>, 1323–1332 (2010).</w:t>
        </w:r>
      </w:ins>
    </w:p>
    <w:p w14:paraId="1C005218" w14:textId="77777777" w:rsidR="008478E0" w:rsidRPr="008478E0" w:rsidRDefault="008478E0" w:rsidP="008478E0">
      <w:pPr>
        <w:pStyle w:val="Bibliography"/>
        <w:rPr>
          <w:ins w:id="2549" w:author="Simon Brandl" w:date="2020-06-01T21:02:00Z"/>
          <w:rFonts w:ascii="Times New Roman" w:hAnsi="Times New Roman" w:cs="Times New Roman"/>
          <w:rPrChange w:id="2550" w:author="Simon Brandl" w:date="2020-06-01T21:02:00Z">
            <w:rPr>
              <w:ins w:id="2551" w:author="Simon Brandl" w:date="2020-06-01T21:02:00Z"/>
              <w:rFonts w:ascii="Times New Roman" w:hAnsi="Times New Roman" w:cs="Times New Roman"/>
            </w:rPr>
          </w:rPrChange>
        </w:rPr>
        <w:pPrChange w:id="2552" w:author="Simon Brandl" w:date="2020-06-01T21:02:00Z">
          <w:pPr>
            <w:widowControl w:val="0"/>
            <w:autoSpaceDE w:val="0"/>
            <w:autoSpaceDN w:val="0"/>
            <w:adjustRightInd w:val="0"/>
          </w:pPr>
        </w:pPrChange>
      </w:pPr>
      <w:ins w:id="2553" w:author="Simon Brandl" w:date="2020-06-01T21:02:00Z">
        <w:r w:rsidRPr="008478E0">
          <w:rPr>
            <w:rFonts w:ascii="Times New Roman" w:hAnsi="Times New Roman" w:cs="Times New Roman"/>
            <w:rPrChange w:id="2554" w:author="Simon Brandl" w:date="2020-06-01T21:02:00Z">
              <w:rPr>
                <w:rFonts w:ascii="Times New Roman" w:hAnsi="Times New Roman" w:cs="Times New Roman"/>
              </w:rPr>
            </w:rPrChange>
          </w:rPr>
          <w:t>75.</w:t>
        </w:r>
        <w:r w:rsidRPr="008478E0">
          <w:rPr>
            <w:rFonts w:ascii="Times New Roman" w:hAnsi="Times New Roman" w:cs="Times New Roman"/>
            <w:rPrChange w:id="2555"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556" w:author="Simon Brandl" w:date="2020-06-01T21:02:00Z">
              <w:rPr>
                <w:rFonts w:ascii="Times New Roman" w:hAnsi="Times New Roman" w:cs="Times New Roman"/>
              </w:rPr>
            </w:rPrChange>
          </w:rPr>
          <w:t>Sullam</w:t>
        </w:r>
        <w:proofErr w:type="spellEnd"/>
        <w:r w:rsidRPr="008478E0">
          <w:rPr>
            <w:rFonts w:ascii="Times New Roman" w:hAnsi="Times New Roman" w:cs="Times New Roman"/>
            <w:rPrChange w:id="2557" w:author="Simon Brandl" w:date="2020-06-01T21:02:00Z">
              <w:rPr>
                <w:rFonts w:ascii="Times New Roman" w:hAnsi="Times New Roman" w:cs="Times New Roman"/>
              </w:rPr>
            </w:rPrChange>
          </w:rPr>
          <w:t xml:space="preserve">, K. E. </w:t>
        </w:r>
        <w:r w:rsidRPr="008478E0">
          <w:rPr>
            <w:rFonts w:ascii="Times New Roman" w:hAnsi="Times New Roman" w:cs="Times New Roman"/>
            <w:i/>
            <w:iCs/>
            <w:rPrChange w:id="2558" w:author="Simon Brandl" w:date="2020-06-01T21:02:00Z">
              <w:rPr>
                <w:rFonts w:ascii="Times New Roman" w:hAnsi="Times New Roman" w:cs="Times New Roman"/>
                <w:i/>
                <w:iCs/>
              </w:rPr>
            </w:rPrChange>
          </w:rPr>
          <w:t>et al.</w:t>
        </w:r>
        <w:r w:rsidRPr="008478E0">
          <w:rPr>
            <w:rFonts w:ascii="Times New Roman" w:hAnsi="Times New Roman" w:cs="Times New Roman"/>
            <w:rPrChange w:id="2559" w:author="Simon Brandl" w:date="2020-06-01T21:02:00Z">
              <w:rPr>
                <w:rFonts w:ascii="Times New Roman" w:hAnsi="Times New Roman" w:cs="Times New Roman"/>
              </w:rPr>
            </w:rPrChange>
          </w:rPr>
          <w:t xml:space="preserve"> Changes in digestive traits and body nutritional composition accommodate a trophic niche shift in Trinidadian guppies. </w:t>
        </w:r>
        <w:proofErr w:type="spellStart"/>
        <w:r w:rsidRPr="008478E0">
          <w:rPr>
            <w:rFonts w:ascii="Times New Roman" w:hAnsi="Times New Roman" w:cs="Times New Roman"/>
            <w:i/>
            <w:iCs/>
            <w:rPrChange w:id="2560" w:author="Simon Brandl" w:date="2020-06-01T21:02:00Z">
              <w:rPr>
                <w:rFonts w:ascii="Times New Roman" w:hAnsi="Times New Roman" w:cs="Times New Roman"/>
                <w:i/>
                <w:iCs/>
              </w:rPr>
            </w:rPrChange>
          </w:rPr>
          <w:t>Oecologia</w:t>
        </w:r>
        <w:proofErr w:type="spellEnd"/>
        <w:r w:rsidRPr="008478E0">
          <w:rPr>
            <w:rFonts w:ascii="Times New Roman" w:hAnsi="Times New Roman" w:cs="Times New Roman"/>
            <w:rPrChange w:id="256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562" w:author="Simon Brandl" w:date="2020-06-01T21:02:00Z">
              <w:rPr>
                <w:rFonts w:ascii="Times New Roman" w:hAnsi="Times New Roman" w:cs="Times New Roman"/>
                <w:b/>
                <w:bCs/>
              </w:rPr>
            </w:rPrChange>
          </w:rPr>
          <w:t>177</w:t>
        </w:r>
        <w:r w:rsidRPr="008478E0">
          <w:rPr>
            <w:rFonts w:ascii="Times New Roman" w:hAnsi="Times New Roman" w:cs="Times New Roman"/>
            <w:rPrChange w:id="2563" w:author="Simon Brandl" w:date="2020-06-01T21:02:00Z">
              <w:rPr>
                <w:rFonts w:ascii="Times New Roman" w:hAnsi="Times New Roman" w:cs="Times New Roman"/>
              </w:rPr>
            </w:rPrChange>
          </w:rPr>
          <w:t>, 245–257 (2015).</w:t>
        </w:r>
      </w:ins>
    </w:p>
    <w:p w14:paraId="535A1A2A" w14:textId="77777777" w:rsidR="008478E0" w:rsidRPr="008478E0" w:rsidRDefault="008478E0" w:rsidP="008478E0">
      <w:pPr>
        <w:pStyle w:val="Bibliography"/>
        <w:rPr>
          <w:ins w:id="2564" w:author="Simon Brandl" w:date="2020-06-01T21:02:00Z"/>
          <w:rFonts w:ascii="Times New Roman" w:hAnsi="Times New Roman" w:cs="Times New Roman"/>
          <w:rPrChange w:id="2565" w:author="Simon Brandl" w:date="2020-06-01T21:02:00Z">
            <w:rPr>
              <w:ins w:id="2566" w:author="Simon Brandl" w:date="2020-06-01T21:02:00Z"/>
              <w:rFonts w:ascii="Times New Roman" w:hAnsi="Times New Roman" w:cs="Times New Roman"/>
            </w:rPr>
          </w:rPrChange>
        </w:rPr>
        <w:pPrChange w:id="2567" w:author="Simon Brandl" w:date="2020-06-01T21:02:00Z">
          <w:pPr>
            <w:widowControl w:val="0"/>
            <w:autoSpaceDE w:val="0"/>
            <w:autoSpaceDN w:val="0"/>
            <w:adjustRightInd w:val="0"/>
          </w:pPr>
        </w:pPrChange>
      </w:pPr>
      <w:ins w:id="2568" w:author="Simon Brandl" w:date="2020-06-01T21:02:00Z">
        <w:r w:rsidRPr="008478E0">
          <w:rPr>
            <w:rFonts w:ascii="Times New Roman" w:hAnsi="Times New Roman" w:cs="Times New Roman"/>
            <w:rPrChange w:id="2569" w:author="Simon Brandl" w:date="2020-06-01T21:02:00Z">
              <w:rPr>
                <w:rFonts w:ascii="Times New Roman" w:hAnsi="Times New Roman" w:cs="Times New Roman"/>
              </w:rPr>
            </w:rPrChange>
          </w:rPr>
          <w:t>76.</w:t>
        </w:r>
        <w:r w:rsidRPr="008478E0">
          <w:rPr>
            <w:rFonts w:ascii="Times New Roman" w:hAnsi="Times New Roman" w:cs="Times New Roman"/>
            <w:rPrChange w:id="2570" w:author="Simon Brandl" w:date="2020-06-01T21:02:00Z">
              <w:rPr>
                <w:rFonts w:ascii="Times New Roman" w:hAnsi="Times New Roman" w:cs="Times New Roman"/>
              </w:rPr>
            </w:rPrChange>
          </w:rPr>
          <w:tab/>
          <w:t xml:space="preserve">Whelan, C. J., Brown, J. S., Schmidt, K. A., Steele, B. B. &amp; </w:t>
        </w:r>
        <w:proofErr w:type="spellStart"/>
        <w:r w:rsidRPr="008478E0">
          <w:rPr>
            <w:rFonts w:ascii="Times New Roman" w:hAnsi="Times New Roman" w:cs="Times New Roman"/>
            <w:rPrChange w:id="2571" w:author="Simon Brandl" w:date="2020-06-01T21:02:00Z">
              <w:rPr>
                <w:rFonts w:ascii="Times New Roman" w:hAnsi="Times New Roman" w:cs="Times New Roman"/>
              </w:rPr>
            </w:rPrChange>
          </w:rPr>
          <w:t>Willson</w:t>
        </w:r>
        <w:proofErr w:type="spellEnd"/>
        <w:r w:rsidRPr="008478E0">
          <w:rPr>
            <w:rFonts w:ascii="Times New Roman" w:hAnsi="Times New Roman" w:cs="Times New Roman"/>
            <w:rPrChange w:id="2572" w:author="Simon Brandl" w:date="2020-06-01T21:02:00Z">
              <w:rPr>
                <w:rFonts w:ascii="Times New Roman" w:hAnsi="Times New Roman" w:cs="Times New Roman"/>
              </w:rPr>
            </w:rPrChange>
          </w:rPr>
          <w:t xml:space="preserve">, M. F. Linking consumer–resource theory and digestive physiology: application to diet shifts. </w:t>
        </w:r>
        <w:r w:rsidRPr="008478E0">
          <w:rPr>
            <w:rFonts w:ascii="Times New Roman" w:hAnsi="Times New Roman" w:cs="Times New Roman"/>
            <w:i/>
            <w:iCs/>
            <w:rPrChange w:id="2573" w:author="Simon Brandl" w:date="2020-06-01T21:02:00Z">
              <w:rPr>
                <w:rFonts w:ascii="Times New Roman" w:hAnsi="Times New Roman" w:cs="Times New Roman"/>
                <w:i/>
                <w:iCs/>
              </w:rPr>
            </w:rPrChange>
          </w:rPr>
          <w:t>Evolutionary Ecology Research</w:t>
        </w:r>
        <w:r w:rsidRPr="008478E0">
          <w:rPr>
            <w:rFonts w:ascii="Times New Roman" w:hAnsi="Times New Roman" w:cs="Times New Roman"/>
            <w:rPrChange w:id="257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575" w:author="Simon Brandl" w:date="2020-06-01T21:02:00Z">
              <w:rPr>
                <w:rFonts w:ascii="Times New Roman" w:hAnsi="Times New Roman" w:cs="Times New Roman"/>
                <w:b/>
                <w:bCs/>
              </w:rPr>
            </w:rPrChange>
          </w:rPr>
          <w:t>2</w:t>
        </w:r>
        <w:r w:rsidRPr="008478E0">
          <w:rPr>
            <w:rFonts w:ascii="Times New Roman" w:hAnsi="Times New Roman" w:cs="Times New Roman"/>
            <w:rPrChange w:id="2576" w:author="Simon Brandl" w:date="2020-06-01T21:02:00Z">
              <w:rPr>
                <w:rFonts w:ascii="Times New Roman" w:hAnsi="Times New Roman" w:cs="Times New Roman"/>
              </w:rPr>
            </w:rPrChange>
          </w:rPr>
          <w:t>, 911–934 (2000).</w:t>
        </w:r>
      </w:ins>
    </w:p>
    <w:p w14:paraId="42AAA6FB" w14:textId="77777777" w:rsidR="008478E0" w:rsidRPr="008478E0" w:rsidRDefault="008478E0" w:rsidP="008478E0">
      <w:pPr>
        <w:pStyle w:val="Bibliography"/>
        <w:rPr>
          <w:ins w:id="2577" w:author="Simon Brandl" w:date="2020-06-01T21:02:00Z"/>
          <w:rFonts w:ascii="Times New Roman" w:hAnsi="Times New Roman" w:cs="Times New Roman"/>
          <w:rPrChange w:id="2578" w:author="Simon Brandl" w:date="2020-06-01T21:02:00Z">
            <w:rPr>
              <w:ins w:id="2579" w:author="Simon Brandl" w:date="2020-06-01T21:02:00Z"/>
              <w:rFonts w:ascii="Times New Roman" w:hAnsi="Times New Roman" w:cs="Times New Roman"/>
            </w:rPr>
          </w:rPrChange>
        </w:rPr>
        <w:pPrChange w:id="2580" w:author="Simon Brandl" w:date="2020-06-01T21:02:00Z">
          <w:pPr>
            <w:widowControl w:val="0"/>
            <w:autoSpaceDE w:val="0"/>
            <w:autoSpaceDN w:val="0"/>
            <w:adjustRightInd w:val="0"/>
          </w:pPr>
        </w:pPrChange>
      </w:pPr>
      <w:ins w:id="2581" w:author="Simon Brandl" w:date="2020-06-01T21:02:00Z">
        <w:r w:rsidRPr="008478E0">
          <w:rPr>
            <w:rFonts w:ascii="Times New Roman" w:hAnsi="Times New Roman" w:cs="Times New Roman"/>
            <w:rPrChange w:id="2582" w:author="Simon Brandl" w:date="2020-06-01T21:02:00Z">
              <w:rPr>
                <w:rFonts w:ascii="Times New Roman" w:hAnsi="Times New Roman" w:cs="Times New Roman"/>
              </w:rPr>
            </w:rPrChange>
          </w:rPr>
          <w:t>77.</w:t>
        </w:r>
        <w:r w:rsidRPr="008478E0">
          <w:rPr>
            <w:rFonts w:ascii="Times New Roman" w:hAnsi="Times New Roman" w:cs="Times New Roman"/>
            <w:rPrChange w:id="2583" w:author="Simon Brandl" w:date="2020-06-01T21:02:00Z">
              <w:rPr>
                <w:rFonts w:ascii="Times New Roman" w:hAnsi="Times New Roman" w:cs="Times New Roman"/>
              </w:rPr>
            </w:rPrChange>
          </w:rPr>
          <w:tab/>
          <w:t xml:space="preserve">Petchey, O. L. Prey diversity, prey composition, and predator population dynamics in experimental microcosms. </w:t>
        </w:r>
        <w:r w:rsidRPr="008478E0">
          <w:rPr>
            <w:rFonts w:ascii="Times New Roman" w:hAnsi="Times New Roman" w:cs="Times New Roman"/>
            <w:i/>
            <w:iCs/>
            <w:rPrChange w:id="2584" w:author="Simon Brandl" w:date="2020-06-01T21:02:00Z">
              <w:rPr>
                <w:rFonts w:ascii="Times New Roman" w:hAnsi="Times New Roman" w:cs="Times New Roman"/>
                <w:i/>
                <w:iCs/>
              </w:rPr>
            </w:rPrChange>
          </w:rPr>
          <w:t>Journal of Animal Ecology</w:t>
        </w:r>
        <w:r w:rsidRPr="008478E0">
          <w:rPr>
            <w:rFonts w:ascii="Times New Roman" w:hAnsi="Times New Roman" w:cs="Times New Roman"/>
            <w:rPrChange w:id="2585"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586" w:author="Simon Brandl" w:date="2020-06-01T21:02:00Z">
              <w:rPr>
                <w:rFonts w:ascii="Times New Roman" w:hAnsi="Times New Roman" w:cs="Times New Roman"/>
                <w:b/>
                <w:bCs/>
              </w:rPr>
            </w:rPrChange>
          </w:rPr>
          <w:t>69</w:t>
        </w:r>
        <w:r w:rsidRPr="008478E0">
          <w:rPr>
            <w:rFonts w:ascii="Times New Roman" w:hAnsi="Times New Roman" w:cs="Times New Roman"/>
            <w:rPrChange w:id="2587" w:author="Simon Brandl" w:date="2020-06-01T21:02:00Z">
              <w:rPr>
                <w:rFonts w:ascii="Times New Roman" w:hAnsi="Times New Roman" w:cs="Times New Roman"/>
              </w:rPr>
            </w:rPrChange>
          </w:rPr>
          <w:t>, 874–882 (2000).</w:t>
        </w:r>
      </w:ins>
    </w:p>
    <w:p w14:paraId="27D4D057" w14:textId="77777777" w:rsidR="008478E0" w:rsidRPr="008478E0" w:rsidRDefault="008478E0" w:rsidP="008478E0">
      <w:pPr>
        <w:pStyle w:val="Bibliography"/>
        <w:rPr>
          <w:ins w:id="2588" w:author="Simon Brandl" w:date="2020-06-01T21:02:00Z"/>
          <w:rFonts w:ascii="Times New Roman" w:hAnsi="Times New Roman" w:cs="Times New Roman"/>
          <w:rPrChange w:id="2589" w:author="Simon Brandl" w:date="2020-06-01T21:02:00Z">
            <w:rPr>
              <w:ins w:id="2590" w:author="Simon Brandl" w:date="2020-06-01T21:02:00Z"/>
              <w:rFonts w:ascii="Times New Roman" w:hAnsi="Times New Roman" w:cs="Times New Roman"/>
            </w:rPr>
          </w:rPrChange>
        </w:rPr>
        <w:pPrChange w:id="2591" w:author="Simon Brandl" w:date="2020-06-01T21:02:00Z">
          <w:pPr>
            <w:widowControl w:val="0"/>
            <w:autoSpaceDE w:val="0"/>
            <w:autoSpaceDN w:val="0"/>
            <w:adjustRightInd w:val="0"/>
          </w:pPr>
        </w:pPrChange>
      </w:pPr>
      <w:ins w:id="2592" w:author="Simon Brandl" w:date="2020-06-01T21:02:00Z">
        <w:r w:rsidRPr="008478E0">
          <w:rPr>
            <w:rFonts w:ascii="Times New Roman" w:hAnsi="Times New Roman" w:cs="Times New Roman"/>
            <w:rPrChange w:id="2593" w:author="Simon Brandl" w:date="2020-06-01T21:02:00Z">
              <w:rPr>
                <w:rFonts w:ascii="Times New Roman" w:hAnsi="Times New Roman" w:cs="Times New Roman"/>
              </w:rPr>
            </w:rPrChange>
          </w:rPr>
          <w:lastRenderedPageBreak/>
          <w:t>78.</w:t>
        </w:r>
        <w:r w:rsidRPr="008478E0">
          <w:rPr>
            <w:rFonts w:ascii="Times New Roman" w:hAnsi="Times New Roman" w:cs="Times New Roman"/>
            <w:rPrChange w:id="2594" w:author="Simon Brandl" w:date="2020-06-01T21:02:00Z">
              <w:rPr>
                <w:rFonts w:ascii="Times New Roman" w:hAnsi="Times New Roman" w:cs="Times New Roman"/>
              </w:rPr>
            </w:rPrChange>
          </w:rPr>
          <w:tab/>
          <w:t xml:space="preserve">Merrick, R. L., </w:t>
        </w:r>
        <w:proofErr w:type="spellStart"/>
        <w:r w:rsidRPr="008478E0">
          <w:rPr>
            <w:rFonts w:ascii="Times New Roman" w:hAnsi="Times New Roman" w:cs="Times New Roman"/>
            <w:rPrChange w:id="2595" w:author="Simon Brandl" w:date="2020-06-01T21:02:00Z">
              <w:rPr>
                <w:rFonts w:ascii="Times New Roman" w:hAnsi="Times New Roman" w:cs="Times New Roman"/>
              </w:rPr>
            </w:rPrChange>
          </w:rPr>
          <w:t>Chumbley</w:t>
        </w:r>
        <w:proofErr w:type="spellEnd"/>
        <w:r w:rsidRPr="008478E0">
          <w:rPr>
            <w:rFonts w:ascii="Times New Roman" w:hAnsi="Times New Roman" w:cs="Times New Roman"/>
            <w:rPrChange w:id="2596" w:author="Simon Brandl" w:date="2020-06-01T21:02:00Z">
              <w:rPr>
                <w:rFonts w:ascii="Times New Roman" w:hAnsi="Times New Roman" w:cs="Times New Roman"/>
              </w:rPr>
            </w:rPrChange>
          </w:rPr>
          <w:t>, M. K. &amp; Byrd, G. V. Diet diversity of Steller sea lions (</w:t>
        </w:r>
        <w:proofErr w:type="spellStart"/>
        <w:r w:rsidRPr="008478E0">
          <w:rPr>
            <w:rFonts w:ascii="Times New Roman" w:hAnsi="Times New Roman" w:cs="Times New Roman"/>
            <w:rPrChange w:id="2597" w:author="Simon Brandl" w:date="2020-06-01T21:02:00Z">
              <w:rPr>
                <w:rFonts w:ascii="Times New Roman" w:hAnsi="Times New Roman" w:cs="Times New Roman"/>
              </w:rPr>
            </w:rPrChange>
          </w:rPr>
          <w:t>Eumetopias</w:t>
        </w:r>
        <w:proofErr w:type="spellEnd"/>
        <w:r w:rsidRPr="008478E0">
          <w:rPr>
            <w:rFonts w:ascii="Times New Roman" w:hAnsi="Times New Roman" w:cs="Times New Roman"/>
            <w:rPrChange w:id="2598" w:author="Simon Brandl" w:date="2020-06-01T21:02:00Z">
              <w:rPr>
                <w:rFonts w:ascii="Times New Roman" w:hAnsi="Times New Roman" w:cs="Times New Roman"/>
              </w:rPr>
            </w:rPrChange>
          </w:rPr>
          <w:t xml:space="preserve"> </w:t>
        </w:r>
        <w:proofErr w:type="spellStart"/>
        <w:r w:rsidRPr="008478E0">
          <w:rPr>
            <w:rFonts w:ascii="Times New Roman" w:hAnsi="Times New Roman" w:cs="Times New Roman"/>
            <w:rPrChange w:id="2599" w:author="Simon Brandl" w:date="2020-06-01T21:02:00Z">
              <w:rPr>
                <w:rFonts w:ascii="Times New Roman" w:hAnsi="Times New Roman" w:cs="Times New Roman"/>
              </w:rPr>
            </w:rPrChange>
          </w:rPr>
          <w:t>jubatus</w:t>
        </w:r>
        <w:proofErr w:type="spellEnd"/>
        <w:r w:rsidRPr="008478E0">
          <w:rPr>
            <w:rFonts w:ascii="Times New Roman" w:hAnsi="Times New Roman" w:cs="Times New Roman"/>
            <w:rPrChange w:id="2600" w:author="Simon Brandl" w:date="2020-06-01T21:02:00Z">
              <w:rPr>
                <w:rFonts w:ascii="Times New Roman" w:hAnsi="Times New Roman" w:cs="Times New Roman"/>
              </w:rPr>
            </w:rPrChange>
          </w:rPr>
          <w:t xml:space="preserve">) and their population decline in Alaska: a potential relationship. </w:t>
        </w:r>
        <w:r w:rsidRPr="008478E0">
          <w:rPr>
            <w:rFonts w:ascii="Times New Roman" w:hAnsi="Times New Roman" w:cs="Times New Roman"/>
            <w:i/>
            <w:iCs/>
            <w:rPrChange w:id="2601" w:author="Simon Brandl" w:date="2020-06-01T21:02:00Z">
              <w:rPr>
                <w:rFonts w:ascii="Times New Roman" w:hAnsi="Times New Roman" w:cs="Times New Roman"/>
                <w:i/>
                <w:iCs/>
              </w:rPr>
            </w:rPrChange>
          </w:rPr>
          <w:t xml:space="preserve">Can. J. Fish. </w:t>
        </w:r>
        <w:proofErr w:type="spellStart"/>
        <w:r w:rsidRPr="008478E0">
          <w:rPr>
            <w:rFonts w:ascii="Times New Roman" w:hAnsi="Times New Roman" w:cs="Times New Roman"/>
            <w:i/>
            <w:iCs/>
            <w:rPrChange w:id="2602" w:author="Simon Brandl" w:date="2020-06-01T21:02:00Z">
              <w:rPr>
                <w:rFonts w:ascii="Times New Roman" w:hAnsi="Times New Roman" w:cs="Times New Roman"/>
                <w:i/>
                <w:iCs/>
              </w:rPr>
            </w:rPrChange>
          </w:rPr>
          <w:t>Aquat</w:t>
        </w:r>
        <w:proofErr w:type="spellEnd"/>
        <w:r w:rsidRPr="008478E0">
          <w:rPr>
            <w:rFonts w:ascii="Times New Roman" w:hAnsi="Times New Roman" w:cs="Times New Roman"/>
            <w:i/>
            <w:iCs/>
            <w:rPrChange w:id="2603" w:author="Simon Brandl" w:date="2020-06-01T21:02:00Z">
              <w:rPr>
                <w:rFonts w:ascii="Times New Roman" w:hAnsi="Times New Roman" w:cs="Times New Roman"/>
                <w:i/>
                <w:iCs/>
              </w:rPr>
            </w:rPrChange>
          </w:rPr>
          <w:t>. Sci.</w:t>
        </w:r>
        <w:r w:rsidRPr="008478E0">
          <w:rPr>
            <w:rFonts w:ascii="Times New Roman" w:hAnsi="Times New Roman" w:cs="Times New Roman"/>
            <w:rPrChange w:id="260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605" w:author="Simon Brandl" w:date="2020-06-01T21:02:00Z">
              <w:rPr>
                <w:rFonts w:ascii="Times New Roman" w:hAnsi="Times New Roman" w:cs="Times New Roman"/>
                <w:b/>
                <w:bCs/>
              </w:rPr>
            </w:rPrChange>
          </w:rPr>
          <w:t>54</w:t>
        </w:r>
        <w:r w:rsidRPr="008478E0">
          <w:rPr>
            <w:rFonts w:ascii="Times New Roman" w:hAnsi="Times New Roman" w:cs="Times New Roman"/>
            <w:rPrChange w:id="2606" w:author="Simon Brandl" w:date="2020-06-01T21:02:00Z">
              <w:rPr>
                <w:rFonts w:ascii="Times New Roman" w:hAnsi="Times New Roman" w:cs="Times New Roman"/>
              </w:rPr>
            </w:rPrChange>
          </w:rPr>
          <w:t>, 1342–1348 (1997).</w:t>
        </w:r>
      </w:ins>
    </w:p>
    <w:p w14:paraId="2A495553" w14:textId="77777777" w:rsidR="008478E0" w:rsidRPr="008478E0" w:rsidRDefault="008478E0" w:rsidP="008478E0">
      <w:pPr>
        <w:pStyle w:val="Bibliography"/>
        <w:rPr>
          <w:ins w:id="2607" w:author="Simon Brandl" w:date="2020-06-01T21:02:00Z"/>
          <w:rFonts w:ascii="Times New Roman" w:hAnsi="Times New Roman" w:cs="Times New Roman"/>
          <w:rPrChange w:id="2608" w:author="Simon Brandl" w:date="2020-06-01T21:02:00Z">
            <w:rPr>
              <w:ins w:id="2609" w:author="Simon Brandl" w:date="2020-06-01T21:02:00Z"/>
              <w:rFonts w:ascii="Times New Roman" w:hAnsi="Times New Roman" w:cs="Times New Roman"/>
            </w:rPr>
          </w:rPrChange>
        </w:rPr>
        <w:pPrChange w:id="2610" w:author="Simon Brandl" w:date="2020-06-01T21:02:00Z">
          <w:pPr>
            <w:widowControl w:val="0"/>
            <w:autoSpaceDE w:val="0"/>
            <w:autoSpaceDN w:val="0"/>
            <w:adjustRightInd w:val="0"/>
          </w:pPr>
        </w:pPrChange>
      </w:pPr>
      <w:ins w:id="2611" w:author="Simon Brandl" w:date="2020-06-01T21:02:00Z">
        <w:r w:rsidRPr="008478E0">
          <w:rPr>
            <w:rFonts w:ascii="Times New Roman" w:hAnsi="Times New Roman" w:cs="Times New Roman"/>
            <w:rPrChange w:id="2612" w:author="Simon Brandl" w:date="2020-06-01T21:02:00Z">
              <w:rPr>
                <w:rFonts w:ascii="Times New Roman" w:hAnsi="Times New Roman" w:cs="Times New Roman"/>
              </w:rPr>
            </w:rPrChange>
          </w:rPr>
          <w:t>79.</w:t>
        </w:r>
        <w:r w:rsidRPr="008478E0">
          <w:rPr>
            <w:rFonts w:ascii="Times New Roman" w:hAnsi="Times New Roman" w:cs="Times New Roman"/>
            <w:rPrChange w:id="2613"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614" w:author="Simon Brandl" w:date="2020-06-01T21:02:00Z">
              <w:rPr>
                <w:rFonts w:ascii="Times New Roman" w:hAnsi="Times New Roman" w:cs="Times New Roman"/>
              </w:rPr>
            </w:rPrChange>
          </w:rPr>
          <w:t>Hondorp</w:t>
        </w:r>
        <w:proofErr w:type="spellEnd"/>
        <w:r w:rsidRPr="008478E0">
          <w:rPr>
            <w:rFonts w:ascii="Times New Roman" w:hAnsi="Times New Roman" w:cs="Times New Roman"/>
            <w:rPrChange w:id="2615" w:author="Simon Brandl" w:date="2020-06-01T21:02:00Z">
              <w:rPr>
                <w:rFonts w:ascii="Times New Roman" w:hAnsi="Times New Roman" w:cs="Times New Roman"/>
              </w:rPr>
            </w:rPrChange>
          </w:rPr>
          <w:t xml:space="preserve">, D. W., </w:t>
        </w:r>
        <w:proofErr w:type="spellStart"/>
        <w:r w:rsidRPr="008478E0">
          <w:rPr>
            <w:rFonts w:ascii="Times New Roman" w:hAnsi="Times New Roman" w:cs="Times New Roman"/>
            <w:rPrChange w:id="2616" w:author="Simon Brandl" w:date="2020-06-01T21:02:00Z">
              <w:rPr>
                <w:rFonts w:ascii="Times New Roman" w:hAnsi="Times New Roman" w:cs="Times New Roman"/>
              </w:rPr>
            </w:rPrChange>
          </w:rPr>
          <w:t>Pothoven</w:t>
        </w:r>
        <w:proofErr w:type="spellEnd"/>
        <w:r w:rsidRPr="008478E0">
          <w:rPr>
            <w:rFonts w:ascii="Times New Roman" w:hAnsi="Times New Roman" w:cs="Times New Roman"/>
            <w:rPrChange w:id="2617" w:author="Simon Brandl" w:date="2020-06-01T21:02:00Z">
              <w:rPr>
                <w:rFonts w:ascii="Times New Roman" w:hAnsi="Times New Roman" w:cs="Times New Roman"/>
              </w:rPr>
            </w:rPrChange>
          </w:rPr>
          <w:t xml:space="preserve">, S. A. &amp; Brandt, S. B. Influence of </w:t>
        </w:r>
        <w:proofErr w:type="spellStart"/>
        <w:r w:rsidRPr="008478E0">
          <w:rPr>
            <w:rFonts w:ascii="Times New Roman" w:hAnsi="Times New Roman" w:cs="Times New Roman"/>
            <w:rPrChange w:id="2618" w:author="Simon Brandl" w:date="2020-06-01T21:02:00Z">
              <w:rPr>
                <w:rFonts w:ascii="Times New Roman" w:hAnsi="Times New Roman" w:cs="Times New Roman"/>
              </w:rPr>
            </w:rPrChange>
          </w:rPr>
          <w:t>Diporeia</w:t>
        </w:r>
        <w:proofErr w:type="spellEnd"/>
        <w:r w:rsidRPr="008478E0">
          <w:rPr>
            <w:rFonts w:ascii="Times New Roman" w:hAnsi="Times New Roman" w:cs="Times New Roman"/>
            <w:rPrChange w:id="2619" w:author="Simon Brandl" w:date="2020-06-01T21:02:00Z">
              <w:rPr>
                <w:rFonts w:ascii="Times New Roman" w:hAnsi="Times New Roman" w:cs="Times New Roman"/>
              </w:rPr>
            </w:rPrChange>
          </w:rPr>
          <w:t xml:space="preserve"> density on diet composition, relative abundance, and energy density of planktivorous fishes in southeast Lake Michigan. </w:t>
        </w:r>
        <w:r w:rsidRPr="008478E0">
          <w:rPr>
            <w:rFonts w:ascii="Times New Roman" w:hAnsi="Times New Roman" w:cs="Times New Roman"/>
            <w:i/>
            <w:iCs/>
            <w:rPrChange w:id="2620" w:author="Simon Brandl" w:date="2020-06-01T21:02:00Z">
              <w:rPr>
                <w:rFonts w:ascii="Times New Roman" w:hAnsi="Times New Roman" w:cs="Times New Roman"/>
                <w:i/>
                <w:iCs/>
              </w:rPr>
            </w:rPrChange>
          </w:rPr>
          <w:t>Transactions of the American fisheries Society</w:t>
        </w:r>
        <w:r w:rsidRPr="008478E0">
          <w:rPr>
            <w:rFonts w:ascii="Times New Roman" w:hAnsi="Times New Roman" w:cs="Times New Roman"/>
            <w:rPrChange w:id="262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622" w:author="Simon Brandl" w:date="2020-06-01T21:02:00Z">
              <w:rPr>
                <w:rFonts w:ascii="Times New Roman" w:hAnsi="Times New Roman" w:cs="Times New Roman"/>
                <w:b/>
                <w:bCs/>
              </w:rPr>
            </w:rPrChange>
          </w:rPr>
          <w:t>134</w:t>
        </w:r>
        <w:r w:rsidRPr="008478E0">
          <w:rPr>
            <w:rFonts w:ascii="Times New Roman" w:hAnsi="Times New Roman" w:cs="Times New Roman"/>
            <w:rPrChange w:id="2623" w:author="Simon Brandl" w:date="2020-06-01T21:02:00Z">
              <w:rPr>
                <w:rFonts w:ascii="Times New Roman" w:hAnsi="Times New Roman" w:cs="Times New Roman"/>
              </w:rPr>
            </w:rPrChange>
          </w:rPr>
          <w:t>, 588–601 (2005).</w:t>
        </w:r>
      </w:ins>
    </w:p>
    <w:p w14:paraId="5A5B2213" w14:textId="77777777" w:rsidR="008478E0" w:rsidRPr="008478E0" w:rsidRDefault="008478E0" w:rsidP="008478E0">
      <w:pPr>
        <w:pStyle w:val="Bibliography"/>
        <w:rPr>
          <w:ins w:id="2624" w:author="Simon Brandl" w:date="2020-06-01T21:02:00Z"/>
          <w:rFonts w:ascii="Times New Roman" w:hAnsi="Times New Roman" w:cs="Times New Roman"/>
          <w:rPrChange w:id="2625" w:author="Simon Brandl" w:date="2020-06-01T21:02:00Z">
            <w:rPr>
              <w:ins w:id="2626" w:author="Simon Brandl" w:date="2020-06-01T21:02:00Z"/>
              <w:rFonts w:ascii="Times New Roman" w:hAnsi="Times New Roman" w:cs="Times New Roman"/>
            </w:rPr>
          </w:rPrChange>
        </w:rPr>
        <w:pPrChange w:id="2627" w:author="Simon Brandl" w:date="2020-06-01T21:02:00Z">
          <w:pPr>
            <w:widowControl w:val="0"/>
            <w:autoSpaceDE w:val="0"/>
            <w:autoSpaceDN w:val="0"/>
            <w:adjustRightInd w:val="0"/>
          </w:pPr>
        </w:pPrChange>
      </w:pPr>
      <w:ins w:id="2628" w:author="Simon Brandl" w:date="2020-06-01T21:02:00Z">
        <w:r w:rsidRPr="008478E0">
          <w:rPr>
            <w:rFonts w:ascii="Times New Roman" w:hAnsi="Times New Roman" w:cs="Times New Roman"/>
            <w:rPrChange w:id="2629" w:author="Simon Brandl" w:date="2020-06-01T21:02:00Z">
              <w:rPr>
                <w:rFonts w:ascii="Times New Roman" w:hAnsi="Times New Roman" w:cs="Times New Roman"/>
              </w:rPr>
            </w:rPrChange>
          </w:rPr>
          <w:t>80.</w:t>
        </w:r>
        <w:r w:rsidRPr="008478E0">
          <w:rPr>
            <w:rFonts w:ascii="Times New Roman" w:hAnsi="Times New Roman" w:cs="Times New Roman"/>
            <w:rPrChange w:id="2630"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631" w:author="Simon Brandl" w:date="2020-06-01T21:02:00Z">
              <w:rPr>
                <w:rFonts w:ascii="Times New Roman" w:hAnsi="Times New Roman" w:cs="Times New Roman"/>
              </w:rPr>
            </w:rPrChange>
          </w:rPr>
          <w:t>Shraim</w:t>
        </w:r>
        <w:proofErr w:type="spellEnd"/>
        <w:r w:rsidRPr="008478E0">
          <w:rPr>
            <w:rFonts w:ascii="Times New Roman" w:hAnsi="Times New Roman" w:cs="Times New Roman"/>
            <w:rPrChange w:id="2632" w:author="Simon Brandl" w:date="2020-06-01T21:02:00Z">
              <w:rPr>
                <w:rFonts w:ascii="Times New Roman" w:hAnsi="Times New Roman" w:cs="Times New Roman"/>
              </w:rPr>
            </w:rPrChange>
          </w:rPr>
          <w:t xml:space="preserve">, R. </w:t>
        </w:r>
        <w:r w:rsidRPr="008478E0">
          <w:rPr>
            <w:rFonts w:ascii="Times New Roman" w:hAnsi="Times New Roman" w:cs="Times New Roman"/>
            <w:i/>
            <w:iCs/>
            <w:rPrChange w:id="2633" w:author="Simon Brandl" w:date="2020-06-01T21:02:00Z">
              <w:rPr>
                <w:rFonts w:ascii="Times New Roman" w:hAnsi="Times New Roman" w:cs="Times New Roman"/>
                <w:i/>
                <w:iCs/>
              </w:rPr>
            </w:rPrChange>
          </w:rPr>
          <w:t>et al.</w:t>
        </w:r>
        <w:r w:rsidRPr="008478E0">
          <w:rPr>
            <w:rFonts w:ascii="Times New Roman" w:hAnsi="Times New Roman" w:cs="Times New Roman"/>
            <w:rPrChange w:id="2634" w:author="Simon Brandl" w:date="2020-06-01T21:02:00Z">
              <w:rPr>
                <w:rFonts w:ascii="Times New Roman" w:hAnsi="Times New Roman" w:cs="Times New Roman"/>
              </w:rPr>
            </w:rPrChange>
          </w:rPr>
          <w:t xml:space="preserve"> Environmental Extremes Are Associated with Dietary Patterns in Arabian Gulf Reef Fishes. </w:t>
        </w:r>
        <w:r w:rsidRPr="008478E0">
          <w:rPr>
            <w:rFonts w:ascii="Times New Roman" w:hAnsi="Times New Roman" w:cs="Times New Roman"/>
            <w:i/>
            <w:iCs/>
            <w:rPrChange w:id="2635" w:author="Simon Brandl" w:date="2020-06-01T21:02:00Z">
              <w:rPr>
                <w:rFonts w:ascii="Times New Roman" w:hAnsi="Times New Roman" w:cs="Times New Roman"/>
                <w:i/>
                <w:iCs/>
              </w:rPr>
            </w:rPrChange>
          </w:rPr>
          <w:t>Frontiers in Marine Science</w:t>
        </w:r>
        <w:r w:rsidRPr="008478E0">
          <w:rPr>
            <w:rFonts w:ascii="Times New Roman" w:hAnsi="Times New Roman" w:cs="Times New Roman"/>
            <w:rPrChange w:id="263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637" w:author="Simon Brandl" w:date="2020-06-01T21:02:00Z">
              <w:rPr>
                <w:rFonts w:ascii="Times New Roman" w:hAnsi="Times New Roman" w:cs="Times New Roman"/>
                <w:b/>
                <w:bCs/>
              </w:rPr>
            </w:rPrChange>
          </w:rPr>
          <w:t>4</w:t>
        </w:r>
        <w:r w:rsidRPr="008478E0">
          <w:rPr>
            <w:rFonts w:ascii="Times New Roman" w:hAnsi="Times New Roman" w:cs="Times New Roman"/>
            <w:rPrChange w:id="2638" w:author="Simon Brandl" w:date="2020-06-01T21:02:00Z">
              <w:rPr>
                <w:rFonts w:ascii="Times New Roman" w:hAnsi="Times New Roman" w:cs="Times New Roman"/>
              </w:rPr>
            </w:rPrChange>
          </w:rPr>
          <w:t>, 285 (2017).</w:t>
        </w:r>
      </w:ins>
    </w:p>
    <w:p w14:paraId="75371355" w14:textId="77777777" w:rsidR="008478E0" w:rsidRPr="008478E0" w:rsidRDefault="008478E0" w:rsidP="008478E0">
      <w:pPr>
        <w:pStyle w:val="Bibliography"/>
        <w:rPr>
          <w:ins w:id="2639" w:author="Simon Brandl" w:date="2020-06-01T21:02:00Z"/>
          <w:rFonts w:ascii="Times New Roman" w:hAnsi="Times New Roman" w:cs="Times New Roman"/>
          <w:rPrChange w:id="2640" w:author="Simon Brandl" w:date="2020-06-01T21:02:00Z">
            <w:rPr>
              <w:ins w:id="2641" w:author="Simon Brandl" w:date="2020-06-01T21:02:00Z"/>
              <w:rFonts w:ascii="Times New Roman" w:hAnsi="Times New Roman" w:cs="Times New Roman"/>
            </w:rPr>
          </w:rPrChange>
        </w:rPr>
        <w:pPrChange w:id="2642" w:author="Simon Brandl" w:date="2020-06-01T21:02:00Z">
          <w:pPr>
            <w:widowControl w:val="0"/>
            <w:autoSpaceDE w:val="0"/>
            <w:autoSpaceDN w:val="0"/>
            <w:adjustRightInd w:val="0"/>
          </w:pPr>
        </w:pPrChange>
      </w:pPr>
      <w:ins w:id="2643" w:author="Simon Brandl" w:date="2020-06-01T21:02:00Z">
        <w:r w:rsidRPr="008478E0">
          <w:rPr>
            <w:rFonts w:ascii="Times New Roman" w:hAnsi="Times New Roman" w:cs="Times New Roman"/>
            <w:rPrChange w:id="2644" w:author="Simon Brandl" w:date="2020-06-01T21:02:00Z">
              <w:rPr>
                <w:rFonts w:ascii="Times New Roman" w:hAnsi="Times New Roman" w:cs="Times New Roman"/>
              </w:rPr>
            </w:rPrChange>
          </w:rPr>
          <w:t>81.</w:t>
        </w:r>
        <w:r w:rsidRPr="008478E0">
          <w:rPr>
            <w:rFonts w:ascii="Times New Roman" w:hAnsi="Times New Roman" w:cs="Times New Roman"/>
            <w:rPrChange w:id="2645"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646" w:author="Simon Brandl" w:date="2020-06-01T21:02:00Z">
              <w:rPr>
                <w:rFonts w:ascii="Times New Roman" w:hAnsi="Times New Roman" w:cs="Times New Roman"/>
              </w:rPr>
            </w:rPrChange>
          </w:rPr>
          <w:t>Agorreta</w:t>
        </w:r>
        <w:proofErr w:type="spellEnd"/>
        <w:r w:rsidRPr="008478E0">
          <w:rPr>
            <w:rFonts w:ascii="Times New Roman" w:hAnsi="Times New Roman" w:cs="Times New Roman"/>
            <w:rPrChange w:id="2647" w:author="Simon Brandl" w:date="2020-06-01T21:02:00Z">
              <w:rPr>
                <w:rFonts w:ascii="Times New Roman" w:hAnsi="Times New Roman" w:cs="Times New Roman"/>
              </w:rPr>
            </w:rPrChange>
          </w:rPr>
          <w:t xml:space="preserve">, A. </w:t>
        </w:r>
        <w:r w:rsidRPr="008478E0">
          <w:rPr>
            <w:rFonts w:ascii="Times New Roman" w:hAnsi="Times New Roman" w:cs="Times New Roman"/>
            <w:i/>
            <w:iCs/>
            <w:rPrChange w:id="2648" w:author="Simon Brandl" w:date="2020-06-01T21:02:00Z">
              <w:rPr>
                <w:rFonts w:ascii="Times New Roman" w:hAnsi="Times New Roman" w:cs="Times New Roman"/>
                <w:i/>
                <w:iCs/>
              </w:rPr>
            </w:rPrChange>
          </w:rPr>
          <w:t>et al.</w:t>
        </w:r>
        <w:r w:rsidRPr="008478E0">
          <w:rPr>
            <w:rFonts w:ascii="Times New Roman" w:hAnsi="Times New Roman" w:cs="Times New Roman"/>
            <w:rPrChange w:id="2649" w:author="Simon Brandl" w:date="2020-06-01T21:02:00Z">
              <w:rPr>
                <w:rFonts w:ascii="Times New Roman" w:hAnsi="Times New Roman" w:cs="Times New Roman"/>
              </w:rPr>
            </w:rPrChange>
          </w:rPr>
          <w:t xml:space="preserve"> Molecular phylogenetics of </w:t>
        </w:r>
        <w:proofErr w:type="spellStart"/>
        <w:r w:rsidRPr="008478E0">
          <w:rPr>
            <w:rFonts w:ascii="Times New Roman" w:hAnsi="Times New Roman" w:cs="Times New Roman"/>
            <w:rPrChange w:id="2650" w:author="Simon Brandl" w:date="2020-06-01T21:02:00Z">
              <w:rPr>
                <w:rFonts w:ascii="Times New Roman" w:hAnsi="Times New Roman" w:cs="Times New Roman"/>
              </w:rPr>
            </w:rPrChange>
          </w:rPr>
          <w:t>Gobioidei</w:t>
        </w:r>
        <w:proofErr w:type="spellEnd"/>
        <w:r w:rsidRPr="008478E0">
          <w:rPr>
            <w:rFonts w:ascii="Times New Roman" w:hAnsi="Times New Roman" w:cs="Times New Roman"/>
            <w:rPrChange w:id="2651" w:author="Simon Brandl" w:date="2020-06-01T21:02:00Z">
              <w:rPr>
                <w:rFonts w:ascii="Times New Roman" w:hAnsi="Times New Roman" w:cs="Times New Roman"/>
              </w:rPr>
            </w:rPrChange>
          </w:rPr>
          <w:t xml:space="preserve"> and phylogenetic placement of European gobies. </w:t>
        </w:r>
        <w:r w:rsidRPr="008478E0">
          <w:rPr>
            <w:rFonts w:ascii="Times New Roman" w:hAnsi="Times New Roman" w:cs="Times New Roman"/>
            <w:i/>
            <w:iCs/>
            <w:rPrChange w:id="2652" w:author="Simon Brandl" w:date="2020-06-01T21:02:00Z">
              <w:rPr>
                <w:rFonts w:ascii="Times New Roman" w:hAnsi="Times New Roman" w:cs="Times New Roman"/>
                <w:i/>
                <w:iCs/>
              </w:rPr>
            </w:rPrChange>
          </w:rPr>
          <w:t>Molecular Phylogenetics and Evolution</w:t>
        </w:r>
        <w:r w:rsidRPr="008478E0">
          <w:rPr>
            <w:rFonts w:ascii="Times New Roman" w:hAnsi="Times New Roman" w:cs="Times New Roman"/>
            <w:rPrChange w:id="2653"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654" w:author="Simon Brandl" w:date="2020-06-01T21:02:00Z">
              <w:rPr>
                <w:rFonts w:ascii="Times New Roman" w:hAnsi="Times New Roman" w:cs="Times New Roman"/>
                <w:b/>
                <w:bCs/>
              </w:rPr>
            </w:rPrChange>
          </w:rPr>
          <w:t>69</w:t>
        </w:r>
        <w:r w:rsidRPr="008478E0">
          <w:rPr>
            <w:rFonts w:ascii="Times New Roman" w:hAnsi="Times New Roman" w:cs="Times New Roman"/>
            <w:rPrChange w:id="2655" w:author="Simon Brandl" w:date="2020-06-01T21:02:00Z">
              <w:rPr>
                <w:rFonts w:ascii="Times New Roman" w:hAnsi="Times New Roman" w:cs="Times New Roman"/>
              </w:rPr>
            </w:rPrChange>
          </w:rPr>
          <w:t>, 619–633 (2013).</w:t>
        </w:r>
      </w:ins>
    </w:p>
    <w:p w14:paraId="5CED9B50" w14:textId="77777777" w:rsidR="008478E0" w:rsidRPr="008478E0" w:rsidRDefault="008478E0" w:rsidP="008478E0">
      <w:pPr>
        <w:pStyle w:val="Bibliography"/>
        <w:rPr>
          <w:ins w:id="2656" w:author="Simon Brandl" w:date="2020-06-01T21:02:00Z"/>
          <w:rFonts w:ascii="Times New Roman" w:hAnsi="Times New Roman" w:cs="Times New Roman"/>
          <w:rPrChange w:id="2657" w:author="Simon Brandl" w:date="2020-06-01T21:02:00Z">
            <w:rPr>
              <w:ins w:id="2658" w:author="Simon Brandl" w:date="2020-06-01T21:02:00Z"/>
              <w:rFonts w:ascii="Times New Roman" w:hAnsi="Times New Roman" w:cs="Times New Roman"/>
            </w:rPr>
          </w:rPrChange>
        </w:rPr>
        <w:pPrChange w:id="2659" w:author="Simon Brandl" w:date="2020-06-01T21:02:00Z">
          <w:pPr>
            <w:widowControl w:val="0"/>
            <w:autoSpaceDE w:val="0"/>
            <w:autoSpaceDN w:val="0"/>
            <w:adjustRightInd w:val="0"/>
          </w:pPr>
        </w:pPrChange>
      </w:pPr>
      <w:ins w:id="2660" w:author="Simon Brandl" w:date="2020-06-01T21:02:00Z">
        <w:r w:rsidRPr="008478E0">
          <w:rPr>
            <w:rFonts w:ascii="Times New Roman" w:hAnsi="Times New Roman" w:cs="Times New Roman"/>
            <w:rPrChange w:id="2661" w:author="Simon Brandl" w:date="2020-06-01T21:02:00Z">
              <w:rPr>
                <w:rFonts w:ascii="Times New Roman" w:hAnsi="Times New Roman" w:cs="Times New Roman"/>
              </w:rPr>
            </w:rPrChange>
          </w:rPr>
          <w:t>82.</w:t>
        </w:r>
        <w:r w:rsidRPr="008478E0">
          <w:rPr>
            <w:rFonts w:ascii="Times New Roman" w:hAnsi="Times New Roman" w:cs="Times New Roman"/>
            <w:rPrChange w:id="2662" w:author="Simon Brandl" w:date="2020-06-01T21:02:00Z">
              <w:rPr>
                <w:rFonts w:ascii="Times New Roman" w:hAnsi="Times New Roman" w:cs="Times New Roman"/>
              </w:rPr>
            </w:rPrChange>
          </w:rPr>
          <w:tab/>
          <w:t xml:space="preserve">Thacker, C. E. &amp; </w:t>
        </w:r>
        <w:proofErr w:type="spellStart"/>
        <w:r w:rsidRPr="008478E0">
          <w:rPr>
            <w:rFonts w:ascii="Times New Roman" w:hAnsi="Times New Roman" w:cs="Times New Roman"/>
            <w:rPrChange w:id="2663" w:author="Simon Brandl" w:date="2020-06-01T21:02:00Z">
              <w:rPr>
                <w:rFonts w:ascii="Times New Roman" w:hAnsi="Times New Roman" w:cs="Times New Roman"/>
              </w:rPr>
            </w:rPrChange>
          </w:rPr>
          <w:t>Roje</w:t>
        </w:r>
        <w:proofErr w:type="spellEnd"/>
        <w:r w:rsidRPr="008478E0">
          <w:rPr>
            <w:rFonts w:ascii="Times New Roman" w:hAnsi="Times New Roman" w:cs="Times New Roman"/>
            <w:rPrChange w:id="2664" w:author="Simon Brandl" w:date="2020-06-01T21:02:00Z">
              <w:rPr>
                <w:rFonts w:ascii="Times New Roman" w:hAnsi="Times New Roman" w:cs="Times New Roman"/>
              </w:rPr>
            </w:rPrChange>
          </w:rPr>
          <w:t xml:space="preserve">, D. M. Phylogeny of </w:t>
        </w:r>
        <w:proofErr w:type="spellStart"/>
        <w:r w:rsidRPr="008478E0">
          <w:rPr>
            <w:rFonts w:ascii="Times New Roman" w:hAnsi="Times New Roman" w:cs="Times New Roman"/>
            <w:rPrChange w:id="2665" w:author="Simon Brandl" w:date="2020-06-01T21:02:00Z">
              <w:rPr>
                <w:rFonts w:ascii="Times New Roman" w:hAnsi="Times New Roman" w:cs="Times New Roman"/>
              </w:rPr>
            </w:rPrChange>
          </w:rPr>
          <w:t>Gobiidae</w:t>
        </w:r>
        <w:proofErr w:type="spellEnd"/>
        <w:r w:rsidRPr="008478E0">
          <w:rPr>
            <w:rFonts w:ascii="Times New Roman" w:hAnsi="Times New Roman" w:cs="Times New Roman"/>
            <w:rPrChange w:id="2666" w:author="Simon Brandl" w:date="2020-06-01T21:02:00Z">
              <w:rPr>
                <w:rFonts w:ascii="Times New Roman" w:hAnsi="Times New Roman" w:cs="Times New Roman"/>
              </w:rPr>
            </w:rPrChange>
          </w:rPr>
          <w:t xml:space="preserve"> and identification of </w:t>
        </w:r>
        <w:proofErr w:type="spellStart"/>
        <w:r w:rsidRPr="008478E0">
          <w:rPr>
            <w:rFonts w:ascii="Times New Roman" w:hAnsi="Times New Roman" w:cs="Times New Roman"/>
            <w:rPrChange w:id="2667" w:author="Simon Brandl" w:date="2020-06-01T21:02:00Z">
              <w:rPr>
                <w:rFonts w:ascii="Times New Roman" w:hAnsi="Times New Roman" w:cs="Times New Roman"/>
              </w:rPr>
            </w:rPrChange>
          </w:rPr>
          <w:t>gobiid</w:t>
        </w:r>
        <w:proofErr w:type="spellEnd"/>
        <w:r w:rsidRPr="008478E0">
          <w:rPr>
            <w:rFonts w:ascii="Times New Roman" w:hAnsi="Times New Roman" w:cs="Times New Roman"/>
            <w:rPrChange w:id="2668" w:author="Simon Brandl" w:date="2020-06-01T21:02:00Z">
              <w:rPr>
                <w:rFonts w:ascii="Times New Roman" w:hAnsi="Times New Roman" w:cs="Times New Roman"/>
              </w:rPr>
            </w:rPrChange>
          </w:rPr>
          <w:t xml:space="preserve"> lineages. </w:t>
        </w:r>
        <w:r w:rsidRPr="008478E0">
          <w:rPr>
            <w:rFonts w:ascii="Times New Roman" w:hAnsi="Times New Roman" w:cs="Times New Roman"/>
            <w:i/>
            <w:iCs/>
            <w:rPrChange w:id="2669" w:author="Simon Brandl" w:date="2020-06-01T21:02:00Z">
              <w:rPr>
                <w:rFonts w:ascii="Times New Roman" w:hAnsi="Times New Roman" w:cs="Times New Roman"/>
                <w:i/>
                <w:iCs/>
              </w:rPr>
            </w:rPrChange>
          </w:rPr>
          <w:t>Systematics and Biodiversity</w:t>
        </w:r>
        <w:r w:rsidRPr="008478E0">
          <w:rPr>
            <w:rFonts w:ascii="Times New Roman" w:hAnsi="Times New Roman" w:cs="Times New Roman"/>
            <w:rPrChange w:id="2670"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671" w:author="Simon Brandl" w:date="2020-06-01T21:02:00Z">
              <w:rPr>
                <w:rFonts w:ascii="Times New Roman" w:hAnsi="Times New Roman" w:cs="Times New Roman"/>
                <w:b/>
                <w:bCs/>
              </w:rPr>
            </w:rPrChange>
          </w:rPr>
          <w:t>9</w:t>
        </w:r>
        <w:r w:rsidRPr="008478E0">
          <w:rPr>
            <w:rFonts w:ascii="Times New Roman" w:hAnsi="Times New Roman" w:cs="Times New Roman"/>
            <w:rPrChange w:id="2672" w:author="Simon Brandl" w:date="2020-06-01T21:02:00Z">
              <w:rPr>
                <w:rFonts w:ascii="Times New Roman" w:hAnsi="Times New Roman" w:cs="Times New Roman"/>
              </w:rPr>
            </w:rPrChange>
          </w:rPr>
          <w:t>, 329–347 (2011).</w:t>
        </w:r>
      </w:ins>
    </w:p>
    <w:p w14:paraId="226C3A95" w14:textId="77777777" w:rsidR="008478E0" w:rsidRPr="008478E0" w:rsidRDefault="008478E0" w:rsidP="008478E0">
      <w:pPr>
        <w:pStyle w:val="Bibliography"/>
        <w:rPr>
          <w:ins w:id="2673" w:author="Simon Brandl" w:date="2020-06-01T21:02:00Z"/>
          <w:rFonts w:ascii="Times New Roman" w:hAnsi="Times New Roman" w:cs="Times New Roman"/>
          <w:rPrChange w:id="2674" w:author="Simon Brandl" w:date="2020-06-01T21:02:00Z">
            <w:rPr>
              <w:ins w:id="2675" w:author="Simon Brandl" w:date="2020-06-01T21:02:00Z"/>
              <w:rFonts w:ascii="Times New Roman" w:hAnsi="Times New Roman" w:cs="Times New Roman"/>
            </w:rPr>
          </w:rPrChange>
        </w:rPr>
        <w:pPrChange w:id="2676" w:author="Simon Brandl" w:date="2020-06-01T21:02:00Z">
          <w:pPr>
            <w:widowControl w:val="0"/>
            <w:autoSpaceDE w:val="0"/>
            <w:autoSpaceDN w:val="0"/>
            <w:adjustRightInd w:val="0"/>
          </w:pPr>
        </w:pPrChange>
      </w:pPr>
      <w:ins w:id="2677" w:author="Simon Brandl" w:date="2020-06-01T21:02:00Z">
        <w:r w:rsidRPr="008478E0">
          <w:rPr>
            <w:rFonts w:ascii="Times New Roman" w:hAnsi="Times New Roman" w:cs="Times New Roman"/>
            <w:rPrChange w:id="2678" w:author="Simon Brandl" w:date="2020-06-01T21:02:00Z">
              <w:rPr>
                <w:rFonts w:ascii="Times New Roman" w:hAnsi="Times New Roman" w:cs="Times New Roman"/>
              </w:rPr>
            </w:rPrChange>
          </w:rPr>
          <w:t>83.</w:t>
        </w:r>
        <w:r w:rsidRPr="008478E0">
          <w:rPr>
            <w:rFonts w:ascii="Times New Roman" w:hAnsi="Times New Roman" w:cs="Times New Roman"/>
            <w:rPrChange w:id="2679"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680" w:author="Simon Brandl" w:date="2020-06-01T21:02:00Z">
              <w:rPr>
                <w:rFonts w:ascii="Times New Roman" w:hAnsi="Times New Roman" w:cs="Times New Roman"/>
              </w:rPr>
            </w:rPrChange>
          </w:rPr>
          <w:t>Kovačić</w:t>
        </w:r>
        <w:proofErr w:type="spellEnd"/>
        <w:r w:rsidRPr="008478E0">
          <w:rPr>
            <w:rFonts w:ascii="Times New Roman" w:hAnsi="Times New Roman" w:cs="Times New Roman"/>
            <w:rPrChange w:id="2681" w:author="Simon Brandl" w:date="2020-06-01T21:02:00Z">
              <w:rPr>
                <w:rFonts w:ascii="Times New Roman" w:hAnsi="Times New Roman" w:cs="Times New Roman"/>
              </w:rPr>
            </w:rPrChange>
          </w:rPr>
          <w:t xml:space="preserve">, M., </w:t>
        </w:r>
        <w:proofErr w:type="spellStart"/>
        <w:r w:rsidRPr="008478E0">
          <w:rPr>
            <w:rFonts w:ascii="Times New Roman" w:hAnsi="Times New Roman" w:cs="Times New Roman"/>
            <w:rPrChange w:id="2682" w:author="Simon Brandl" w:date="2020-06-01T21:02:00Z">
              <w:rPr>
                <w:rFonts w:ascii="Times New Roman" w:hAnsi="Times New Roman" w:cs="Times New Roman"/>
              </w:rPr>
            </w:rPrChange>
          </w:rPr>
          <w:t>Bogorodsky</w:t>
        </w:r>
        <w:proofErr w:type="spellEnd"/>
        <w:r w:rsidRPr="008478E0">
          <w:rPr>
            <w:rFonts w:ascii="Times New Roman" w:hAnsi="Times New Roman" w:cs="Times New Roman"/>
            <w:rPrChange w:id="2683" w:author="Simon Brandl" w:date="2020-06-01T21:02:00Z">
              <w:rPr>
                <w:rFonts w:ascii="Times New Roman" w:hAnsi="Times New Roman" w:cs="Times New Roman"/>
              </w:rPr>
            </w:rPrChange>
          </w:rPr>
          <w:t xml:space="preserve">, S. V. &amp; Mal, A. O. Two new species of </w:t>
        </w:r>
        <w:proofErr w:type="spellStart"/>
        <w:r w:rsidRPr="008478E0">
          <w:rPr>
            <w:rFonts w:ascii="Times New Roman" w:hAnsi="Times New Roman" w:cs="Times New Roman"/>
            <w:rPrChange w:id="2684" w:author="Simon Brandl" w:date="2020-06-01T21:02:00Z">
              <w:rPr>
                <w:rFonts w:ascii="Times New Roman" w:hAnsi="Times New Roman" w:cs="Times New Roman"/>
              </w:rPr>
            </w:rPrChange>
          </w:rPr>
          <w:t>Coryogalops</w:t>
        </w:r>
        <w:proofErr w:type="spellEnd"/>
        <w:r w:rsidRPr="008478E0">
          <w:rPr>
            <w:rFonts w:ascii="Times New Roman" w:hAnsi="Times New Roman" w:cs="Times New Roman"/>
            <w:rPrChange w:id="2685" w:author="Simon Brandl" w:date="2020-06-01T21:02:00Z">
              <w:rPr>
                <w:rFonts w:ascii="Times New Roman" w:hAnsi="Times New Roman" w:cs="Times New Roman"/>
              </w:rPr>
            </w:rPrChange>
          </w:rPr>
          <w:t xml:space="preserve"> (Perciformes: </w:t>
        </w:r>
        <w:proofErr w:type="spellStart"/>
        <w:r w:rsidRPr="008478E0">
          <w:rPr>
            <w:rFonts w:ascii="Times New Roman" w:hAnsi="Times New Roman" w:cs="Times New Roman"/>
            <w:rPrChange w:id="2686" w:author="Simon Brandl" w:date="2020-06-01T21:02:00Z">
              <w:rPr>
                <w:rFonts w:ascii="Times New Roman" w:hAnsi="Times New Roman" w:cs="Times New Roman"/>
              </w:rPr>
            </w:rPrChange>
          </w:rPr>
          <w:t>Gobiidae</w:t>
        </w:r>
        <w:proofErr w:type="spellEnd"/>
        <w:r w:rsidRPr="008478E0">
          <w:rPr>
            <w:rFonts w:ascii="Times New Roman" w:hAnsi="Times New Roman" w:cs="Times New Roman"/>
            <w:rPrChange w:id="2687" w:author="Simon Brandl" w:date="2020-06-01T21:02:00Z">
              <w:rPr>
                <w:rFonts w:ascii="Times New Roman" w:hAnsi="Times New Roman" w:cs="Times New Roman"/>
              </w:rPr>
            </w:rPrChange>
          </w:rPr>
          <w:t xml:space="preserve">) from the Red Sea. </w:t>
        </w:r>
        <w:proofErr w:type="spellStart"/>
        <w:r w:rsidRPr="008478E0">
          <w:rPr>
            <w:rFonts w:ascii="Times New Roman" w:hAnsi="Times New Roman" w:cs="Times New Roman"/>
            <w:i/>
            <w:iCs/>
            <w:rPrChange w:id="2688" w:author="Simon Brandl" w:date="2020-06-01T21:02:00Z">
              <w:rPr>
                <w:rFonts w:ascii="Times New Roman" w:hAnsi="Times New Roman" w:cs="Times New Roman"/>
                <w:i/>
                <w:iCs/>
              </w:rPr>
            </w:rPrChange>
          </w:rPr>
          <w:t>Zootaxa</w:t>
        </w:r>
        <w:proofErr w:type="spellEnd"/>
        <w:r w:rsidRPr="008478E0">
          <w:rPr>
            <w:rFonts w:ascii="Times New Roman" w:hAnsi="Times New Roman" w:cs="Times New Roman"/>
            <w:rPrChange w:id="268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690" w:author="Simon Brandl" w:date="2020-06-01T21:02:00Z">
              <w:rPr>
                <w:rFonts w:ascii="Times New Roman" w:hAnsi="Times New Roman" w:cs="Times New Roman"/>
                <w:b/>
                <w:bCs/>
              </w:rPr>
            </w:rPrChange>
          </w:rPr>
          <w:t>3881</w:t>
        </w:r>
        <w:r w:rsidRPr="008478E0">
          <w:rPr>
            <w:rFonts w:ascii="Times New Roman" w:hAnsi="Times New Roman" w:cs="Times New Roman"/>
            <w:rPrChange w:id="2691" w:author="Simon Brandl" w:date="2020-06-01T21:02:00Z">
              <w:rPr>
                <w:rFonts w:ascii="Times New Roman" w:hAnsi="Times New Roman" w:cs="Times New Roman"/>
              </w:rPr>
            </w:rPrChange>
          </w:rPr>
          <w:t>, 513–531 (2014).</w:t>
        </w:r>
      </w:ins>
    </w:p>
    <w:p w14:paraId="2D103CE6" w14:textId="77777777" w:rsidR="008478E0" w:rsidRPr="008478E0" w:rsidRDefault="008478E0" w:rsidP="008478E0">
      <w:pPr>
        <w:pStyle w:val="Bibliography"/>
        <w:rPr>
          <w:ins w:id="2692" w:author="Simon Brandl" w:date="2020-06-01T21:02:00Z"/>
          <w:rFonts w:ascii="Times New Roman" w:hAnsi="Times New Roman" w:cs="Times New Roman"/>
          <w:rPrChange w:id="2693" w:author="Simon Brandl" w:date="2020-06-01T21:02:00Z">
            <w:rPr>
              <w:ins w:id="2694" w:author="Simon Brandl" w:date="2020-06-01T21:02:00Z"/>
              <w:rFonts w:ascii="Times New Roman" w:hAnsi="Times New Roman" w:cs="Times New Roman"/>
            </w:rPr>
          </w:rPrChange>
        </w:rPr>
        <w:pPrChange w:id="2695" w:author="Simon Brandl" w:date="2020-06-01T21:02:00Z">
          <w:pPr>
            <w:widowControl w:val="0"/>
            <w:autoSpaceDE w:val="0"/>
            <w:autoSpaceDN w:val="0"/>
            <w:adjustRightInd w:val="0"/>
          </w:pPr>
        </w:pPrChange>
      </w:pPr>
      <w:ins w:id="2696" w:author="Simon Brandl" w:date="2020-06-01T21:02:00Z">
        <w:r w:rsidRPr="008478E0">
          <w:rPr>
            <w:rFonts w:ascii="Times New Roman" w:hAnsi="Times New Roman" w:cs="Times New Roman"/>
            <w:rPrChange w:id="2697" w:author="Simon Brandl" w:date="2020-06-01T21:02:00Z">
              <w:rPr>
                <w:rFonts w:ascii="Times New Roman" w:hAnsi="Times New Roman" w:cs="Times New Roman"/>
              </w:rPr>
            </w:rPrChange>
          </w:rPr>
          <w:t>84.</w:t>
        </w:r>
        <w:r w:rsidRPr="008478E0">
          <w:rPr>
            <w:rFonts w:ascii="Times New Roman" w:hAnsi="Times New Roman" w:cs="Times New Roman"/>
            <w:rPrChange w:id="269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699" w:author="Simon Brandl" w:date="2020-06-01T21:02:00Z">
              <w:rPr>
                <w:rFonts w:ascii="Times New Roman" w:hAnsi="Times New Roman" w:cs="Times New Roman"/>
              </w:rPr>
            </w:rPrChange>
          </w:rPr>
          <w:t>Rishworth</w:t>
        </w:r>
        <w:proofErr w:type="spellEnd"/>
        <w:r w:rsidRPr="008478E0">
          <w:rPr>
            <w:rFonts w:ascii="Times New Roman" w:hAnsi="Times New Roman" w:cs="Times New Roman"/>
            <w:rPrChange w:id="2700" w:author="Simon Brandl" w:date="2020-06-01T21:02:00Z">
              <w:rPr>
                <w:rFonts w:ascii="Times New Roman" w:hAnsi="Times New Roman" w:cs="Times New Roman"/>
              </w:rPr>
            </w:rPrChange>
          </w:rPr>
          <w:t xml:space="preserve"> GM, Strydom NA &amp; </w:t>
        </w:r>
        <w:proofErr w:type="spellStart"/>
        <w:r w:rsidRPr="008478E0">
          <w:rPr>
            <w:rFonts w:ascii="Times New Roman" w:hAnsi="Times New Roman" w:cs="Times New Roman"/>
            <w:rPrChange w:id="2701" w:author="Simon Brandl" w:date="2020-06-01T21:02:00Z">
              <w:rPr>
                <w:rFonts w:ascii="Times New Roman" w:hAnsi="Times New Roman" w:cs="Times New Roman"/>
              </w:rPr>
            </w:rPrChange>
          </w:rPr>
          <w:t>Perissinotto</w:t>
        </w:r>
        <w:proofErr w:type="spellEnd"/>
        <w:r w:rsidRPr="008478E0">
          <w:rPr>
            <w:rFonts w:ascii="Times New Roman" w:hAnsi="Times New Roman" w:cs="Times New Roman"/>
            <w:rPrChange w:id="2702" w:author="Simon Brandl" w:date="2020-06-01T21:02:00Z">
              <w:rPr>
                <w:rFonts w:ascii="Times New Roman" w:hAnsi="Times New Roman" w:cs="Times New Roman"/>
              </w:rPr>
            </w:rPrChange>
          </w:rPr>
          <w:t xml:space="preserve"> R. Fishes associated with living stromatolite communities in </w:t>
        </w:r>
        <w:proofErr w:type="spellStart"/>
        <w:r w:rsidRPr="008478E0">
          <w:rPr>
            <w:rFonts w:ascii="Times New Roman" w:hAnsi="Times New Roman" w:cs="Times New Roman"/>
            <w:rPrChange w:id="2703" w:author="Simon Brandl" w:date="2020-06-01T21:02:00Z">
              <w:rPr>
                <w:rFonts w:ascii="Times New Roman" w:hAnsi="Times New Roman" w:cs="Times New Roman"/>
              </w:rPr>
            </w:rPrChange>
          </w:rPr>
          <w:t>peritidal</w:t>
        </w:r>
        <w:proofErr w:type="spellEnd"/>
        <w:r w:rsidRPr="008478E0">
          <w:rPr>
            <w:rFonts w:ascii="Times New Roman" w:hAnsi="Times New Roman" w:cs="Times New Roman"/>
            <w:rPrChange w:id="2704" w:author="Simon Brandl" w:date="2020-06-01T21:02:00Z">
              <w:rPr>
                <w:rFonts w:ascii="Times New Roman" w:hAnsi="Times New Roman" w:cs="Times New Roman"/>
              </w:rPr>
            </w:rPrChange>
          </w:rPr>
          <w:t xml:space="preserve"> pools: predators, recruits and ecological traps. </w:t>
        </w:r>
        <w:r w:rsidRPr="008478E0">
          <w:rPr>
            <w:rFonts w:ascii="Times New Roman" w:hAnsi="Times New Roman" w:cs="Times New Roman"/>
            <w:i/>
            <w:iCs/>
            <w:rPrChange w:id="2705" w:author="Simon Brandl" w:date="2020-06-01T21:02:00Z">
              <w:rPr>
                <w:rFonts w:ascii="Times New Roman" w:hAnsi="Times New Roman" w:cs="Times New Roman"/>
                <w:i/>
                <w:iCs/>
              </w:rPr>
            </w:rPrChange>
          </w:rPr>
          <w:t xml:space="preserve">Mar </w:t>
        </w:r>
        <w:proofErr w:type="spellStart"/>
        <w:r w:rsidRPr="008478E0">
          <w:rPr>
            <w:rFonts w:ascii="Times New Roman" w:hAnsi="Times New Roman" w:cs="Times New Roman"/>
            <w:i/>
            <w:iCs/>
            <w:rPrChange w:id="2706" w:author="Simon Brandl" w:date="2020-06-01T21:02:00Z">
              <w:rPr>
                <w:rFonts w:ascii="Times New Roman" w:hAnsi="Times New Roman" w:cs="Times New Roman"/>
                <w:i/>
                <w:iCs/>
              </w:rPr>
            </w:rPrChange>
          </w:rPr>
          <w:t>Ecol</w:t>
        </w:r>
        <w:proofErr w:type="spellEnd"/>
        <w:r w:rsidRPr="008478E0">
          <w:rPr>
            <w:rFonts w:ascii="Times New Roman" w:hAnsi="Times New Roman" w:cs="Times New Roman"/>
            <w:i/>
            <w:iCs/>
            <w:rPrChange w:id="2707" w:author="Simon Brandl" w:date="2020-06-01T21:02:00Z">
              <w:rPr>
                <w:rFonts w:ascii="Times New Roman" w:hAnsi="Times New Roman" w:cs="Times New Roman"/>
                <w:i/>
                <w:iCs/>
              </w:rPr>
            </w:rPrChange>
          </w:rPr>
          <w:t xml:space="preserve"> Prog Ser</w:t>
        </w:r>
        <w:r w:rsidRPr="008478E0">
          <w:rPr>
            <w:rFonts w:ascii="Times New Roman" w:hAnsi="Times New Roman" w:cs="Times New Roman"/>
            <w:rPrChange w:id="270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709" w:author="Simon Brandl" w:date="2020-06-01T21:02:00Z">
              <w:rPr>
                <w:rFonts w:ascii="Times New Roman" w:hAnsi="Times New Roman" w:cs="Times New Roman"/>
                <w:b/>
                <w:bCs/>
              </w:rPr>
            </w:rPrChange>
          </w:rPr>
          <w:t>580</w:t>
        </w:r>
        <w:r w:rsidRPr="008478E0">
          <w:rPr>
            <w:rFonts w:ascii="Times New Roman" w:hAnsi="Times New Roman" w:cs="Times New Roman"/>
            <w:rPrChange w:id="2710" w:author="Simon Brandl" w:date="2020-06-01T21:02:00Z">
              <w:rPr>
                <w:rFonts w:ascii="Times New Roman" w:hAnsi="Times New Roman" w:cs="Times New Roman"/>
              </w:rPr>
            </w:rPrChange>
          </w:rPr>
          <w:t>, 153–167 (2017).</w:t>
        </w:r>
      </w:ins>
    </w:p>
    <w:p w14:paraId="62FD0411" w14:textId="77777777" w:rsidR="008478E0" w:rsidRPr="008478E0" w:rsidRDefault="008478E0" w:rsidP="008478E0">
      <w:pPr>
        <w:pStyle w:val="Bibliography"/>
        <w:rPr>
          <w:ins w:id="2711" w:author="Simon Brandl" w:date="2020-06-01T21:02:00Z"/>
          <w:rFonts w:ascii="Times New Roman" w:hAnsi="Times New Roman" w:cs="Times New Roman"/>
          <w:rPrChange w:id="2712" w:author="Simon Brandl" w:date="2020-06-01T21:02:00Z">
            <w:rPr>
              <w:ins w:id="2713" w:author="Simon Brandl" w:date="2020-06-01T21:02:00Z"/>
              <w:rFonts w:ascii="Times New Roman" w:hAnsi="Times New Roman" w:cs="Times New Roman"/>
            </w:rPr>
          </w:rPrChange>
        </w:rPr>
        <w:pPrChange w:id="2714" w:author="Simon Brandl" w:date="2020-06-01T21:02:00Z">
          <w:pPr>
            <w:widowControl w:val="0"/>
            <w:autoSpaceDE w:val="0"/>
            <w:autoSpaceDN w:val="0"/>
            <w:adjustRightInd w:val="0"/>
          </w:pPr>
        </w:pPrChange>
      </w:pPr>
      <w:ins w:id="2715" w:author="Simon Brandl" w:date="2020-06-01T21:02:00Z">
        <w:r w:rsidRPr="008478E0">
          <w:rPr>
            <w:rFonts w:ascii="Times New Roman" w:hAnsi="Times New Roman" w:cs="Times New Roman"/>
            <w:rPrChange w:id="2716" w:author="Simon Brandl" w:date="2020-06-01T21:02:00Z">
              <w:rPr>
                <w:rFonts w:ascii="Times New Roman" w:hAnsi="Times New Roman" w:cs="Times New Roman"/>
              </w:rPr>
            </w:rPrChange>
          </w:rPr>
          <w:t>85.</w:t>
        </w:r>
        <w:r w:rsidRPr="008478E0">
          <w:rPr>
            <w:rFonts w:ascii="Times New Roman" w:hAnsi="Times New Roman" w:cs="Times New Roman"/>
            <w:rPrChange w:id="2717" w:author="Simon Brandl" w:date="2020-06-01T21:02:00Z">
              <w:rPr>
                <w:rFonts w:ascii="Times New Roman" w:hAnsi="Times New Roman" w:cs="Times New Roman"/>
              </w:rPr>
            </w:rPrChange>
          </w:rPr>
          <w:tab/>
          <w:t xml:space="preserve">Munday, P. L. &amp; Jones, G. P. The ecological implications of small body size among coral-reef fishes. </w:t>
        </w:r>
        <w:proofErr w:type="spellStart"/>
        <w:r w:rsidRPr="008478E0">
          <w:rPr>
            <w:rFonts w:ascii="Times New Roman" w:hAnsi="Times New Roman" w:cs="Times New Roman"/>
            <w:i/>
            <w:iCs/>
            <w:rPrChange w:id="2718" w:author="Simon Brandl" w:date="2020-06-01T21:02:00Z">
              <w:rPr>
                <w:rFonts w:ascii="Times New Roman" w:hAnsi="Times New Roman" w:cs="Times New Roman"/>
                <w:i/>
                <w:iCs/>
              </w:rPr>
            </w:rPrChange>
          </w:rPr>
          <w:t>Oceanogr</w:t>
        </w:r>
        <w:proofErr w:type="spellEnd"/>
        <w:r w:rsidRPr="008478E0">
          <w:rPr>
            <w:rFonts w:ascii="Times New Roman" w:hAnsi="Times New Roman" w:cs="Times New Roman"/>
            <w:i/>
            <w:iCs/>
            <w:rPrChange w:id="2719" w:author="Simon Brandl" w:date="2020-06-01T21:02:00Z">
              <w:rPr>
                <w:rFonts w:ascii="Times New Roman" w:hAnsi="Times New Roman" w:cs="Times New Roman"/>
                <w:i/>
                <w:iCs/>
              </w:rPr>
            </w:rPrChange>
          </w:rPr>
          <w:t xml:space="preserve"> Mar Biol </w:t>
        </w:r>
        <w:proofErr w:type="spellStart"/>
        <w:r w:rsidRPr="008478E0">
          <w:rPr>
            <w:rFonts w:ascii="Times New Roman" w:hAnsi="Times New Roman" w:cs="Times New Roman"/>
            <w:i/>
            <w:iCs/>
            <w:rPrChange w:id="2720" w:author="Simon Brandl" w:date="2020-06-01T21:02:00Z">
              <w:rPr>
                <w:rFonts w:ascii="Times New Roman" w:hAnsi="Times New Roman" w:cs="Times New Roman"/>
                <w:i/>
                <w:iCs/>
              </w:rPr>
            </w:rPrChange>
          </w:rPr>
          <w:t>Annu</w:t>
        </w:r>
        <w:proofErr w:type="spellEnd"/>
        <w:r w:rsidRPr="008478E0">
          <w:rPr>
            <w:rFonts w:ascii="Times New Roman" w:hAnsi="Times New Roman" w:cs="Times New Roman"/>
            <w:i/>
            <w:iCs/>
            <w:rPrChange w:id="2721" w:author="Simon Brandl" w:date="2020-06-01T21:02:00Z">
              <w:rPr>
                <w:rFonts w:ascii="Times New Roman" w:hAnsi="Times New Roman" w:cs="Times New Roman"/>
                <w:i/>
                <w:iCs/>
              </w:rPr>
            </w:rPrChange>
          </w:rPr>
          <w:t xml:space="preserve"> Rev</w:t>
        </w:r>
        <w:r w:rsidRPr="008478E0">
          <w:rPr>
            <w:rFonts w:ascii="Times New Roman" w:hAnsi="Times New Roman" w:cs="Times New Roman"/>
            <w:rPrChange w:id="2722"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723" w:author="Simon Brandl" w:date="2020-06-01T21:02:00Z">
              <w:rPr>
                <w:rFonts w:ascii="Times New Roman" w:hAnsi="Times New Roman" w:cs="Times New Roman"/>
                <w:b/>
                <w:bCs/>
              </w:rPr>
            </w:rPrChange>
          </w:rPr>
          <w:t>36</w:t>
        </w:r>
        <w:r w:rsidRPr="008478E0">
          <w:rPr>
            <w:rFonts w:ascii="Times New Roman" w:hAnsi="Times New Roman" w:cs="Times New Roman"/>
            <w:rPrChange w:id="2724" w:author="Simon Brandl" w:date="2020-06-01T21:02:00Z">
              <w:rPr>
                <w:rFonts w:ascii="Times New Roman" w:hAnsi="Times New Roman" w:cs="Times New Roman"/>
              </w:rPr>
            </w:rPrChange>
          </w:rPr>
          <w:t>, 373–411 (1998).</w:t>
        </w:r>
      </w:ins>
    </w:p>
    <w:p w14:paraId="1F91E914" w14:textId="77777777" w:rsidR="008478E0" w:rsidRPr="008478E0" w:rsidRDefault="008478E0" w:rsidP="008478E0">
      <w:pPr>
        <w:pStyle w:val="Bibliography"/>
        <w:rPr>
          <w:ins w:id="2725" w:author="Simon Brandl" w:date="2020-06-01T21:02:00Z"/>
          <w:rFonts w:ascii="Times New Roman" w:hAnsi="Times New Roman" w:cs="Times New Roman"/>
          <w:rPrChange w:id="2726" w:author="Simon Brandl" w:date="2020-06-01T21:02:00Z">
            <w:rPr>
              <w:ins w:id="2727" w:author="Simon Brandl" w:date="2020-06-01T21:02:00Z"/>
              <w:rFonts w:ascii="Times New Roman" w:hAnsi="Times New Roman" w:cs="Times New Roman"/>
            </w:rPr>
          </w:rPrChange>
        </w:rPr>
        <w:pPrChange w:id="2728" w:author="Simon Brandl" w:date="2020-06-01T21:02:00Z">
          <w:pPr>
            <w:widowControl w:val="0"/>
            <w:autoSpaceDE w:val="0"/>
            <w:autoSpaceDN w:val="0"/>
            <w:adjustRightInd w:val="0"/>
          </w:pPr>
        </w:pPrChange>
      </w:pPr>
      <w:ins w:id="2729" w:author="Simon Brandl" w:date="2020-06-01T21:02:00Z">
        <w:r w:rsidRPr="008478E0">
          <w:rPr>
            <w:rFonts w:ascii="Times New Roman" w:hAnsi="Times New Roman" w:cs="Times New Roman"/>
            <w:rPrChange w:id="2730" w:author="Simon Brandl" w:date="2020-06-01T21:02:00Z">
              <w:rPr>
                <w:rFonts w:ascii="Times New Roman" w:hAnsi="Times New Roman" w:cs="Times New Roman"/>
              </w:rPr>
            </w:rPrChange>
          </w:rPr>
          <w:t>86.</w:t>
        </w:r>
        <w:r w:rsidRPr="008478E0">
          <w:rPr>
            <w:rFonts w:ascii="Times New Roman" w:hAnsi="Times New Roman" w:cs="Times New Roman"/>
            <w:rPrChange w:id="2731"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732" w:author="Simon Brandl" w:date="2020-06-01T21:02:00Z">
              <w:rPr>
                <w:rFonts w:ascii="Times New Roman" w:hAnsi="Times New Roman" w:cs="Times New Roman"/>
              </w:rPr>
            </w:rPrChange>
          </w:rPr>
          <w:t>Sandblom</w:t>
        </w:r>
        <w:proofErr w:type="spellEnd"/>
        <w:r w:rsidRPr="008478E0">
          <w:rPr>
            <w:rFonts w:ascii="Times New Roman" w:hAnsi="Times New Roman" w:cs="Times New Roman"/>
            <w:rPrChange w:id="2733" w:author="Simon Brandl" w:date="2020-06-01T21:02:00Z">
              <w:rPr>
                <w:rFonts w:ascii="Times New Roman" w:hAnsi="Times New Roman" w:cs="Times New Roman"/>
              </w:rPr>
            </w:rPrChange>
          </w:rPr>
          <w:t xml:space="preserve">, E. </w:t>
        </w:r>
        <w:r w:rsidRPr="008478E0">
          <w:rPr>
            <w:rFonts w:ascii="Times New Roman" w:hAnsi="Times New Roman" w:cs="Times New Roman"/>
            <w:i/>
            <w:iCs/>
            <w:rPrChange w:id="2734" w:author="Simon Brandl" w:date="2020-06-01T21:02:00Z">
              <w:rPr>
                <w:rFonts w:ascii="Times New Roman" w:hAnsi="Times New Roman" w:cs="Times New Roman"/>
                <w:i/>
                <w:iCs/>
              </w:rPr>
            </w:rPrChange>
          </w:rPr>
          <w:t>et al.</w:t>
        </w:r>
        <w:r w:rsidRPr="008478E0">
          <w:rPr>
            <w:rFonts w:ascii="Times New Roman" w:hAnsi="Times New Roman" w:cs="Times New Roman"/>
            <w:rPrChange w:id="2735" w:author="Simon Brandl" w:date="2020-06-01T21:02:00Z">
              <w:rPr>
                <w:rFonts w:ascii="Times New Roman" w:hAnsi="Times New Roman" w:cs="Times New Roman"/>
              </w:rPr>
            </w:rPrChange>
          </w:rPr>
          <w:t xml:space="preserve"> Physiological constraints to climate warming in fish follow principles of plastic floors and concrete ceilings. </w:t>
        </w:r>
        <w:r w:rsidRPr="008478E0">
          <w:rPr>
            <w:rFonts w:ascii="Times New Roman" w:hAnsi="Times New Roman" w:cs="Times New Roman"/>
            <w:i/>
            <w:iCs/>
            <w:rPrChange w:id="2736" w:author="Simon Brandl" w:date="2020-06-01T21:02:00Z">
              <w:rPr>
                <w:rFonts w:ascii="Times New Roman" w:hAnsi="Times New Roman" w:cs="Times New Roman"/>
                <w:i/>
                <w:iCs/>
              </w:rPr>
            </w:rPrChange>
          </w:rPr>
          <w:t>Nature communications</w:t>
        </w:r>
        <w:r w:rsidRPr="008478E0">
          <w:rPr>
            <w:rFonts w:ascii="Times New Roman" w:hAnsi="Times New Roman" w:cs="Times New Roman"/>
            <w:rPrChange w:id="2737"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738" w:author="Simon Brandl" w:date="2020-06-01T21:02:00Z">
              <w:rPr>
                <w:rFonts w:ascii="Times New Roman" w:hAnsi="Times New Roman" w:cs="Times New Roman"/>
                <w:b/>
                <w:bCs/>
              </w:rPr>
            </w:rPrChange>
          </w:rPr>
          <w:t>7</w:t>
        </w:r>
        <w:r w:rsidRPr="008478E0">
          <w:rPr>
            <w:rFonts w:ascii="Times New Roman" w:hAnsi="Times New Roman" w:cs="Times New Roman"/>
            <w:rPrChange w:id="2739" w:author="Simon Brandl" w:date="2020-06-01T21:02:00Z">
              <w:rPr>
                <w:rFonts w:ascii="Times New Roman" w:hAnsi="Times New Roman" w:cs="Times New Roman"/>
              </w:rPr>
            </w:rPrChange>
          </w:rPr>
          <w:t>, 11447 (2016).</w:t>
        </w:r>
      </w:ins>
    </w:p>
    <w:p w14:paraId="3BA76322" w14:textId="77777777" w:rsidR="008478E0" w:rsidRPr="008478E0" w:rsidRDefault="008478E0" w:rsidP="008478E0">
      <w:pPr>
        <w:pStyle w:val="Bibliography"/>
        <w:rPr>
          <w:ins w:id="2740" w:author="Simon Brandl" w:date="2020-06-01T21:02:00Z"/>
          <w:rFonts w:ascii="Times New Roman" w:hAnsi="Times New Roman" w:cs="Times New Roman"/>
          <w:rPrChange w:id="2741" w:author="Simon Brandl" w:date="2020-06-01T21:02:00Z">
            <w:rPr>
              <w:ins w:id="2742" w:author="Simon Brandl" w:date="2020-06-01T21:02:00Z"/>
              <w:rFonts w:ascii="Times New Roman" w:hAnsi="Times New Roman" w:cs="Times New Roman"/>
            </w:rPr>
          </w:rPrChange>
        </w:rPr>
        <w:pPrChange w:id="2743" w:author="Simon Brandl" w:date="2020-06-01T21:02:00Z">
          <w:pPr>
            <w:widowControl w:val="0"/>
            <w:autoSpaceDE w:val="0"/>
            <w:autoSpaceDN w:val="0"/>
            <w:adjustRightInd w:val="0"/>
          </w:pPr>
        </w:pPrChange>
      </w:pPr>
      <w:ins w:id="2744" w:author="Simon Brandl" w:date="2020-06-01T21:02:00Z">
        <w:r w:rsidRPr="008478E0">
          <w:rPr>
            <w:rFonts w:ascii="Times New Roman" w:hAnsi="Times New Roman" w:cs="Times New Roman"/>
            <w:rPrChange w:id="2745" w:author="Simon Brandl" w:date="2020-06-01T21:02:00Z">
              <w:rPr>
                <w:rFonts w:ascii="Times New Roman" w:hAnsi="Times New Roman" w:cs="Times New Roman"/>
              </w:rPr>
            </w:rPrChange>
          </w:rPr>
          <w:lastRenderedPageBreak/>
          <w:t>87.</w:t>
        </w:r>
        <w:r w:rsidRPr="008478E0">
          <w:rPr>
            <w:rFonts w:ascii="Times New Roman" w:hAnsi="Times New Roman" w:cs="Times New Roman"/>
            <w:rPrChange w:id="2746"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747" w:author="Simon Brandl" w:date="2020-06-01T21:02:00Z">
              <w:rPr>
                <w:rFonts w:ascii="Times New Roman" w:hAnsi="Times New Roman" w:cs="Times New Roman"/>
              </w:rPr>
            </w:rPrChange>
          </w:rPr>
          <w:t>Norin</w:t>
        </w:r>
        <w:proofErr w:type="spellEnd"/>
        <w:r w:rsidRPr="008478E0">
          <w:rPr>
            <w:rFonts w:ascii="Times New Roman" w:hAnsi="Times New Roman" w:cs="Times New Roman"/>
            <w:rPrChange w:id="2748" w:author="Simon Brandl" w:date="2020-06-01T21:02:00Z">
              <w:rPr>
                <w:rFonts w:ascii="Times New Roman" w:hAnsi="Times New Roman" w:cs="Times New Roman"/>
              </w:rPr>
            </w:rPrChange>
          </w:rPr>
          <w:t xml:space="preserve">, T. &amp; Metcalfe, N. B. Ecological and evolutionary consequences of metabolic rate plasticity in response to environmental change. </w:t>
        </w:r>
        <w:r w:rsidRPr="008478E0">
          <w:rPr>
            <w:rFonts w:ascii="Times New Roman" w:hAnsi="Times New Roman" w:cs="Times New Roman"/>
            <w:i/>
            <w:iCs/>
            <w:rPrChange w:id="2749" w:author="Simon Brandl" w:date="2020-06-01T21:02:00Z">
              <w:rPr>
                <w:rFonts w:ascii="Times New Roman" w:hAnsi="Times New Roman" w:cs="Times New Roman"/>
                <w:i/>
                <w:iCs/>
              </w:rPr>
            </w:rPrChange>
          </w:rPr>
          <w:t>Philosophical Transactions of the Royal Society B</w:t>
        </w:r>
        <w:r w:rsidRPr="008478E0">
          <w:rPr>
            <w:rFonts w:ascii="Times New Roman" w:hAnsi="Times New Roman" w:cs="Times New Roman"/>
            <w:rPrChange w:id="2750"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751" w:author="Simon Brandl" w:date="2020-06-01T21:02:00Z">
              <w:rPr>
                <w:rFonts w:ascii="Times New Roman" w:hAnsi="Times New Roman" w:cs="Times New Roman"/>
                <w:b/>
                <w:bCs/>
              </w:rPr>
            </w:rPrChange>
          </w:rPr>
          <w:t>374</w:t>
        </w:r>
        <w:r w:rsidRPr="008478E0">
          <w:rPr>
            <w:rFonts w:ascii="Times New Roman" w:hAnsi="Times New Roman" w:cs="Times New Roman"/>
            <w:rPrChange w:id="2752" w:author="Simon Brandl" w:date="2020-06-01T21:02:00Z">
              <w:rPr>
                <w:rFonts w:ascii="Times New Roman" w:hAnsi="Times New Roman" w:cs="Times New Roman"/>
              </w:rPr>
            </w:rPrChange>
          </w:rPr>
          <w:t>, 20180180 (2019).</w:t>
        </w:r>
      </w:ins>
    </w:p>
    <w:p w14:paraId="1F92D20A" w14:textId="77777777" w:rsidR="008478E0" w:rsidRPr="008478E0" w:rsidRDefault="008478E0" w:rsidP="008478E0">
      <w:pPr>
        <w:pStyle w:val="Bibliography"/>
        <w:rPr>
          <w:ins w:id="2753" w:author="Simon Brandl" w:date="2020-06-01T21:02:00Z"/>
          <w:rFonts w:ascii="Times New Roman" w:hAnsi="Times New Roman" w:cs="Times New Roman"/>
          <w:rPrChange w:id="2754" w:author="Simon Brandl" w:date="2020-06-01T21:02:00Z">
            <w:rPr>
              <w:ins w:id="2755" w:author="Simon Brandl" w:date="2020-06-01T21:02:00Z"/>
              <w:rFonts w:ascii="Times New Roman" w:hAnsi="Times New Roman" w:cs="Times New Roman"/>
            </w:rPr>
          </w:rPrChange>
        </w:rPr>
        <w:pPrChange w:id="2756" w:author="Simon Brandl" w:date="2020-06-01T21:02:00Z">
          <w:pPr>
            <w:widowControl w:val="0"/>
            <w:autoSpaceDE w:val="0"/>
            <w:autoSpaceDN w:val="0"/>
            <w:adjustRightInd w:val="0"/>
          </w:pPr>
        </w:pPrChange>
      </w:pPr>
      <w:ins w:id="2757" w:author="Simon Brandl" w:date="2020-06-01T21:02:00Z">
        <w:r w:rsidRPr="008478E0">
          <w:rPr>
            <w:rFonts w:ascii="Times New Roman" w:hAnsi="Times New Roman" w:cs="Times New Roman"/>
            <w:rPrChange w:id="2758" w:author="Simon Brandl" w:date="2020-06-01T21:02:00Z">
              <w:rPr>
                <w:rFonts w:ascii="Times New Roman" w:hAnsi="Times New Roman" w:cs="Times New Roman"/>
              </w:rPr>
            </w:rPrChange>
          </w:rPr>
          <w:t>88.</w:t>
        </w:r>
        <w:r w:rsidRPr="008478E0">
          <w:rPr>
            <w:rFonts w:ascii="Times New Roman" w:hAnsi="Times New Roman" w:cs="Times New Roman"/>
            <w:rPrChange w:id="2759" w:author="Simon Brandl" w:date="2020-06-01T21:02:00Z">
              <w:rPr>
                <w:rFonts w:ascii="Times New Roman" w:hAnsi="Times New Roman" w:cs="Times New Roman"/>
              </w:rPr>
            </w:rPrChange>
          </w:rPr>
          <w:tab/>
          <w:t xml:space="preserve">Sheldon, K. S., Yang, S. &amp; Tewksbury, J. J. Climate change and community </w:t>
        </w:r>
        <w:proofErr w:type="gramStart"/>
        <w:r w:rsidRPr="008478E0">
          <w:rPr>
            <w:rFonts w:ascii="Times New Roman" w:hAnsi="Times New Roman" w:cs="Times New Roman"/>
            <w:rPrChange w:id="2760" w:author="Simon Brandl" w:date="2020-06-01T21:02:00Z">
              <w:rPr>
                <w:rFonts w:ascii="Times New Roman" w:hAnsi="Times New Roman" w:cs="Times New Roman"/>
              </w:rPr>
            </w:rPrChange>
          </w:rPr>
          <w:t>disassembly:</w:t>
        </w:r>
        <w:proofErr w:type="gramEnd"/>
        <w:r w:rsidRPr="008478E0">
          <w:rPr>
            <w:rFonts w:ascii="Times New Roman" w:hAnsi="Times New Roman" w:cs="Times New Roman"/>
            <w:rPrChange w:id="2761" w:author="Simon Brandl" w:date="2020-06-01T21:02:00Z">
              <w:rPr>
                <w:rFonts w:ascii="Times New Roman" w:hAnsi="Times New Roman" w:cs="Times New Roman"/>
              </w:rPr>
            </w:rPrChange>
          </w:rPr>
          <w:t xml:space="preserve"> impacts of warming on tropical and temperate montane community structure. </w:t>
        </w:r>
        <w:r w:rsidRPr="008478E0">
          <w:rPr>
            <w:rFonts w:ascii="Times New Roman" w:hAnsi="Times New Roman" w:cs="Times New Roman"/>
            <w:i/>
            <w:iCs/>
            <w:rPrChange w:id="2762" w:author="Simon Brandl" w:date="2020-06-01T21:02:00Z">
              <w:rPr>
                <w:rFonts w:ascii="Times New Roman" w:hAnsi="Times New Roman" w:cs="Times New Roman"/>
                <w:i/>
                <w:iCs/>
              </w:rPr>
            </w:rPrChange>
          </w:rPr>
          <w:t>Ecology Letters</w:t>
        </w:r>
        <w:r w:rsidRPr="008478E0">
          <w:rPr>
            <w:rFonts w:ascii="Times New Roman" w:hAnsi="Times New Roman" w:cs="Times New Roman"/>
            <w:rPrChange w:id="2763"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764" w:author="Simon Brandl" w:date="2020-06-01T21:02:00Z">
              <w:rPr>
                <w:rFonts w:ascii="Times New Roman" w:hAnsi="Times New Roman" w:cs="Times New Roman"/>
                <w:b/>
                <w:bCs/>
              </w:rPr>
            </w:rPrChange>
          </w:rPr>
          <w:t>14</w:t>
        </w:r>
        <w:r w:rsidRPr="008478E0">
          <w:rPr>
            <w:rFonts w:ascii="Times New Roman" w:hAnsi="Times New Roman" w:cs="Times New Roman"/>
            <w:rPrChange w:id="2765" w:author="Simon Brandl" w:date="2020-06-01T21:02:00Z">
              <w:rPr>
                <w:rFonts w:ascii="Times New Roman" w:hAnsi="Times New Roman" w:cs="Times New Roman"/>
              </w:rPr>
            </w:rPrChange>
          </w:rPr>
          <w:t>, 1191–1200 (2011).</w:t>
        </w:r>
      </w:ins>
    </w:p>
    <w:p w14:paraId="5E90966F" w14:textId="77777777" w:rsidR="008478E0" w:rsidRPr="008478E0" w:rsidRDefault="008478E0" w:rsidP="008478E0">
      <w:pPr>
        <w:pStyle w:val="Bibliography"/>
        <w:rPr>
          <w:ins w:id="2766" w:author="Simon Brandl" w:date="2020-06-01T21:02:00Z"/>
          <w:rFonts w:ascii="Times New Roman" w:hAnsi="Times New Roman" w:cs="Times New Roman"/>
          <w:rPrChange w:id="2767" w:author="Simon Brandl" w:date="2020-06-01T21:02:00Z">
            <w:rPr>
              <w:ins w:id="2768" w:author="Simon Brandl" w:date="2020-06-01T21:02:00Z"/>
              <w:rFonts w:ascii="Times New Roman" w:hAnsi="Times New Roman" w:cs="Times New Roman"/>
            </w:rPr>
          </w:rPrChange>
        </w:rPr>
        <w:pPrChange w:id="2769" w:author="Simon Brandl" w:date="2020-06-01T21:02:00Z">
          <w:pPr>
            <w:widowControl w:val="0"/>
            <w:autoSpaceDE w:val="0"/>
            <w:autoSpaceDN w:val="0"/>
            <w:adjustRightInd w:val="0"/>
          </w:pPr>
        </w:pPrChange>
      </w:pPr>
      <w:ins w:id="2770" w:author="Simon Brandl" w:date="2020-06-01T21:02:00Z">
        <w:r w:rsidRPr="008478E0">
          <w:rPr>
            <w:rFonts w:ascii="Times New Roman" w:hAnsi="Times New Roman" w:cs="Times New Roman"/>
            <w:rPrChange w:id="2771" w:author="Simon Brandl" w:date="2020-06-01T21:02:00Z">
              <w:rPr>
                <w:rFonts w:ascii="Times New Roman" w:hAnsi="Times New Roman" w:cs="Times New Roman"/>
              </w:rPr>
            </w:rPrChange>
          </w:rPr>
          <w:t>89.</w:t>
        </w:r>
        <w:r w:rsidRPr="008478E0">
          <w:rPr>
            <w:rFonts w:ascii="Times New Roman" w:hAnsi="Times New Roman" w:cs="Times New Roman"/>
            <w:rPrChange w:id="2772" w:author="Simon Brandl" w:date="2020-06-01T21:02:00Z">
              <w:rPr>
                <w:rFonts w:ascii="Times New Roman" w:hAnsi="Times New Roman" w:cs="Times New Roman"/>
              </w:rPr>
            </w:rPrChange>
          </w:rPr>
          <w:tab/>
          <w:t xml:space="preserve">Crossland, C., Hatcher, B. &amp; Smith, S. Role of coral reefs in global ocean production. </w:t>
        </w:r>
        <w:r w:rsidRPr="008478E0">
          <w:rPr>
            <w:rFonts w:ascii="Times New Roman" w:hAnsi="Times New Roman" w:cs="Times New Roman"/>
            <w:i/>
            <w:iCs/>
            <w:rPrChange w:id="2773" w:author="Simon Brandl" w:date="2020-06-01T21:02:00Z">
              <w:rPr>
                <w:rFonts w:ascii="Times New Roman" w:hAnsi="Times New Roman" w:cs="Times New Roman"/>
                <w:i/>
                <w:iCs/>
              </w:rPr>
            </w:rPrChange>
          </w:rPr>
          <w:t>Coral reefs</w:t>
        </w:r>
        <w:r w:rsidRPr="008478E0">
          <w:rPr>
            <w:rFonts w:ascii="Times New Roman" w:hAnsi="Times New Roman" w:cs="Times New Roman"/>
            <w:rPrChange w:id="277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775" w:author="Simon Brandl" w:date="2020-06-01T21:02:00Z">
              <w:rPr>
                <w:rFonts w:ascii="Times New Roman" w:hAnsi="Times New Roman" w:cs="Times New Roman"/>
                <w:b/>
                <w:bCs/>
              </w:rPr>
            </w:rPrChange>
          </w:rPr>
          <w:t>10</w:t>
        </w:r>
        <w:r w:rsidRPr="008478E0">
          <w:rPr>
            <w:rFonts w:ascii="Times New Roman" w:hAnsi="Times New Roman" w:cs="Times New Roman"/>
            <w:rPrChange w:id="2776" w:author="Simon Brandl" w:date="2020-06-01T21:02:00Z">
              <w:rPr>
                <w:rFonts w:ascii="Times New Roman" w:hAnsi="Times New Roman" w:cs="Times New Roman"/>
              </w:rPr>
            </w:rPrChange>
          </w:rPr>
          <w:t>, 55–64 (1991).</w:t>
        </w:r>
      </w:ins>
    </w:p>
    <w:p w14:paraId="6BE80121" w14:textId="77777777" w:rsidR="008478E0" w:rsidRPr="008478E0" w:rsidRDefault="008478E0" w:rsidP="008478E0">
      <w:pPr>
        <w:pStyle w:val="Bibliography"/>
        <w:rPr>
          <w:ins w:id="2777" w:author="Simon Brandl" w:date="2020-06-01T21:02:00Z"/>
          <w:rFonts w:ascii="Times New Roman" w:hAnsi="Times New Roman" w:cs="Times New Roman"/>
          <w:rPrChange w:id="2778" w:author="Simon Brandl" w:date="2020-06-01T21:02:00Z">
            <w:rPr>
              <w:ins w:id="2779" w:author="Simon Brandl" w:date="2020-06-01T21:02:00Z"/>
              <w:rFonts w:ascii="Times New Roman" w:hAnsi="Times New Roman" w:cs="Times New Roman"/>
            </w:rPr>
          </w:rPrChange>
        </w:rPr>
        <w:pPrChange w:id="2780" w:author="Simon Brandl" w:date="2020-06-01T21:02:00Z">
          <w:pPr>
            <w:widowControl w:val="0"/>
            <w:autoSpaceDE w:val="0"/>
            <w:autoSpaceDN w:val="0"/>
            <w:adjustRightInd w:val="0"/>
          </w:pPr>
        </w:pPrChange>
      </w:pPr>
      <w:ins w:id="2781" w:author="Simon Brandl" w:date="2020-06-01T21:02:00Z">
        <w:r w:rsidRPr="008478E0">
          <w:rPr>
            <w:rFonts w:ascii="Times New Roman" w:hAnsi="Times New Roman" w:cs="Times New Roman"/>
            <w:rPrChange w:id="2782" w:author="Simon Brandl" w:date="2020-06-01T21:02:00Z">
              <w:rPr>
                <w:rFonts w:ascii="Times New Roman" w:hAnsi="Times New Roman" w:cs="Times New Roman"/>
              </w:rPr>
            </w:rPrChange>
          </w:rPr>
          <w:t>90.</w:t>
        </w:r>
        <w:r w:rsidRPr="008478E0">
          <w:rPr>
            <w:rFonts w:ascii="Times New Roman" w:hAnsi="Times New Roman" w:cs="Times New Roman"/>
            <w:rPrChange w:id="2783" w:author="Simon Brandl" w:date="2020-06-01T21:02:00Z">
              <w:rPr>
                <w:rFonts w:ascii="Times New Roman" w:hAnsi="Times New Roman" w:cs="Times New Roman"/>
              </w:rPr>
            </w:rPrChange>
          </w:rPr>
          <w:tab/>
          <w:t xml:space="preserve">Gove, J. M. </w:t>
        </w:r>
        <w:r w:rsidRPr="008478E0">
          <w:rPr>
            <w:rFonts w:ascii="Times New Roman" w:hAnsi="Times New Roman" w:cs="Times New Roman"/>
            <w:i/>
            <w:iCs/>
            <w:rPrChange w:id="2784" w:author="Simon Brandl" w:date="2020-06-01T21:02:00Z">
              <w:rPr>
                <w:rFonts w:ascii="Times New Roman" w:hAnsi="Times New Roman" w:cs="Times New Roman"/>
                <w:i/>
                <w:iCs/>
              </w:rPr>
            </w:rPrChange>
          </w:rPr>
          <w:t>et al.</w:t>
        </w:r>
        <w:r w:rsidRPr="008478E0">
          <w:rPr>
            <w:rFonts w:ascii="Times New Roman" w:hAnsi="Times New Roman" w:cs="Times New Roman"/>
            <w:rPrChange w:id="2785" w:author="Simon Brandl" w:date="2020-06-01T21:02:00Z">
              <w:rPr>
                <w:rFonts w:ascii="Times New Roman" w:hAnsi="Times New Roman" w:cs="Times New Roman"/>
              </w:rPr>
            </w:rPrChange>
          </w:rPr>
          <w:t xml:space="preserve"> Near-island biological hotspots in barren ocean basins. </w:t>
        </w:r>
        <w:r w:rsidRPr="008478E0">
          <w:rPr>
            <w:rFonts w:ascii="Times New Roman" w:hAnsi="Times New Roman" w:cs="Times New Roman"/>
            <w:i/>
            <w:iCs/>
            <w:rPrChange w:id="2786" w:author="Simon Brandl" w:date="2020-06-01T21:02:00Z">
              <w:rPr>
                <w:rFonts w:ascii="Times New Roman" w:hAnsi="Times New Roman" w:cs="Times New Roman"/>
                <w:i/>
                <w:iCs/>
              </w:rPr>
            </w:rPrChange>
          </w:rPr>
          <w:t>Nature communications</w:t>
        </w:r>
        <w:r w:rsidRPr="008478E0">
          <w:rPr>
            <w:rFonts w:ascii="Times New Roman" w:hAnsi="Times New Roman" w:cs="Times New Roman"/>
            <w:rPrChange w:id="2787"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788" w:author="Simon Brandl" w:date="2020-06-01T21:02:00Z">
              <w:rPr>
                <w:rFonts w:ascii="Times New Roman" w:hAnsi="Times New Roman" w:cs="Times New Roman"/>
                <w:b/>
                <w:bCs/>
              </w:rPr>
            </w:rPrChange>
          </w:rPr>
          <w:t>7</w:t>
        </w:r>
        <w:r w:rsidRPr="008478E0">
          <w:rPr>
            <w:rFonts w:ascii="Times New Roman" w:hAnsi="Times New Roman" w:cs="Times New Roman"/>
            <w:rPrChange w:id="2789" w:author="Simon Brandl" w:date="2020-06-01T21:02:00Z">
              <w:rPr>
                <w:rFonts w:ascii="Times New Roman" w:hAnsi="Times New Roman" w:cs="Times New Roman"/>
              </w:rPr>
            </w:rPrChange>
          </w:rPr>
          <w:t>, 10581 (2016).</w:t>
        </w:r>
      </w:ins>
    </w:p>
    <w:p w14:paraId="3E8042E7" w14:textId="77777777" w:rsidR="008478E0" w:rsidRPr="008478E0" w:rsidRDefault="008478E0" w:rsidP="008478E0">
      <w:pPr>
        <w:pStyle w:val="Bibliography"/>
        <w:rPr>
          <w:ins w:id="2790" w:author="Simon Brandl" w:date="2020-06-01T21:02:00Z"/>
          <w:rFonts w:ascii="Times New Roman" w:hAnsi="Times New Roman" w:cs="Times New Roman"/>
          <w:rPrChange w:id="2791" w:author="Simon Brandl" w:date="2020-06-01T21:02:00Z">
            <w:rPr>
              <w:ins w:id="2792" w:author="Simon Brandl" w:date="2020-06-01T21:02:00Z"/>
              <w:rFonts w:ascii="Times New Roman" w:hAnsi="Times New Roman" w:cs="Times New Roman"/>
            </w:rPr>
          </w:rPrChange>
        </w:rPr>
        <w:pPrChange w:id="2793" w:author="Simon Brandl" w:date="2020-06-01T21:02:00Z">
          <w:pPr>
            <w:widowControl w:val="0"/>
            <w:autoSpaceDE w:val="0"/>
            <w:autoSpaceDN w:val="0"/>
            <w:adjustRightInd w:val="0"/>
          </w:pPr>
        </w:pPrChange>
      </w:pPr>
      <w:ins w:id="2794" w:author="Simon Brandl" w:date="2020-06-01T21:02:00Z">
        <w:r w:rsidRPr="008478E0">
          <w:rPr>
            <w:rFonts w:ascii="Times New Roman" w:hAnsi="Times New Roman" w:cs="Times New Roman"/>
            <w:rPrChange w:id="2795" w:author="Simon Brandl" w:date="2020-06-01T21:02:00Z">
              <w:rPr>
                <w:rFonts w:ascii="Times New Roman" w:hAnsi="Times New Roman" w:cs="Times New Roman"/>
              </w:rPr>
            </w:rPrChange>
          </w:rPr>
          <w:t>91.</w:t>
        </w:r>
        <w:r w:rsidRPr="008478E0">
          <w:rPr>
            <w:rFonts w:ascii="Times New Roman" w:hAnsi="Times New Roman" w:cs="Times New Roman"/>
            <w:rPrChange w:id="2796" w:author="Simon Brandl" w:date="2020-06-01T21:02:00Z">
              <w:rPr>
                <w:rFonts w:ascii="Times New Roman" w:hAnsi="Times New Roman" w:cs="Times New Roman"/>
              </w:rPr>
            </w:rPrChange>
          </w:rPr>
          <w:tab/>
          <w:t xml:space="preserve">De </w:t>
        </w:r>
        <w:proofErr w:type="spellStart"/>
        <w:r w:rsidRPr="008478E0">
          <w:rPr>
            <w:rFonts w:ascii="Times New Roman" w:hAnsi="Times New Roman" w:cs="Times New Roman"/>
            <w:rPrChange w:id="2797" w:author="Simon Brandl" w:date="2020-06-01T21:02:00Z">
              <w:rPr>
                <w:rFonts w:ascii="Times New Roman" w:hAnsi="Times New Roman" w:cs="Times New Roman"/>
              </w:rPr>
            </w:rPrChange>
          </w:rPr>
          <w:t>Goeij</w:t>
        </w:r>
        <w:proofErr w:type="spellEnd"/>
        <w:r w:rsidRPr="008478E0">
          <w:rPr>
            <w:rFonts w:ascii="Times New Roman" w:hAnsi="Times New Roman" w:cs="Times New Roman"/>
            <w:rPrChange w:id="2798" w:author="Simon Brandl" w:date="2020-06-01T21:02:00Z">
              <w:rPr>
                <w:rFonts w:ascii="Times New Roman" w:hAnsi="Times New Roman" w:cs="Times New Roman"/>
              </w:rPr>
            </w:rPrChange>
          </w:rPr>
          <w:t xml:space="preserve">, J. M. </w:t>
        </w:r>
        <w:r w:rsidRPr="008478E0">
          <w:rPr>
            <w:rFonts w:ascii="Times New Roman" w:hAnsi="Times New Roman" w:cs="Times New Roman"/>
            <w:i/>
            <w:iCs/>
            <w:rPrChange w:id="2799" w:author="Simon Brandl" w:date="2020-06-01T21:02:00Z">
              <w:rPr>
                <w:rFonts w:ascii="Times New Roman" w:hAnsi="Times New Roman" w:cs="Times New Roman"/>
                <w:i/>
                <w:iCs/>
              </w:rPr>
            </w:rPrChange>
          </w:rPr>
          <w:t>et al.</w:t>
        </w:r>
        <w:r w:rsidRPr="008478E0">
          <w:rPr>
            <w:rFonts w:ascii="Times New Roman" w:hAnsi="Times New Roman" w:cs="Times New Roman"/>
            <w:rPrChange w:id="2800" w:author="Simon Brandl" w:date="2020-06-01T21:02:00Z">
              <w:rPr>
                <w:rFonts w:ascii="Times New Roman" w:hAnsi="Times New Roman" w:cs="Times New Roman"/>
              </w:rPr>
            </w:rPrChange>
          </w:rPr>
          <w:t xml:space="preserve"> Surviving in a marine desert: the sponge loop retains resources within coral reefs. </w:t>
        </w:r>
        <w:r w:rsidRPr="008478E0">
          <w:rPr>
            <w:rFonts w:ascii="Times New Roman" w:hAnsi="Times New Roman" w:cs="Times New Roman"/>
            <w:i/>
            <w:iCs/>
            <w:rPrChange w:id="2801" w:author="Simon Brandl" w:date="2020-06-01T21:02:00Z">
              <w:rPr>
                <w:rFonts w:ascii="Times New Roman" w:hAnsi="Times New Roman" w:cs="Times New Roman"/>
                <w:i/>
                <w:iCs/>
              </w:rPr>
            </w:rPrChange>
          </w:rPr>
          <w:t>Science</w:t>
        </w:r>
        <w:r w:rsidRPr="008478E0">
          <w:rPr>
            <w:rFonts w:ascii="Times New Roman" w:hAnsi="Times New Roman" w:cs="Times New Roman"/>
            <w:rPrChange w:id="2802"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803" w:author="Simon Brandl" w:date="2020-06-01T21:02:00Z">
              <w:rPr>
                <w:rFonts w:ascii="Times New Roman" w:hAnsi="Times New Roman" w:cs="Times New Roman"/>
                <w:b/>
                <w:bCs/>
              </w:rPr>
            </w:rPrChange>
          </w:rPr>
          <w:t>342</w:t>
        </w:r>
        <w:r w:rsidRPr="008478E0">
          <w:rPr>
            <w:rFonts w:ascii="Times New Roman" w:hAnsi="Times New Roman" w:cs="Times New Roman"/>
            <w:rPrChange w:id="2804" w:author="Simon Brandl" w:date="2020-06-01T21:02:00Z">
              <w:rPr>
                <w:rFonts w:ascii="Times New Roman" w:hAnsi="Times New Roman" w:cs="Times New Roman"/>
              </w:rPr>
            </w:rPrChange>
          </w:rPr>
          <w:t>, 108–110 (2013).</w:t>
        </w:r>
      </w:ins>
    </w:p>
    <w:p w14:paraId="599371C1" w14:textId="77777777" w:rsidR="008478E0" w:rsidRPr="008478E0" w:rsidRDefault="008478E0" w:rsidP="008478E0">
      <w:pPr>
        <w:pStyle w:val="Bibliography"/>
        <w:rPr>
          <w:ins w:id="2805" w:author="Simon Brandl" w:date="2020-06-01T21:02:00Z"/>
          <w:rFonts w:ascii="Times New Roman" w:hAnsi="Times New Roman" w:cs="Times New Roman"/>
          <w:rPrChange w:id="2806" w:author="Simon Brandl" w:date="2020-06-01T21:02:00Z">
            <w:rPr>
              <w:ins w:id="2807" w:author="Simon Brandl" w:date="2020-06-01T21:02:00Z"/>
              <w:rFonts w:ascii="Times New Roman" w:hAnsi="Times New Roman" w:cs="Times New Roman"/>
            </w:rPr>
          </w:rPrChange>
        </w:rPr>
        <w:pPrChange w:id="2808" w:author="Simon Brandl" w:date="2020-06-01T21:02:00Z">
          <w:pPr>
            <w:widowControl w:val="0"/>
            <w:autoSpaceDE w:val="0"/>
            <w:autoSpaceDN w:val="0"/>
            <w:adjustRightInd w:val="0"/>
          </w:pPr>
        </w:pPrChange>
      </w:pPr>
      <w:ins w:id="2809" w:author="Simon Brandl" w:date="2020-06-01T21:02:00Z">
        <w:r w:rsidRPr="008478E0">
          <w:rPr>
            <w:rFonts w:ascii="Times New Roman" w:hAnsi="Times New Roman" w:cs="Times New Roman"/>
            <w:rPrChange w:id="2810" w:author="Simon Brandl" w:date="2020-06-01T21:02:00Z">
              <w:rPr>
                <w:rFonts w:ascii="Times New Roman" w:hAnsi="Times New Roman" w:cs="Times New Roman"/>
              </w:rPr>
            </w:rPrChange>
          </w:rPr>
          <w:t>92.</w:t>
        </w:r>
        <w:r w:rsidRPr="008478E0">
          <w:rPr>
            <w:rFonts w:ascii="Times New Roman" w:hAnsi="Times New Roman" w:cs="Times New Roman"/>
            <w:rPrChange w:id="2811" w:author="Simon Brandl" w:date="2020-06-01T21:02:00Z">
              <w:rPr>
                <w:rFonts w:ascii="Times New Roman" w:hAnsi="Times New Roman" w:cs="Times New Roman"/>
              </w:rPr>
            </w:rPrChange>
          </w:rPr>
          <w:tab/>
          <w:t xml:space="preserve">Wild, C. </w:t>
        </w:r>
        <w:r w:rsidRPr="008478E0">
          <w:rPr>
            <w:rFonts w:ascii="Times New Roman" w:hAnsi="Times New Roman" w:cs="Times New Roman"/>
            <w:i/>
            <w:iCs/>
            <w:rPrChange w:id="2812" w:author="Simon Brandl" w:date="2020-06-01T21:02:00Z">
              <w:rPr>
                <w:rFonts w:ascii="Times New Roman" w:hAnsi="Times New Roman" w:cs="Times New Roman"/>
                <w:i/>
                <w:iCs/>
              </w:rPr>
            </w:rPrChange>
          </w:rPr>
          <w:t>et al.</w:t>
        </w:r>
        <w:r w:rsidRPr="008478E0">
          <w:rPr>
            <w:rFonts w:ascii="Times New Roman" w:hAnsi="Times New Roman" w:cs="Times New Roman"/>
            <w:rPrChange w:id="2813" w:author="Simon Brandl" w:date="2020-06-01T21:02:00Z">
              <w:rPr>
                <w:rFonts w:ascii="Times New Roman" w:hAnsi="Times New Roman" w:cs="Times New Roman"/>
              </w:rPr>
            </w:rPrChange>
          </w:rPr>
          <w:t xml:space="preserve"> Coral mucus functions as an energy carrier and particle trap in the reef ecosystem. </w:t>
        </w:r>
        <w:r w:rsidRPr="008478E0">
          <w:rPr>
            <w:rFonts w:ascii="Times New Roman" w:hAnsi="Times New Roman" w:cs="Times New Roman"/>
            <w:i/>
            <w:iCs/>
            <w:rPrChange w:id="2814" w:author="Simon Brandl" w:date="2020-06-01T21:02:00Z">
              <w:rPr>
                <w:rFonts w:ascii="Times New Roman" w:hAnsi="Times New Roman" w:cs="Times New Roman"/>
                <w:i/>
                <w:iCs/>
              </w:rPr>
            </w:rPrChange>
          </w:rPr>
          <w:t>Nature</w:t>
        </w:r>
        <w:r w:rsidRPr="008478E0">
          <w:rPr>
            <w:rFonts w:ascii="Times New Roman" w:hAnsi="Times New Roman" w:cs="Times New Roman"/>
            <w:rPrChange w:id="2815"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816" w:author="Simon Brandl" w:date="2020-06-01T21:02:00Z">
              <w:rPr>
                <w:rFonts w:ascii="Times New Roman" w:hAnsi="Times New Roman" w:cs="Times New Roman"/>
                <w:b/>
                <w:bCs/>
              </w:rPr>
            </w:rPrChange>
          </w:rPr>
          <w:t>428</w:t>
        </w:r>
        <w:r w:rsidRPr="008478E0">
          <w:rPr>
            <w:rFonts w:ascii="Times New Roman" w:hAnsi="Times New Roman" w:cs="Times New Roman"/>
            <w:rPrChange w:id="2817" w:author="Simon Brandl" w:date="2020-06-01T21:02:00Z">
              <w:rPr>
                <w:rFonts w:ascii="Times New Roman" w:hAnsi="Times New Roman" w:cs="Times New Roman"/>
              </w:rPr>
            </w:rPrChange>
          </w:rPr>
          <w:t>, 66–70 (2004).</w:t>
        </w:r>
      </w:ins>
    </w:p>
    <w:p w14:paraId="087FF127" w14:textId="77777777" w:rsidR="008478E0" w:rsidRPr="008478E0" w:rsidRDefault="008478E0" w:rsidP="008478E0">
      <w:pPr>
        <w:pStyle w:val="Bibliography"/>
        <w:rPr>
          <w:ins w:id="2818" w:author="Simon Brandl" w:date="2020-06-01T21:02:00Z"/>
          <w:rFonts w:ascii="Times New Roman" w:hAnsi="Times New Roman" w:cs="Times New Roman"/>
          <w:rPrChange w:id="2819" w:author="Simon Brandl" w:date="2020-06-01T21:02:00Z">
            <w:rPr>
              <w:ins w:id="2820" w:author="Simon Brandl" w:date="2020-06-01T21:02:00Z"/>
              <w:rFonts w:ascii="Times New Roman" w:hAnsi="Times New Roman" w:cs="Times New Roman"/>
            </w:rPr>
          </w:rPrChange>
        </w:rPr>
        <w:pPrChange w:id="2821" w:author="Simon Brandl" w:date="2020-06-01T21:02:00Z">
          <w:pPr>
            <w:widowControl w:val="0"/>
            <w:autoSpaceDE w:val="0"/>
            <w:autoSpaceDN w:val="0"/>
            <w:adjustRightInd w:val="0"/>
          </w:pPr>
        </w:pPrChange>
      </w:pPr>
      <w:ins w:id="2822" w:author="Simon Brandl" w:date="2020-06-01T21:02:00Z">
        <w:r w:rsidRPr="008478E0">
          <w:rPr>
            <w:rFonts w:ascii="Times New Roman" w:hAnsi="Times New Roman" w:cs="Times New Roman"/>
            <w:rPrChange w:id="2823" w:author="Simon Brandl" w:date="2020-06-01T21:02:00Z">
              <w:rPr>
                <w:rFonts w:ascii="Times New Roman" w:hAnsi="Times New Roman" w:cs="Times New Roman"/>
              </w:rPr>
            </w:rPrChange>
          </w:rPr>
          <w:t>93.</w:t>
        </w:r>
        <w:r w:rsidRPr="008478E0">
          <w:rPr>
            <w:rFonts w:ascii="Times New Roman" w:hAnsi="Times New Roman" w:cs="Times New Roman"/>
            <w:rPrChange w:id="2824"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825" w:author="Simon Brandl" w:date="2020-06-01T21:02:00Z">
              <w:rPr>
                <w:rFonts w:ascii="Times New Roman" w:hAnsi="Times New Roman" w:cs="Times New Roman"/>
              </w:rPr>
            </w:rPrChange>
          </w:rPr>
          <w:t>Hamner</w:t>
        </w:r>
        <w:proofErr w:type="spellEnd"/>
        <w:r w:rsidRPr="008478E0">
          <w:rPr>
            <w:rFonts w:ascii="Times New Roman" w:hAnsi="Times New Roman" w:cs="Times New Roman"/>
            <w:rPrChange w:id="2826" w:author="Simon Brandl" w:date="2020-06-01T21:02:00Z">
              <w:rPr>
                <w:rFonts w:ascii="Times New Roman" w:hAnsi="Times New Roman" w:cs="Times New Roman"/>
              </w:rPr>
            </w:rPrChange>
          </w:rPr>
          <w:t xml:space="preserve">, W., Jones, M., Carleton, J., </w:t>
        </w:r>
        <w:proofErr w:type="spellStart"/>
        <w:r w:rsidRPr="008478E0">
          <w:rPr>
            <w:rFonts w:ascii="Times New Roman" w:hAnsi="Times New Roman" w:cs="Times New Roman"/>
            <w:rPrChange w:id="2827" w:author="Simon Brandl" w:date="2020-06-01T21:02:00Z">
              <w:rPr>
                <w:rFonts w:ascii="Times New Roman" w:hAnsi="Times New Roman" w:cs="Times New Roman"/>
              </w:rPr>
            </w:rPrChange>
          </w:rPr>
          <w:t>Hauri</w:t>
        </w:r>
        <w:proofErr w:type="spellEnd"/>
        <w:r w:rsidRPr="008478E0">
          <w:rPr>
            <w:rFonts w:ascii="Times New Roman" w:hAnsi="Times New Roman" w:cs="Times New Roman"/>
            <w:rPrChange w:id="2828" w:author="Simon Brandl" w:date="2020-06-01T21:02:00Z">
              <w:rPr>
                <w:rFonts w:ascii="Times New Roman" w:hAnsi="Times New Roman" w:cs="Times New Roman"/>
              </w:rPr>
            </w:rPrChange>
          </w:rPr>
          <w:t xml:space="preserve">, I. &amp; Williams, D. M. Zooplankton, planktivorous fish, and water currents on a windward reef face: Great Barrier Reef, Australia. </w:t>
        </w:r>
        <w:r w:rsidRPr="008478E0">
          <w:rPr>
            <w:rFonts w:ascii="Times New Roman" w:hAnsi="Times New Roman" w:cs="Times New Roman"/>
            <w:i/>
            <w:iCs/>
            <w:rPrChange w:id="2829" w:author="Simon Brandl" w:date="2020-06-01T21:02:00Z">
              <w:rPr>
                <w:rFonts w:ascii="Times New Roman" w:hAnsi="Times New Roman" w:cs="Times New Roman"/>
                <w:i/>
                <w:iCs/>
              </w:rPr>
            </w:rPrChange>
          </w:rPr>
          <w:t>Bulletin of Marine Science</w:t>
        </w:r>
        <w:r w:rsidRPr="008478E0">
          <w:rPr>
            <w:rFonts w:ascii="Times New Roman" w:hAnsi="Times New Roman" w:cs="Times New Roman"/>
            <w:rPrChange w:id="2830"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831" w:author="Simon Brandl" w:date="2020-06-01T21:02:00Z">
              <w:rPr>
                <w:rFonts w:ascii="Times New Roman" w:hAnsi="Times New Roman" w:cs="Times New Roman"/>
                <w:b/>
                <w:bCs/>
              </w:rPr>
            </w:rPrChange>
          </w:rPr>
          <w:t>42</w:t>
        </w:r>
        <w:r w:rsidRPr="008478E0">
          <w:rPr>
            <w:rFonts w:ascii="Times New Roman" w:hAnsi="Times New Roman" w:cs="Times New Roman"/>
            <w:rPrChange w:id="2832" w:author="Simon Brandl" w:date="2020-06-01T21:02:00Z">
              <w:rPr>
                <w:rFonts w:ascii="Times New Roman" w:hAnsi="Times New Roman" w:cs="Times New Roman"/>
              </w:rPr>
            </w:rPrChange>
          </w:rPr>
          <w:t>, 459–479 (1988).</w:t>
        </w:r>
      </w:ins>
    </w:p>
    <w:p w14:paraId="2F531832" w14:textId="77777777" w:rsidR="008478E0" w:rsidRPr="008478E0" w:rsidRDefault="008478E0" w:rsidP="008478E0">
      <w:pPr>
        <w:pStyle w:val="Bibliography"/>
        <w:rPr>
          <w:ins w:id="2833" w:author="Simon Brandl" w:date="2020-06-01T21:02:00Z"/>
          <w:rFonts w:ascii="Times New Roman" w:hAnsi="Times New Roman" w:cs="Times New Roman"/>
          <w:rPrChange w:id="2834" w:author="Simon Brandl" w:date="2020-06-01T21:02:00Z">
            <w:rPr>
              <w:ins w:id="2835" w:author="Simon Brandl" w:date="2020-06-01T21:02:00Z"/>
              <w:rFonts w:ascii="Times New Roman" w:hAnsi="Times New Roman" w:cs="Times New Roman"/>
            </w:rPr>
          </w:rPrChange>
        </w:rPr>
        <w:pPrChange w:id="2836" w:author="Simon Brandl" w:date="2020-06-01T21:02:00Z">
          <w:pPr>
            <w:widowControl w:val="0"/>
            <w:autoSpaceDE w:val="0"/>
            <w:autoSpaceDN w:val="0"/>
            <w:adjustRightInd w:val="0"/>
          </w:pPr>
        </w:pPrChange>
      </w:pPr>
      <w:ins w:id="2837" w:author="Simon Brandl" w:date="2020-06-01T21:02:00Z">
        <w:r w:rsidRPr="008478E0">
          <w:rPr>
            <w:rFonts w:ascii="Times New Roman" w:hAnsi="Times New Roman" w:cs="Times New Roman"/>
            <w:rPrChange w:id="2838" w:author="Simon Brandl" w:date="2020-06-01T21:02:00Z">
              <w:rPr>
                <w:rFonts w:ascii="Times New Roman" w:hAnsi="Times New Roman" w:cs="Times New Roman"/>
              </w:rPr>
            </w:rPrChange>
          </w:rPr>
          <w:t>94.</w:t>
        </w:r>
        <w:r w:rsidRPr="008478E0">
          <w:rPr>
            <w:rFonts w:ascii="Times New Roman" w:hAnsi="Times New Roman" w:cs="Times New Roman"/>
            <w:rPrChange w:id="2839" w:author="Simon Brandl" w:date="2020-06-01T21:02:00Z">
              <w:rPr>
                <w:rFonts w:ascii="Times New Roman" w:hAnsi="Times New Roman" w:cs="Times New Roman"/>
              </w:rPr>
            </w:rPrChange>
          </w:rPr>
          <w:tab/>
          <w:t xml:space="preserve">Hatcher, B. G. Coral reef primary productivity: a beggar’s banquet. </w:t>
        </w:r>
        <w:r w:rsidRPr="008478E0">
          <w:rPr>
            <w:rFonts w:ascii="Times New Roman" w:hAnsi="Times New Roman" w:cs="Times New Roman"/>
            <w:i/>
            <w:iCs/>
            <w:rPrChange w:id="2840" w:author="Simon Brandl" w:date="2020-06-01T21:02:00Z">
              <w:rPr>
                <w:rFonts w:ascii="Times New Roman" w:hAnsi="Times New Roman" w:cs="Times New Roman"/>
                <w:i/>
                <w:iCs/>
              </w:rPr>
            </w:rPrChange>
          </w:rPr>
          <w:t>Trends in Ecology &amp; Evolution</w:t>
        </w:r>
        <w:r w:rsidRPr="008478E0">
          <w:rPr>
            <w:rFonts w:ascii="Times New Roman" w:hAnsi="Times New Roman" w:cs="Times New Roman"/>
            <w:rPrChange w:id="284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842" w:author="Simon Brandl" w:date="2020-06-01T21:02:00Z">
              <w:rPr>
                <w:rFonts w:ascii="Times New Roman" w:hAnsi="Times New Roman" w:cs="Times New Roman"/>
                <w:b/>
                <w:bCs/>
              </w:rPr>
            </w:rPrChange>
          </w:rPr>
          <w:t>3</w:t>
        </w:r>
        <w:r w:rsidRPr="008478E0">
          <w:rPr>
            <w:rFonts w:ascii="Times New Roman" w:hAnsi="Times New Roman" w:cs="Times New Roman"/>
            <w:rPrChange w:id="2843" w:author="Simon Brandl" w:date="2020-06-01T21:02:00Z">
              <w:rPr>
                <w:rFonts w:ascii="Times New Roman" w:hAnsi="Times New Roman" w:cs="Times New Roman"/>
              </w:rPr>
            </w:rPrChange>
          </w:rPr>
          <w:t>, 106–111 (1988).</w:t>
        </w:r>
      </w:ins>
    </w:p>
    <w:p w14:paraId="21D40464" w14:textId="77777777" w:rsidR="008478E0" w:rsidRPr="008478E0" w:rsidRDefault="008478E0" w:rsidP="008478E0">
      <w:pPr>
        <w:pStyle w:val="Bibliography"/>
        <w:rPr>
          <w:ins w:id="2844" w:author="Simon Brandl" w:date="2020-06-01T21:02:00Z"/>
          <w:rFonts w:ascii="Times New Roman" w:hAnsi="Times New Roman" w:cs="Times New Roman"/>
          <w:rPrChange w:id="2845" w:author="Simon Brandl" w:date="2020-06-01T21:02:00Z">
            <w:rPr>
              <w:ins w:id="2846" w:author="Simon Brandl" w:date="2020-06-01T21:02:00Z"/>
              <w:rFonts w:ascii="Times New Roman" w:hAnsi="Times New Roman" w:cs="Times New Roman"/>
            </w:rPr>
          </w:rPrChange>
        </w:rPr>
        <w:pPrChange w:id="2847" w:author="Simon Brandl" w:date="2020-06-01T21:02:00Z">
          <w:pPr>
            <w:widowControl w:val="0"/>
            <w:autoSpaceDE w:val="0"/>
            <w:autoSpaceDN w:val="0"/>
            <w:adjustRightInd w:val="0"/>
          </w:pPr>
        </w:pPrChange>
      </w:pPr>
      <w:ins w:id="2848" w:author="Simon Brandl" w:date="2020-06-01T21:02:00Z">
        <w:r w:rsidRPr="008478E0">
          <w:rPr>
            <w:rFonts w:ascii="Times New Roman" w:hAnsi="Times New Roman" w:cs="Times New Roman"/>
            <w:rPrChange w:id="2849" w:author="Simon Brandl" w:date="2020-06-01T21:02:00Z">
              <w:rPr>
                <w:rFonts w:ascii="Times New Roman" w:hAnsi="Times New Roman" w:cs="Times New Roman"/>
              </w:rPr>
            </w:rPrChange>
          </w:rPr>
          <w:t>95.</w:t>
        </w:r>
        <w:r w:rsidRPr="008478E0">
          <w:rPr>
            <w:rFonts w:ascii="Times New Roman" w:hAnsi="Times New Roman" w:cs="Times New Roman"/>
            <w:rPrChange w:id="2850" w:author="Simon Brandl" w:date="2020-06-01T21:02:00Z">
              <w:rPr>
                <w:rFonts w:ascii="Times New Roman" w:hAnsi="Times New Roman" w:cs="Times New Roman"/>
              </w:rPr>
            </w:rPrChange>
          </w:rPr>
          <w:tab/>
          <w:t xml:space="preserve">Bacon, P., Gurney, W., Jones, W., McLaren, I. &amp; </w:t>
        </w:r>
        <w:proofErr w:type="spellStart"/>
        <w:r w:rsidRPr="008478E0">
          <w:rPr>
            <w:rFonts w:ascii="Times New Roman" w:hAnsi="Times New Roman" w:cs="Times New Roman"/>
            <w:rPrChange w:id="2851" w:author="Simon Brandl" w:date="2020-06-01T21:02:00Z">
              <w:rPr>
                <w:rFonts w:ascii="Times New Roman" w:hAnsi="Times New Roman" w:cs="Times New Roman"/>
              </w:rPr>
            </w:rPrChange>
          </w:rPr>
          <w:t>Youngson</w:t>
        </w:r>
        <w:proofErr w:type="spellEnd"/>
        <w:r w:rsidRPr="008478E0">
          <w:rPr>
            <w:rFonts w:ascii="Times New Roman" w:hAnsi="Times New Roman" w:cs="Times New Roman"/>
            <w:rPrChange w:id="2852" w:author="Simon Brandl" w:date="2020-06-01T21:02:00Z">
              <w:rPr>
                <w:rFonts w:ascii="Times New Roman" w:hAnsi="Times New Roman" w:cs="Times New Roman"/>
              </w:rPr>
            </w:rPrChange>
          </w:rPr>
          <w:t xml:space="preserve">, A. Seasonal growth patterns of wild juvenile fish: partitioning variation among explanatory variables, based on individual growth trajectories of Atlantic salmon (Salmo </w:t>
        </w:r>
        <w:proofErr w:type="spellStart"/>
        <w:r w:rsidRPr="008478E0">
          <w:rPr>
            <w:rFonts w:ascii="Times New Roman" w:hAnsi="Times New Roman" w:cs="Times New Roman"/>
            <w:rPrChange w:id="2853" w:author="Simon Brandl" w:date="2020-06-01T21:02:00Z">
              <w:rPr>
                <w:rFonts w:ascii="Times New Roman" w:hAnsi="Times New Roman" w:cs="Times New Roman"/>
              </w:rPr>
            </w:rPrChange>
          </w:rPr>
          <w:t>salar</w:t>
        </w:r>
        <w:proofErr w:type="spellEnd"/>
        <w:r w:rsidRPr="008478E0">
          <w:rPr>
            <w:rFonts w:ascii="Times New Roman" w:hAnsi="Times New Roman" w:cs="Times New Roman"/>
            <w:rPrChange w:id="2854" w:author="Simon Brandl" w:date="2020-06-01T21:02:00Z">
              <w:rPr>
                <w:rFonts w:ascii="Times New Roman" w:hAnsi="Times New Roman" w:cs="Times New Roman"/>
              </w:rPr>
            </w:rPrChange>
          </w:rPr>
          <w:t xml:space="preserve">) </w:t>
        </w:r>
        <w:proofErr w:type="spellStart"/>
        <w:r w:rsidRPr="008478E0">
          <w:rPr>
            <w:rFonts w:ascii="Times New Roman" w:hAnsi="Times New Roman" w:cs="Times New Roman"/>
            <w:rPrChange w:id="2855" w:author="Simon Brandl" w:date="2020-06-01T21:02:00Z">
              <w:rPr>
                <w:rFonts w:ascii="Times New Roman" w:hAnsi="Times New Roman" w:cs="Times New Roman"/>
              </w:rPr>
            </w:rPrChange>
          </w:rPr>
          <w:t>parr</w:t>
        </w:r>
        <w:proofErr w:type="spellEnd"/>
        <w:r w:rsidRPr="008478E0">
          <w:rPr>
            <w:rFonts w:ascii="Times New Roman" w:hAnsi="Times New Roman" w:cs="Times New Roman"/>
            <w:rPrChange w:id="2856" w:author="Simon Brandl" w:date="2020-06-01T21:02:00Z">
              <w:rPr>
                <w:rFonts w:ascii="Times New Roman" w:hAnsi="Times New Roman" w:cs="Times New Roman"/>
              </w:rPr>
            </w:rPrChange>
          </w:rPr>
          <w:t xml:space="preserve">. </w:t>
        </w:r>
        <w:r w:rsidRPr="008478E0">
          <w:rPr>
            <w:rFonts w:ascii="Times New Roman" w:hAnsi="Times New Roman" w:cs="Times New Roman"/>
            <w:i/>
            <w:iCs/>
            <w:rPrChange w:id="2857" w:author="Simon Brandl" w:date="2020-06-01T21:02:00Z">
              <w:rPr>
                <w:rFonts w:ascii="Times New Roman" w:hAnsi="Times New Roman" w:cs="Times New Roman"/>
                <w:i/>
                <w:iCs/>
              </w:rPr>
            </w:rPrChange>
          </w:rPr>
          <w:t>Journal of Animal Ecology</w:t>
        </w:r>
        <w:r w:rsidRPr="008478E0">
          <w:rPr>
            <w:rFonts w:ascii="Times New Roman" w:hAnsi="Times New Roman" w:cs="Times New Roman"/>
            <w:rPrChange w:id="285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859" w:author="Simon Brandl" w:date="2020-06-01T21:02:00Z">
              <w:rPr>
                <w:rFonts w:ascii="Times New Roman" w:hAnsi="Times New Roman" w:cs="Times New Roman"/>
                <w:b/>
                <w:bCs/>
              </w:rPr>
            </w:rPrChange>
          </w:rPr>
          <w:t>74</w:t>
        </w:r>
        <w:r w:rsidRPr="008478E0">
          <w:rPr>
            <w:rFonts w:ascii="Times New Roman" w:hAnsi="Times New Roman" w:cs="Times New Roman"/>
            <w:rPrChange w:id="2860" w:author="Simon Brandl" w:date="2020-06-01T21:02:00Z">
              <w:rPr>
                <w:rFonts w:ascii="Times New Roman" w:hAnsi="Times New Roman" w:cs="Times New Roman"/>
              </w:rPr>
            </w:rPrChange>
          </w:rPr>
          <w:t>, 1–11 (2005).</w:t>
        </w:r>
      </w:ins>
    </w:p>
    <w:p w14:paraId="5DB93C14" w14:textId="77777777" w:rsidR="008478E0" w:rsidRPr="008478E0" w:rsidRDefault="008478E0" w:rsidP="008478E0">
      <w:pPr>
        <w:pStyle w:val="Bibliography"/>
        <w:rPr>
          <w:ins w:id="2861" w:author="Simon Brandl" w:date="2020-06-01T21:02:00Z"/>
          <w:rFonts w:ascii="Times New Roman" w:hAnsi="Times New Roman" w:cs="Times New Roman"/>
          <w:rPrChange w:id="2862" w:author="Simon Brandl" w:date="2020-06-01T21:02:00Z">
            <w:rPr>
              <w:ins w:id="2863" w:author="Simon Brandl" w:date="2020-06-01T21:02:00Z"/>
              <w:rFonts w:ascii="Times New Roman" w:hAnsi="Times New Roman" w:cs="Times New Roman"/>
            </w:rPr>
          </w:rPrChange>
        </w:rPr>
        <w:pPrChange w:id="2864" w:author="Simon Brandl" w:date="2020-06-01T21:02:00Z">
          <w:pPr>
            <w:widowControl w:val="0"/>
            <w:autoSpaceDE w:val="0"/>
            <w:autoSpaceDN w:val="0"/>
            <w:adjustRightInd w:val="0"/>
          </w:pPr>
        </w:pPrChange>
      </w:pPr>
      <w:ins w:id="2865" w:author="Simon Brandl" w:date="2020-06-01T21:02:00Z">
        <w:r w:rsidRPr="008478E0">
          <w:rPr>
            <w:rFonts w:ascii="Times New Roman" w:hAnsi="Times New Roman" w:cs="Times New Roman"/>
            <w:rPrChange w:id="2866" w:author="Simon Brandl" w:date="2020-06-01T21:02:00Z">
              <w:rPr>
                <w:rFonts w:ascii="Times New Roman" w:hAnsi="Times New Roman" w:cs="Times New Roman"/>
              </w:rPr>
            </w:rPrChange>
          </w:rPr>
          <w:lastRenderedPageBreak/>
          <w:t>96.</w:t>
        </w:r>
        <w:r w:rsidRPr="008478E0">
          <w:rPr>
            <w:rFonts w:ascii="Times New Roman" w:hAnsi="Times New Roman" w:cs="Times New Roman"/>
            <w:rPrChange w:id="2867" w:author="Simon Brandl" w:date="2020-06-01T21:02:00Z">
              <w:rPr>
                <w:rFonts w:ascii="Times New Roman" w:hAnsi="Times New Roman" w:cs="Times New Roman"/>
              </w:rPr>
            </w:rPrChange>
          </w:rPr>
          <w:tab/>
          <w:t xml:space="preserve">Coles, S. L. Coral species diversity and environmental factors in the Arabian Gulf and the Gulf of Oman: a comparison to the Indo-Pacific region. </w:t>
        </w:r>
        <w:r w:rsidRPr="008478E0">
          <w:rPr>
            <w:rFonts w:ascii="Times New Roman" w:hAnsi="Times New Roman" w:cs="Times New Roman"/>
            <w:i/>
            <w:iCs/>
            <w:rPrChange w:id="2868" w:author="Simon Brandl" w:date="2020-06-01T21:02:00Z">
              <w:rPr>
                <w:rFonts w:ascii="Times New Roman" w:hAnsi="Times New Roman" w:cs="Times New Roman"/>
                <w:i/>
                <w:iCs/>
              </w:rPr>
            </w:rPrChange>
          </w:rPr>
          <w:t>Atoll Research Bulletin</w:t>
        </w:r>
        <w:r w:rsidRPr="008478E0">
          <w:rPr>
            <w:rFonts w:ascii="Times New Roman" w:hAnsi="Times New Roman" w:cs="Times New Roman"/>
            <w:rPrChange w:id="2869" w:author="Simon Brandl" w:date="2020-06-01T21:02:00Z">
              <w:rPr>
                <w:rFonts w:ascii="Times New Roman" w:hAnsi="Times New Roman" w:cs="Times New Roman"/>
              </w:rPr>
            </w:rPrChange>
          </w:rPr>
          <w:t xml:space="preserve"> (2003).</w:t>
        </w:r>
      </w:ins>
    </w:p>
    <w:p w14:paraId="2642BD9C" w14:textId="77777777" w:rsidR="008478E0" w:rsidRPr="008478E0" w:rsidRDefault="008478E0" w:rsidP="008478E0">
      <w:pPr>
        <w:pStyle w:val="Bibliography"/>
        <w:rPr>
          <w:ins w:id="2870" w:author="Simon Brandl" w:date="2020-06-01T21:02:00Z"/>
          <w:rFonts w:ascii="Times New Roman" w:hAnsi="Times New Roman" w:cs="Times New Roman"/>
          <w:rPrChange w:id="2871" w:author="Simon Brandl" w:date="2020-06-01T21:02:00Z">
            <w:rPr>
              <w:ins w:id="2872" w:author="Simon Brandl" w:date="2020-06-01T21:02:00Z"/>
              <w:rFonts w:ascii="Times New Roman" w:hAnsi="Times New Roman" w:cs="Times New Roman"/>
            </w:rPr>
          </w:rPrChange>
        </w:rPr>
        <w:pPrChange w:id="2873" w:author="Simon Brandl" w:date="2020-06-01T21:02:00Z">
          <w:pPr>
            <w:widowControl w:val="0"/>
            <w:autoSpaceDE w:val="0"/>
            <w:autoSpaceDN w:val="0"/>
            <w:adjustRightInd w:val="0"/>
          </w:pPr>
        </w:pPrChange>
      </w:pPr>
      <w:ins w:id="2874" w:author="Simon Brandl" w:date="2020-06-01T21:02:00Z">
        <w:r w:rsidRPr="008478E0">
          <w:rPr>
            <w:rFonts w:ascii="Times New Roman" w:hAnsi="Times New Roman" w:cs="Times New Roman"/>
            <w:rPrChange w:id="2875" w:author="Simon Brandl" w:date="2020-06-01T21:02:00Z">
              <w:rPr>
                <w:rFonts w:ascii="Times New Roman" w:hAnsi="Times New Roman" w:cs="Times New Roman"/>
              </w:rPr>
            </w:rPrChange>
          </w:rPr>
          <w:t>97.</w:t>
        </w:r>
        <w:r w:rsidRPr="008478E0">
          <w:rPr>
            <w:rFonts w:ascii="Times New Roman" w:hAnsi="Times New Roman" w:cs="Times New Roman"/>
            <w:rPrChange w:id="2876"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877" w:author="Simon Brandl" w:date="2020-06-01T21:02:00Z">
              <w:rPr>
                <w:rFonts w:ascii="Times New Roman" w:hAnsi="Times New Roman" w:cs="Times New Roman"/>
              </w:rPr>
            </w:rPrChange>
          </w:rPr>
          <w:t>Morais</w:t>
        </w:r>
        <w:proofErr w:type="spellEnd"/>
        <w:r w:rsidRPr="008478E0">
          <w:rPr>
            <w:rFonts w:ascii="Times New Roman" w:hAnsi="Times New Roman" w:cs="Times New Roman"/>
            <w:rPrChange w:id="2878" w:author="Simon Brandl" w:date="2020-06-01T21:02:00Z">
              <w:rPr>
                <w:rFonts w:ascii="Times New Roman" w:hAnsi="Times New Roman" w:cs="Times New Roman"/>
              </w:rPr>
            </w:rPrChange>
          </w:rPr>
          <w:t xml:space="preserve">, R. A. &amp; Bellwood, D. R. Pelagic Subsidies Underpin Fish Productivity on a Degraded Coral Reef. </w:t>
        </w:r>
        <w:r w:rsidRPr="008478E0">
          <w:rPr>
            <w:rFonts w:ascii="Times New Roman" w:hAnsi="Times New Roman" w:cs="Times New Roman"/>
            <w:i/>
            <w:iCs/>
            <w:rPrChange w:id="2879" w:author="Simon Brandl" w:date="2020-06-01T21:02:00Z">
              <w:rPr>
                <w:rFonts w:ascii="Times New Roman" w:hAnsi="Times New Roman" w:cs="Times New Roman"/>
                <w:i/>
                <w:iCs/>
              </w:rPr>
            </w:rPrChange>
          </w:rPr>
          <w:t>Current Biology</w:t>
        </w:r>
        <w:r w:rsidRPr="008478E0">
          <w:rPr>
            <w:rFonts w:ascii="Times New Roman" w:hAnsi="Times New Roman" w:cs="Times New Roman"/>
            <w:rPrChange w:id="2880"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881" w:author="Simon Brandl" w:date="2020-06-01T21:02:00Z">
              <w:rPr>
                <w:rFonts w:ascii="Times New Roman" w:hAnsi="Times New Roman" w:cs="Times New Roman"/>
                <w:b/>
                <w:bCs/>
              </w:rPr>
            </w:rPrChange>
          </w:rPr>
          <w:t>29</w:t>
        </w:r>
        <w:r w:rsidRPr="008478E0">
          <w:rPr>
            <w:rFonts w:ascii="Times New Roman" w:hAnsi="Times New Roman" w:cs="Times New Roman"/>
            <w:rPrChange w:id="2882" w:author="Simon Brandl" w:date="2020-06-01T21:02:00Z">
              <w:rPr>
                <w:rFonts w:ascii="Times New Roman" w:hAnsi="Times New Roman" w:cs="Times New Roman"/>
              </w:rPr>
            </w:rPrChange>
          </w:rPr>
          <w:t>, 1521–1527 (2019).</w:t>
        </w:r>
      </w:ins>
    </w:p>
    <w:p w14:paraId="6970C430" w14:textId="77777777" w:rsidR="008478E0" w:rsidRPr="008478E0" w:rsidRDefault="008478E0" w:rsidP="008478E0">
      <w:pPr>
        <w:pStyle w:val="Bibliography"/>
        <w:rPr>
          <w:ins w:id="2883" w:author="Simon Brandl" w:date="2020-06-01T21:02:00Z"/>
          <w:rFonts w:ascii="Times New Roman" w:hAnsi="Times New Roman" w:cs="Times New Roman"/>
          <w:rPrChange w:id="2884" w:author="Simon Brandl" w:date="2020-06-01T21:02:00Z">
            <w:rPr>
              <w:ins w:id="2885" w:author="Simon Brandl" w:date="2020-06-01T21:02:00Z"/>
              <w:rFonts w:ascii="Times New Roman" w:hAnsi="Times New Roman" w:cs="Times New Roman"/>
            </w:rPr>
          </w:rPrChange>
        </w:rPr>
        <w:pPrChange w:id="2886" w:author="Simon Brandl" w:date="2020-06-01T21:02:00Z">
          <w:pPr>
            <w:widowControl w:val="0"/>
            <w:autoSpaceDE w:val="0"/>
            <w:autoSpaceDN w:val="0"/>
            <w:adjustRightInd w:val="0"/>
          </w:pPr>
        </w:pPrChange>
      </w:pPr>
      <w:ins w:id="2887" w:author="Simon Brandl" w:date="2020-06-01T21:02:00Z">
        <w:r w:rsidRPr="008478E0">
          <w:rPr>
            <w:rFonts w:ascii="Times New Roman" w:hAnsi="Times New Roman" w:cs="Times New Roman"/>
            <w:rPrChange w:id="2888" w:author="Simon Brandl" w:date="2020-06-01T21:02:00Z">
              <w:rPr>
                <w:rFonts w:ascii="Times New Roman" w:hAnsi="Times New Roman" w:cs="Times New Roman"/>
              </w:rPr>
            </w:rPrChange>
          </w:rPr>
          <w:t>98.</w:t>
        </w:r>
        <w:r w:rsidRPr="008478E0">
          <w:rPr>
            <w:rFonts w:ascii="Times New Roman" w:hAnsi="Times New Roman" w:cs="Times New Roman"/>
            <w:rPrChange w:id="2889"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890" w:author="Simon Brandl" w:date="2020-06-01T21:02:00Z">
              <w:rPr>
                <w:rFonts w:ascii="Times New Roman" w:hAnsi="Times New Roman" w:cs="Times New Roman"/>
              </w:rPr>
            </w:rPrChange>
          </w:rPr>
          <w:t>Riegl</w:t>
        </w:r>
        <w:proofErr w:type="spellEnd"/>
        <w:r w:rsidRPr="008478E0">
          <w:rPr>
            <w:rFonts w:ascii="Times New Roman" w:hAnsi="Times New Roman" w:cs="Times New Roman"/>
            <w:rPrChange w:id="2891" w:author="Simon Brandl" w:date="2020-06-01T21:02:00Z">
              <w:rPr>
                <w:rFonts w:ascii="Times New Roman" w:hAnsi="Times New Roman" w:cs="Times New Roman"/>
              </w:rPr>
            </w:rPrChange>
          </w:rPr>
          <w:t xml:space="preserve">, B. Effects of the 1996 and 1998 positive sea-surface temperature anomalies on corals, coral diseases and fish in the Arabian Gulf (Dubai, UAE). </w:t>
        </w:r>
        <w:r w:rsidRPr="008478E0">
          <w:rPr>
            <w:rFonts w:ascii="Times New Roman" w:hAnsi="Times New Roman" w:cs="Times New Roman"/>
            <w:i/>
            <w:iCs/>
            <w:rPrChange w:id="2892" w:author="Simon Brandl" w:date="2020-06-01T21:02:00Z">
              <w:rPr>
                <w:rFonts w:ascii="Times New Roman" w:hAnsi="Times New Roman" w:cs="Times New Roman"/>
                <w:i/>
                <w:iCs/>
              </w:rPr>
            </w:rPrChange>
          </w:rPr>
          <w:t>Marine biology</w:t>
        </w:r>
        <w:r w:rsidRPr="008478E0">
          <w:rPr>
            <w:rFonts w:ascii="Times New Roman" w:hAnsi="Times New Roman" w:cs="Times New Roman"/>
            <w:rPrChange w:id="2893"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894" w:author="Simon Brandl" w:date="2020-06-01T21:02:00Z">
              <w:rPr>
                <w:rFonts w:ascii="Times New Roman" w:hAnsi="Times New Roman" w:cs="Times New Roman"/>
                <w:b/>
                <w:bCs/>
              </w:rPr>
            </w:rPrChange>
          </w:rPr>
          <w:t>140</w:t>
        </w:r>
        <w:r w:rsidRPr="008478E0">
          <w:rPr>
            <w:rFonts w:ascii="Times New Roman" w:hAnsi="Times New Roman" w:cs="Times New Roman"/>
            <w:rPrChange w:id="2895" w:author="Simon Brandl" w:date="2020-06-01T21:02:00Z">
              <w:rPr>
                <w:rFonts w:ascii="Times New Roman" w:hAnsi="Times New Roman" w:cs="Times New Roman"/>
              </w:rPr>
            </w:rPrChange>
          </w:rPr>
          <w:t>, 29–40 (2002).</w:t>
        </w:r>
      </w:ins>
    </w:p>
    <w:p w14:paraId="26236052" w14:textId="77777777" w:rsidR="008478E0" w:rsidRPr="008478E0" w:rsidRDefault="008478E0" w:rsidP="008478E0">
      <w:pPr>
        <w:pStyle w:val="Bibliography"/>
        <w:rPr>
          <w:ins w:id="2896" w:author="Simon Brandl" w:date="2020-06-01T21:02:00Z"/>
          <w:rFonts w:ascii="Times New Roman" w:hAnsi="Times New Roman" w:cs="Times New Roman"/>
          <w:rPrChange w:id="2897" w:author="Simon Brandl" w:date="2020-06-01T21:02:00Z">
            <w:rPr>
              <w:ins w:id="2898" w:author="Simon Brandl" w:date="2020-06-01T21:02:00Z"/>
              <w:rFonts w:ascii="Times New Roman" w:hAnsi="Times New Roman" w:cs="Times New Roman"/>
            </w:rPr>
          </w:rPrChange>
        </w:rPr>
        <w:pPrChange w:id="2899" w:author="Simon Brandl" w:date="2020-06-01T21:02:00Z">
          <w:pPr>
            <w:widowControl w:val="0"/>
            <w:autoSpaceDE w:val="0"/>
            <w:autoSpaceDN w:val="0"/>
            <w:adjustRightInd w:val="0"/>
          </w:pPr>
        </w:pPrChange>
      </w:pPr>
      <w:ins w:id="2900" w:author="Simon Brandl" w:date="2020-06-01T21:02:00Z">
        <w:r w:rsidRPr="008478E0">
          <w:rPr>
            <w:rFonts w:ascii="Times New Roman" w:hAnsi="Times New Roman" w:cs="Times New Roman"/>
            <w:rPrChange w:id="2901" w:author="Simon Brandl" w:date="2020-06-01T21:02:00Z">
              <w:rPr>
                <w:rFonts w:ascii="Times New Roman" w:hAnsi="Times New Roman" w:cs="Times New Roman"/>
              </w:rPr>
            </w:rPrChange>
          </w:rPr>
          <w:t>99.</w:t>
        </w:r>
        <w:r w:rsidRPr="008478E0">
          <w:rPr>
            <w:rFonts w:ascii="Times New Roman" w:hAnsi="Times New Roman" w:cs="Times New Roman"/>
            <w:rPrChange w:id="2902"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2903" w:author="Simon Brandl" w:date="2020-06-01T21:02:00Z">
              <w:rPr>
                <w:rFonts w:ascii="Times New Roman" w:hAnsi="Times New Roman" w:cs="Times New Roman"/>
              </w:rPr>
            </w:rPrChange>
          </w:rPr>
          <w:t>Riegl</w:t>
        </w:r>
        <w:proofErr w:type="spellEnd"/>
        <w:r w:rsidRPr="008478E0">
          <w:rPr>
            <w:rFonts w:ascii="Times New Roman" w:hAnsi="Times New Roman" w:cs="Times New Roman"/>
            <w:rPrChange w:id="2904" w:author="Simon Brandl" w:date="2020-06-01T21:02:00Z">
              <w:rPr>
                <w:rFonts w:ascii="Times New Roman" w:hAnsi="Times New Roman" w:cs="Times New Roman"/>
              </w:rPr>
            </w:rPrChange>
          </w:rPr>
          <w:t xml:space="preserve">, B. &amp; </w:t>
        </w:r>
        <w:proofErr w:type="spellStart"/>
        <w:r w:rsidRPr="008478E0">
          <w:rPr>
            <w:rFonts w:ascii="Times New Roman" w:hAnsi="Times New Roman" w:cs="Times New Roman"/>
            <w:rPrChange w:id="2905" w:author="Simon Brandl" w:date="2020-06-01T21:02:00Z">
              <w:rPr>
                <w:rFonts w:ascii="Times New Roman" w:hAnsi="Times New Roman" w:cs="Times New Roman"/>
              </w:rPr>
            </w:rPrChange>
          </w:rPr>
          <w:t>Purkis</w:t>
        </w:r>
        <w:proofErr w:type="spellEnd"/>
        <w:r w:rsidRPr="008478E0">
          <w:rPr>
            <w:rFonts w:ascii="Times New Roman" w:hAnsi="Times New Roman" w:cs="Times New Roman"/>
            <w:rPrChange w:id="2906" w:author="Simon Brandl" w:date="2020-06-01T21:02:00Z">
              <w:rPr>
                <w:rFonts w:ascii="Times New Roman" w:hAnsi="Times New Roman" w:cs="Times New Roman"/>
              </w:rPr>
            </w:rPrChange>
          </w:rPr>
          <w:t xml:space="preserve">, S. Coral population dynamics across consecutive mass mortality events. </w:t>
        </w:r>
        <w:r w:rsidRPr="008478E0">
          <w:rPr>
            <w:rFonts w:ascii="Times New Roman" w:hAnsi="Times New Roman" w:cs="Times New Roman"/>
            <w:i/>
            <w:iCs/>
            <w:rPrChange w:id="2907" w:author="Simon Brandl" w:date="2020-06-01T21:02:00Z">
              <w:rPr>
                <w:rFonts w:ascii="Times New Roman" w:hAnsi="Times New Roman" w:cs="Times New Roman"/>
                <w:i/>
                <w:iCs/>
              </w:rPr>
            </w:rPrChange>
          </w:rPr>
          <w:t>Global change biology</w:t>
        </w:r>
        <w:r w:rsidRPr="008478E0">
          <w:rPr>
            <w:rFonts w:ascii="Times New Roman" w:hAnsi="Times New Roman" w:cs="Times New Roman"/>
            <w:rPrChange w:id="290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909" w:author="Simon Brandl" w:date="2020-06-01T21:02:00Z">
              <w:rPr>
                <w:rFonts w:ascii="Times New Roman" w:hAnsi="Times New Roman" w:cs="Times New Roman"/>
                <w:b/>
                <w:bCs/>
              </w:rPr>
            </w:rPrChange>
          </w:rPr>
          <w:t>21</w:t>
        </w:r>
        <w:r w:rsidRPr="008478E0">
          <w:rPr>
            <w:rFonts w:ascii="Times New Roman" w:hAnsi="Times New Roman" w:cs="Times New Roman"/>
            <w:rPrChange w:id="2910" w:author="Simon Brandl" w:date="2020-06-01T21:02:00Z">
              <w:rPr>
                <w:rFonts w:ascii="Times New Roman" w:hAnsi="Times New Roman" w:cs="Times New Roman"/>
              </w:rPr>
            </w:rPrChange>
          </w:rPr>
          <w:t>, 3995–4005 (2015).</w:t>
        </w:r>
      </w:ins>
    </w:p>
    <w:p w14:paraId="3632FF6F" w14:textId="77777777" w:rsidR="008478E0" w:rsidRPr="008478E0" w:rsidRDefault="008478E0" w:rsidP="008478E0">
      <w:pPr>
        <w:pStyle w:val="Bibliography"/>
        <w:rPr>
          <w:ins w:id="2911" w:author="Simon Brandl" w:date="2020-06-01T21:02:00Z"/>
          <w:rFonts w:ascii="Times New Roman" w:hAnsi="Times New Roman" w:cs="Times New Roman"/>
          <w:rPrChange w:id="2912" w:author="Simon Brandl" w:date="2020-06-01T21:02:00Z">
            <w:rPr>
              <w:ins w:id="2913" w:author="Simon Brandl" w:date="2020-06-01T21:02:00Z"/>
              <w:rFonts w:ascii="Times New Roman" w:hAnsi="Times New Roman" w:cs="Times New Roman"/>
            </w:rPr>
          </w:rPrChange>
        </w:rPr>
        <w:pPrChange w:id="2914" w:author="Simon Brandl" w:date="2020-06-01T21:02:00Z">
          <w:pPr>
            <w:widowControl w:val="0"/>
            <w:autoSpaceDE w:val="0"/>
            <w:autoSpaceDN w:val="0"/>
            <w:adjustRightInd w:val="0"/>
          </w:pPr>
        </w:pPrChange>
      </w:pPr>
      <w:ins w:id="2915" w:author="Simon Brandl" w:date="2020-06-01T21:02:00Z">
        <w:r w:rsidRPr="008478E0">
          <w:rPr>
            <w:rFonts w:ascii="Times New Roman" w:hAnsi="Times New Roman" w:cs="Times New Roman"/>
            <w:rPrChange w:id="2916" w:author="Simon Brandl" w:date="2020-06-01T21:02:00Z">
              <w:rPr>
                <w:rFonts w:ascii="Times New Roman" w:hAnsi="Times New Roman" w:cs="Times New Roman"/>
              </w:rPr>
            </w:rPrChange>
          </w:rPr>
          <w:t>100.</w:t>
        </w:r>
        <w:r w:rsidRPr="008478E0">
          <w:rPr>
            <w:rFonts w:ascii="Times New Roman" w:hAnsi="Times New Roman" w:cs="Times New Roman"/>
            <w:rPrChange w:id="2917" w:author="Simon Brandl" w:date="2020-06-01T21:02:00Z">
              <w:rPr>
                <w:rFonts w:ascii="Times New Roman" w:hAnsi="Times New Roman" w:cs="Times New Roman"/>
              </w:rPr>
            </w:rPrChange>
          </w:rPr>
          <w:tab/>
          <w:t>Burt, J., Al-</w:t>
        </w:r>
        <w:proofErr w:type="spellStart"/>
        <w:r w:rsidRPr="008478E0">
          <w:rPr>
            <w:rFonts w:ascii="Times New Roman" w:hAnsi="Times New Roman" w:cs="Times New Roman"/>
            <w:rPrChange w:id="2918" w:author="Simon Brandl" w:date="2020-06-01T21:02:00Z">
              <w:rPr>
                <w:rFonts w:ascii="Times New Roman" w:hAnsi="Times New Roman" w:cs="Times New Roman"/>
              </w:rPr>
            </w:rPrChange>
          </w:rPr>
          <w:t>Harthi</w:t>
        </w:r>
        <w:proofErr w:type="spellEnd"/>
        <w:r w:rsidRPr="008478E0">
          <w:rPr>
            <w:rFonts w:ascii="Times New Roman" w:hAnsi="Times New Roman" w:cs="Times New Roman"/>
            <w:rPrChange w:id="2919" w:author="Simon Brandl" w:date="2020-06-01T21:02:00Z">
              <w:rPr>
                <w:rFonts w:ascii="Times New Roman" w:hAnsi="Times New Roman" w:cs="Times New Roman"/>
              </w:rPr>
            </w:rPrChange>
          </w:rPr>
          <w:t>, S. &amp; Al-</w:t>
        </w:r>
        <w:proofErr w:type="spellStart"/>
        <w:r w:rsidRPr="008478E0">
          <w:rPr>
            <w:rFonts w:ascii="Times New Roman" w:hAnsi="Times New Roman" w:cs="Times New Roman"/>
            <w:rPrChange w:id="2920" w:author="Simon Brandl" w:date="2020-06-01T21:02:00Z">
              <w:rPr>
                <w:rFonts w:ascii="Times New Roman" w:hAnsi="Times New Roman" w:cs="Times New Roman"/>
              </w:rPr>
            </w:rPrChange>
          </w:rPr>
          <w:t>Cibahy</w:t>
        </w:r>
        <w:proofErr w:type="spellEnd"/>
        <w:r w:rsidRPr="008478E0">
          <w:rPr>
            <w:rFonts w:ascii="Times New Roman" w:hAnsi="Times New Roman" w:cs="Times New Roman"/>
            <w:rPrChange w:id="2921" w:author="Simon Brandl" w:date="2020-06-01T21:02:00Z">
              <w:rPr>
                <w:rFonts w:ascii="Times New Roman" w:hAnsi="Times New Roman" w:cs="Times New Roman"/>
              </w:rPr>
            </w:rPrChange>
          </w:rPr>
          <w:t xml:space="preserve">, A. Long-term impacts of coral bleaching events on the world’s warmest reefs. </w:t>
        </w:r>
        <w:r w:rsidRPr="008478E0">
          <w:rPr>
            <w:rFonts w:ascii="Times New Roman" w:hAnsi="Times New Roman" w:cs="Times New Roman"/>
            <w:i/>
            <w:iCs/>
            <w:rPrChange w:id="2922" w:author="Simon Brandl" w:date="2020-06-01T21:02:00Z">
              <w:rPr>
                <w:rFonts w:ascii="Times New Roman" w:hAnsi="Times New Roman" w:cs="Times New Roman"/>
                <w:i/>
                <w:iCs/>
              </w:rPr>
            </w:rPrChange>
          </w:rPr>
          <w:t>Marine environmental research</w:t>
        </w:r>
        <w:r w:rsidRPr="008478E0">
          <w:rPr>
            <w:rFonts w:ascii="Times New Roman" w:hAnsi="Times New Roman" w:cs="Times New Roman"/>
            <w:rPrChange w:id="2923"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924" w:author="Simon Brandl" w:date="2020-06-01T21:02:00Z">
              <w:rPr>
                <w:rFonts w:ascii="Times New Roman" w:hAnsi="Times New Roman" w:cs="Times New Roman"/>
                <w:b/>
                <w:bCs/>
              </w:rPr>
            </w:rPrChange>
          </w:rPr>
          <w:t>72</w:t>
        </w:r>
        <w:r w:rsidRPr="008478E0">
          <w:rPr>
            <w:rFonts w:ascii="Times New Roman" w:hAnsi="Times New Roman" w:cs="Times New Roman"/>
            <w:rPrChange w:id="2925" w:author="Simon Brandl" w:date="2020-06-01T21:02:00Z">
              <w:rPr>
                <w:rFonts w:ascii="Times New Roman" w:hAnsi="Times New Roman" w:cs="Times New Roman"/>
              </w:rPr>
            </w:rPrChange>
          </w:rPr>
          <w:t>, 225–229 (2011).</w:t>
        </w:r>
      </w:ins>
    </w:p>
    <w:p w14:paraId="5D7E1067" w14:textId="77777777" w:rsidR="008478E0" w:rsidRPr="008478E0" w:rsidRDefault="008478E0" w:rsidP="008478E0">
      <w:pPr>
        <w:pStyle w:val="Bibliography"/>
        <w:rPr>
          <w:ins w:id="2926" w:author="Simon Brandl" w:date="2020-06-01T21:02:00Z"/>
          <w:rFonts w:ascii="Times New Roman" w:hAnsi="Times New Roman" w:cs="Times New Roman"/>
          <w:rPrChange w:id="2927" w:author="Simon Brandl" w:date="2020-06-01T21:02:00Z">
            <w:rPr>
              <w:ins w:id="2928" w:author="Simon Brandl" w:date="2020-06-01T21:02:00Z"/>
              <w:rFonts w:ascii="Times New Roman" w:hAnsi="Times New Roman" w:cs="Times New Roman"/>
            </w:rPr>
          </w:rPrChange>
        </w:rPr>
        <w:pPrChange w:id="2929" w:author="Simon Brandl" w:date="2020-06-01T21:02:00Z">
          <w:pPr>
            <w:widowControl w:val="0"/>
            <w:autoSpaceDE w:val="0"/>
            <w:autoSpaceDN w:val="0"/>
            <w:adjustRightInd w:val="0"/>
          </w:pPr>
        </w:pPrChange>
      </w:pPr>
      <w:ins w:id="2930" w:author="Simon Brandl" w:date="2020-06-01T21:02:00Z">
        <w:r w:rsidRPr="008478E0">
          <w:rPr>
            <w:rFonts w:ascii="Times New Roman" w:hAnsi="Times New Roman" w:cs="Times New Roman"/>
            <w:rPrChange w:id="2931" w:author="Simon Brandl" w:date="2020-06-01T21:02:00Z">
              <w:rPr>
                <w:rFonts w:ascii="Times New Roman" w:hAnsi="Times New Roman" w:cs="Times New Roman"/>
              </w:rPr>
            </w:rPrChange>
          </w:rPr>
          <w:t>101.</w:t>
        </w:r>
        <w:r w:rsidRPr="008478E0">
          <w:rPr>
            <w:rFonts w:ascii="Times New Roman" w:hAnsi="Times New Roman" w:cs="Times New Roman"/>
            <w:rPrChange w:id="2932" w:author="Simon Brandl" w:date="2020-06-01T21:02:00Z">
              <w:rPr>
                <w:rFonts w:ascii="Times New Roman" w:hAnsi="Times New Roman" w:cs="Times New Roman"/>
              </w:rPr>
            </w:rPrChange>
          </w:rPr>
          <w:tab/>
          <w:t xml:space="preserve">Burt, J. A., </w:t>
        </w:r>
        <w:proofErr w:type="spellStart"/>
        <w:r w:rsidRPr="008478E0">
          <w:rPr>
            <w:rFonts w:ascii="Times New Roman" w:hAnsi="Times New Roman" w:cs="Times New Roman"/>
            <w:rPrChange w:id="2933" w:author="Simon Brandl" w:date="2020-06-01T21:02:00Z">
              <w:rPr>
                <w:rFonts w:ascii="Times New Roman" w:hAnsi="Times New Roman" w:cs="Times New Roman"/>
              </w:rPr>
            </w:rPrChange>
          </w:rPr>
          <w:t>Paparella</w:t>
        </w:r>
        <w:proofErr w:type="spellEnd"/>
        <w:r w:rsidRPr="008478E0">
          <w:rPr>
            <w:rFonts w:ascii="Times New Roman" w:hAnsi="Times New Roman" w:cs="Times New Roman"/>
            <w:rPrChange w:id="2934" w:author="Simon Brandl" w:date="2020-06-01T21:02:00Z">
              <w:rPr>
                <w:rFonts w:ascii="Times New Roman" w:hAnsi="Times New Roman" w:cs="Times New Roman"/>
              </w:rPr>
            </w:rPrChange>
          </w:rPr>
          <w:t>, F., Al-</w:t>
        </w:r>
        <w:proofErr w:type="spellStart"/>
        <w:r w:rsidRPr="008478E0">
          <w:rPr>
            <w:rFonts w:ascii="Times New Roman" w:hAnsi="Times New Roman" w:cs="Times New Roman"/>
            <w:rPrChange w:id="2935" w:author="Simon Brandl" w:date="2020-06-01T21:02:00Z">
              <w:rPr>
                <w:rFonts w:ascii="Times New Roman" w:hAnsi="Times New Roman" w:cs="Times New Roman"/>
              </w:rPr>
            </w:rPrChange>
          </w:rPr>
          <w:t>Mansoori</w:t>
        </w:r>
        <w:proofErr w:type="spellEnd"/>
        <w:r w:rsidRPr="008478E0">
          <w:rPr>
            <w:rFonts w:ascii="Times New Roman" w:hAnsi="Times New Roman" w:cs="Times New Roman"/>
            <w:rPrChange w:id="2936" w:author="Simon Brandl" w:date="2020-06-01T21:02:00Z">
              <w:rPr>
                <w:rFonts w:ascii="Times New Roman" w:hAnsi="Times New Roman" w:cs="Times New Roman"/>
              </w:rPr>
            </w:rPrChange>
          </w:rPr>
          <w:t>, N., Al-</w:t>
        </w:r>
        <w:proofErr w:type="spellStart"/>
        <w:r w:rsidRPr="008478E0">
          <w:rPr>
            <w:rFonts w:ascii="Times New Roman" w:hAnsi="Times New Roman" w:cs="Times New Roman"/>
            <w:rPrChange w:id="2937" w:author="Simon Brandl" w:date="2020-06-01T21:02:00Z">
              <w:rPr>
                <w:rFonts w:ascii="Times New Roman" w:hAnsi="Times New Roman" w:cs="Times New Roman"/>
              </w:rPr>
            </w:rPrChange>
          </w:rPr>
          <w:t>Mansoori</w:t>
        </w:r>
        <w:proofErr w:type="spellEnd"/>
        <w:r w:rsidRPr="008478E0">
          <w:rPr>
            <w:rFonts w:ascii="Times New Roman" w:hAnsi="Times New Roman" w:cs="Times New Roman"/>
            <w:rPrChange w:id="2938" w:author="Simon Brandl" w:date="2020-06-01T21:02:00Z">
              <w:rPr>
                <w:rFonts w:ascii="Times New Roman" w:hAnsi="Times New Roman" w:cs="Times New Roman"/>
              </w:rPr>
            </w:rPrChange>
          </w:rPr>
          <w:t>, A. &amp; Al-</w:t>
        </w:r>
        <w:proofErr w:type="spellStart"/>
        <w:r w:rsidRPr="008478E0">
          <w:rPr>
            <w:rFonts w:ascii="Times New Roman" w:hAnsi="Times New Roman" w:cs="Times New Roman"/>
            <w:rPrChange w:id="2939" w:author="Simon Brandl" w:date="2020-06-01T21:02:00Z">
              <w:rPr>
                <w:rFonts w:ascii="Times New Roman" w:hAnsi="Times New Roman" w:cs="Times New Roman"/>
              </w:rPr>
            </w:rPrChange>
          </w:rPr>
          <w:t>Jailani</w:t>
        </w:r>
        <w:proofErr w:type="spellEnd"/>
        <w:r w:rsidRPr="008478E0">
          <w:rPr>
            <w:rFonts w:ascii="Times New Roman" w:hAnsi="Times New Roman" w:cs="Times New Roman"/>
            <w:rPrChange w:id="2940" w:author="Simon Brandl" w:date="2020-06-01T21:02:00Z">
              <w:rPr>
                <w:rFonts w:ascii="Times New Roman" w:hAnsi="Times New Roman" w:cs="Times New Roman"/>
              </w:rPr>
            </w:rPrChange>
          </w:rPr>
          <w:t xml:space="preserve">, H. Causes and consequences of the 2017 coral bleaching event in the southern Persian/Arabian Gulf. </w:t>
        </w:r>
        <w:r w:rsidRPr="008478E0">
          <w:rPr>
            <w:rFonts w:ascii="Times New Roman" w:hAnsi="Times New Roman" w:cs="Times New Roman"/>
            <w:i/>
            <w:iCs/>
            <w:rPrChange w:id="2941" w:author="Simon Brandl" w:date="2020-06-01T21:02:00Z">
              <w:rPr>
                <w:rFonts w:ascii="Times New Roman" w:hAnsi="Times New Roman" w:cs="Times New Roman"/>
                <w:i/>
                <w:iCs/>
              </w:rPr>
            </w:rPrChange>
          </w:rPr>
          <w:t>Coral Reefs</w:t>
        </w:r>
        <w:r w:rsidRPr="008478E0">
          <w:rPr>
            <w:rFonts w:ascii="Times New Roman" w:hAnsi="Times New Roman" w:cs="Times New Roman"/>
            <w:rPrChange w:id="2942"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943" w:author="Simon Brandl" w:date="2020-06-01T21:02:00Z">
              <w:rPr>
                <w:rFonts w:ascii="Times New Roman" w:hAnsi="Times New Roman" w:cs="Times New Roman"/>
                <w:b/>
                <w:bCs/>
              </w:rPr>
            </w:rPrChange>
          </w:rPr>
          <w:t>38</w:t>
        </w:r>
        <w:r w:rsidRPr="008478E0">
          <w:rPr>
            <w:rFonts w:ascii="Times New Roman" w:hAnsi="Times New Roman" w:cs="Times New Roman"/>
            <w:rPrChange w:id="2944" w:author="Simon Brandl" w:date="2020-06-01T21:02:00Z">
              <w:rPr>
                <w:rFonts w:ascii="Times New Roman" w:hAnsi="Times New Roman" w:cs="Times New Roman"/>
              </w:rPr>
            </w:rPrChange>
          </w:rPr>
          <w:t>, 567–589 (2019).</w:t>
        </w:r>
      </w:ins>
    </w:p>
    <w:p w14:paraId="48481968" w14:textId="77777777" w:rsidR="008478E0" w:rsidRPr="008478E0" w:rsidRDefault="008478E0" w:rsidP="008478E0">
      <w:pPr>
        <w:pStyle w:val="Bibliography"/>
        <w:rPr>
          <w:ins w:id="2945" w:author="Simon Brandl" w:date="2020-06-01T21:02:00Z"/>
          <w:rFonts w:ascii="Times New Roman" w:hAnsi="Times New Roman" w:cs="Times New Roman"/>
          <w:rPrChange w:id="2946" w:author="Simon Brandl" w:date="2020-06-01T21:02:00Z">
            <w:rPr>
              <w:ins w:id="2947" w:author="Simon Brandl" w:date="2020-06-01T21:02:00Z"/>
              <w:rFonts w:ascii="Times New Roman" w:hAnsi="Times New Roman" w:cs="Times New Roman"/>
            </w:rPr>
          </w:rPrChange>
        </w:rPr>
        <w:pPrChange w:id="2948" w:author="Simon Brandl" w:date="2020-06-01T21:02:00Z">
          <w:pPr>
            <w:widowControl w:val="0"/>
            <w:autoSpaceDE w:val="0"/>
            <w:autoSpaceDN w:val="0"/>
            <w:adjustRightInd w:val="0"/>
          </w:pPr>
        </w:pPrChange>
      </w:pPr>
      <w:ins w:id="2949" w:author="Simon Brandl" w:date="2020-06-01T21:02:00Z">
        <w:r w:rsidRPr="008478E0">
          <w:rPr>
            <w:rFonts w:ascii="Times New Roman" w:hAnsi="Times New Roman" w:cs="Times New Roman"/>
            <w:rPrChange w:id="2950" w:author="Simon Brandl" w:date="2020-06-01T21:02:00Z">
              <w:rPr>
                <w:rFonts w:ascii="Times New Roman" w:hAnsi="Times New Roman" w:cs="Times New Roman"/>
              </w:rPr>
            </w:rPrChange>
          </w:rPr>
          <w:t>102.</w:t>
        </w:r>
        <w:r w:rsidRPr="008478E0">
          <w:rPr>
            <w:rFonts w:ascii="Times New Roman" w:hAnsi="Times New Roman" w:cs="Times New Roman"/>
            <w:rPrChange w:id="2951" w:author="Simon Brandl" w:date="2020-06-01T21:02:00Z">
              <w:rPr>
                <w:rFonts w:ascii="Times New Roman" w:hAnsi="Times New Roman" w:cs="Times New Roman"/>
              </w:rPr>
            </w:rPrChange>
          </w:rPr>
          <w:tab/>
          <w:t xml:space="preserve">Coker, D. J., Wilson, S. K. &amp; Pratchett, M. S. Importance of live coral habitat for reef fishes. </w:t>
        </w:r>
        <w:r w:rsidRPr="008478E0">
          <w:rPr>
            <w:rFonts w:ascii="Times New Roman" w:hAnsi="Times New Roman" w:cs="Times New Roman"/>
            <w:i/>
            <w:iCs/>
            <w:rPrChange w:id="2952" w:author="Simon Brandl" w:date="2020-06-01T21:02:00Z">
              <w:rPr>
                <w:rFonts w:ascii="Times New Roman" w:hAnsi="Times New Roman" w:cs="Times New Roman"/>
                <w:i/>
                <w:iCs/>
              </w:rPr>
            </w:rPrChange>
          </w:rPr>
          <w:t>Reviews in Fish Biology and Fisheries</w:t>
        </w:r>
        <w:r w:rsidRPr="008478E0">
          <w:rPr>
            <w:rFonts w:ascii="Times New Roman" w:hAnsi="Times New Roman" w:cs="Times New Roman"/>
            <w:rPrChange w:id="2953"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954" w:author="Simon Brandl" w:date="2020-06-01T21:02:00Z">
              <w:rPr>
                <w:rFonts w:ascii="Times New Roman" w:hAnsi="Times New Roman" w:cs="Times New Roman"/>
                <w:b/>
                <w:bCs/>
              </w:rPr>
            </w:rPrChange>
          </w:rPr>
          <w:t>24</w:t>
        </w:r>
        <w:r w:rsidRPr="008478E0">
          <w:rPr>
            <w:rFonts w:ascii="Times New Roman" w:hAnsi="Times New Roman" w:cs="Times New Roman"/>
            <w:rPrChange w:id="2955" w:author="Simon Brandl" w:date="2020-06-01T21:02:00Z">
              <w:rPr>
                <w:rFonts w:ascii="Times New Roman" w:hAnsi="Times New Roman" w:cs="Times New Roman"/>
              </w:rPr>
            </w:rPrChange>
          </w:rPr>
          <w:t>, 89–126 (2014).</w:t>
        </w:r>
      </w:ins>
    </w:p>
    <w:p w14:paraId="11038A65" w14:textId="77777777" w:rsidR="008478E0" w:rsidRPr="008478E0" w:rsidRDefault="008478E0" w:rsidP="008478E0">
      <w:pPr>
        <w:pStyle w:val="Bibliography"/>
        <w:rPr>
          <w:ins w:id="2956" w:author="Simon Brandl" w:date="2020-06-01T21:02:00Z"/>
          <w:rFonts w:ascii="Times New Roman" w:hAnsi="Times New Roman" w:cs="Times New Roman"/>
          <w:rPrChange w:id="2957" w:author="Simon Brandl" w:date="2020-06-01T21:02:00Z">
            <w:rPr>
              <w:ins w:id="2958" w:author="Simon Brandl" w:date="2020-06-01T21:02:00Z"/>
              <w:rFonts w:ascii="Times New Roman" w:hAnsi="Times New Roman" w:cs="Times New Roman"/>
            </w:rPr>
          </w:rPrChange>
        </w:rPr>
        <w:pPrChange w:id="2959" w:author="Simon Brandl" w:date="2020-06-01T21:02:00Z">
          <w:pPr>
            <w:widowControl w:val="0"/>
            <w:autoSpaceDE w:val="0"/>
            <w:autoSpaceDN w:val="0"/>
            <w:adjustRightInd w:val="0"/>
          </w:pPr>
        </w:pPrChange>
      </w:pPr>
      <w:ins w:id="2960" w:author="Simon Brandl" w:date="2020-06-01T21:02:00Z">
        <w:r w:rsidRPr="008478E0">
          <w:rPr>
            <w:rFonts w:ascii="Times New Roman" w:hAnsi="Times New Roman" w:cs="Times New Roman"/>
            <w:rPrChange w:id="2961" w:author="Simon Brandl" w:date="2020-06-01T21:02:00Z">
              <w:rPr>
                <w:rFonts w:ascii="Times New Roman" w:hAnsi="Times New Roman" w:cs="Times New Roman"/>
              </w:rPr>
            </w:rPrChange>
          </w:rPr>
          <w:t>103.</w:t>
        </w:r>
        <w:r w:rsidRPr="008478E0">
          <w:rPr>
            <w:rFonts w:ascii="Times New Roman" w:hAnsi="Times New Roman" w:cs="Times New Roman"/>
            <w:rPrChange w:id="2962" w:author="Simon Brandl" w:date="2020-06-01T21:02:00Z">
              <w:rPr>
                <w:rFonts w:ascii="Times New Roman" w:hAnsi="Times New Roman" w:cs="Times New Roman"/>
              </w:rPr>
            </w:rPrChange>
          </w:rPr>
          <w:tab/>
          <w:t xml:space="preserve">Pratchett, M. S., Baird, A. H., Bauman, A. G. &amp; Burt, J. A. Abundance and composition of juvenile corals reveals divergent trajectories for coral assemblages across the United Arab Emirates. </w:t>
        </w:r>
        <w:r w:rsidRPr="008478E0">
          <w:rPr>
            <w:rFonts w:ascii="Times New Roman" w:hAnsi="Times New Roman" w:cs="Times New Roman"/>
            <w:i/>
            <w:iCs/>
            <w:rPrChange w:id="2963" w:author="Simon Brandl" w:date="2020-06-01T21:02:00Z">
              <w:rPr>
                <w:rFonts w:ascii="Times New Roman" w:hAnsi="Times New Roman" w:cs="Times New Roman"/>
                <w:i/>
                <w:iCs/>
              </w:rPr>
            </w:rPrChange>
          </w:rPr>
          <w:t>Marine Pollution Bulletin</w:t>
        </w:r>
        <w:r w:rsidRPr="008478E0">
          <w:rPr>
            <w:rFonts w:ascii="Times New Roman" w:hAnsi="Times New Roman" w:cs="Times New Roman"/>
            <w:rPrChange w:id="296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965" w:author="Simon Brandl" w:date="2020-06-01T21:02:00Z">
              <w:rPr>
                <w:rFonts w:ascii="Times New Roman" w:hAnsi="Times New Roman" w:cs="Times New Roman"/>
                <w:b/>
                <w:bCs/>
              </w:rPr>
            </w:rPrChange>
          </w:rPr>
          <w:t>114</w:t>
        </w:r>
        <w:r w:rsidRPr="008478E0">
          <w:rPr>
            <w:rFonts w:ascii="Times New Roman" w:hAnsi="Times New Roman" w:cs="Times New Roman"/>
            <w:rPrChange w:id="2966" w:author="Simon Brandl" w:date="2020-06-01T21:02:00Z">
              <w:rPr>
                <w:rFonts w:ascii="Times New Roman" w:hAnsi="Times New Roman" w:cs="Times New Roman"/>
              </w:rPr>
            </w:rPrChange>
          </w:rPr>
          <w:t>, 1031–1035 (2017).</w:t>
        </w:r>
      </w:ins>
    </w:p>
    <w:p w14:paraId="4FE0EF7A" w14:textId="77777777" w:rsidR="008478E0" w:rsidRPr="008478E0" w:rsidRDefault="008478E0" w:rsidP="008478E0">
      <w:pPr>
        <w:pStyle w:val="Bibliography"/>
        <w:rPr>
          <w:ins w:id="2967" w:author="Simon Brandl" w:date="2020-06-01T21:02:00Z"/>
          <w:rFonts w:ascii="Times New Roman" w:hAnsi="Times New Roman" w:cs="Times New Roman"/>
          <w:rPrChange w:id="2968" w:author="Simon Brandl" w:date="2020-06-01T21:02:00Z">
            <w:rPr>
              <w:ins w:id="2969" w:author="Simon Brandl" w:date="2020-06-01T21:02:00Z"/>
              <w:rFonts w:ascii="Times New Roman" w:hAnsi="Times New Roman" w:cs="Times New Roman"/>
            </w:rPr>
          </w:rPrChange>
        </w:rPr>
        <w:pPrChange w:id="2970" w:author="Simon Brandl" w:date="2020-06-01T21:02:00Z">
          <w:pPr>
            <w:widowControl w:val="0"/>
            <w:autoSpaceDE w:val="0"/>
            <w:autoSpaceDN w:val="0"/>
            <w:adjustRightInd w:val="0"/>
          </w:pPr>
        </w:pPrChange>
      </w:pPr>
      <w:ins w:id="2971" w:author="Simon Brandl" w:date="2020-06-01T21:02:00Z">
        <w:r w:rsidRPr="008478E0">
          <w:rPr>
            <w:rFonts w:ascii="Times New Roman" w:hAnsi="Times New Roman" w:cs="Times New Roman"/>
            <w:rPrChange w:id="2972" w:author="Simon Brandl" w:date="2020-06-01T21:02:00Z">
              <w:rPr>
                <w:rFonts w:ascii="Times New Roman" w:hAnsi="Times New Roman" w:cs="Times New Roman"/>
              </w:rPr>
            </w:rPrChange>
          </w:rPr>
          <w:t>104.</w:t>
        </w:r>
        <w:r w:rsidRPr="008478E0">
          <w:rPr>
            <w:rFonts w:ascii="Times New Roman" w:hAnsi="Times New Roman" w:cs="Times New Roman"/>
            <w:rPrChange w:id="2973" w:author="Simon Brandl" w:date="2020-06-01T21:02:00Z">
              <w:rPr>
                <w:rFonts w:ascii="Times New Roman" w:hAnsi="Times New Roman" w:cs="Times New Roman"/>
              </w:rPr>
            </w:rPrChange>
          </w:rPr>
          <w:tab/>
          <w:t xml:space="preserve">Munday, P. L. Habitat loss, resource specialization, and extinction on coral reefs. </w:t>
        </w:r>
        <w:r w:rsidRPr="008478E0">
          <w:rPr>
            <w:rFonts w:ascii="Times New Roman" w:hAnsi="Times New Roman" w:cs="Times New Roman"/>
            <w:i/>
            <w:iCs/>
            <w:rPrChange w:id="2974" w:author="Simon Brandl" w:date="2020-06-01T21:02:00Z">
              <w:rPr>
                <w:rFonts w:ascii="Times New Roman" w:hAnsi="Times New Roman" w:cs="Times New Roman"/>
                <w:i/>
                <w:iCs/>
              </w:rPr>
            </w:rPrChange>
          </w:rPr>
          <w:t>Global Change Biology</w:t>
        </w:r>
        <w:r w:rsidRPr="008478E0">
          <w:rPr>
            <w:rFonts w:ascii="Times New Roman" w:hAnsi="Times New Roman" w:cs="Times New Roman"/>
            <w:rPrChange w:id="2975"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976" w:author="Simon Brandl" w:date="2020-06-01T21:02:00Z">
              <w:rPr>
                <w:rFonts w:ascii="Times New Roman" w:hAnsi="Times New Roman" w:cs="Times New Roman"/>
                <w:b/>
                <w:bCs/>
              </w:rPr>
            </w:rPrChange>
          </w:rPr>
          <w:t>10</w:t>
        </w:r>
        <w:r w:rsidRPr="008478E0">
          <w:rPr>
            <w:rFonts w:ascii="Times New Roman" w:hAnsi="Times New Roman" w:cs="Times New Roman"/>
            <w:rPrChange w:id="2977" w:author="Simon Brandl" w:date="2020-06-01T21:02:00Z">
              <w:rPr>
                <w:rFonts w:ascii="Times New Roman" w:hAnsi="Times New Roman" w:cs="Times New Roman"/>
              </w:rPr>
            </w:rPrChange>
          </w:rPr>
          <w:t>, 1642–1647 (2004).</w:t>
        </w:r>
      </w:ins>
    </w:p>
    <w:p w14:paraId="034FEA4C" w14:textId="77777777" w:rsidR="008478E0" w:rsidRPr="008478E0" w:rsidRDefault="008478E0" w:rsidP="008478E0">
      <w:pPr>
        <w:pStyle w:val="Bibliography"/>
        <w:rPr>
          <w:ins w:id="2978" w:author="Simon Brandl" w:date="2020-06-01T21:02:00Z"/>
          <w:rFonts w:ascii="Times New Roman" w:hAnsi="Times New Roman" w:cs="Times New Roman"/>
          <w:rPrChange w:id="2979" w:author="Simon Brandl" w:date="2020-06-01T21:02:00Z">
            <w:rPr>
              <w:ins w:id="2980" w:author="Simon Brandl" w:date="2020-06-01T21:02:00Z"/>
              <w:rFonts w:ascii="Times New Roman" w:hAnsi="Times New Roman" w:cs="Times New Roman"/>
            </w:rPr>
          </w:rPrChange>
        </w:rPr>
        <w:pPrChange w:id="2981" w:author="Simon Brandl" w:date="2020-06-01T21:02:00Z">
          <w:pPr>
            <w:widowControl w:val="0"/>
            <w:autoSpaceDE w:val="0"/>
            <w:autoSpaceDN w:val="0"/>
            <w:adjustRightInd w:val="0"/>
          </w:pPr>
        </w:pPrChange>
      </w:pPr>
      <w:ins w:id="2982" w:author="Simon Brandl" w:date="2020-06-01T21:02:00Z">
        <w:r w:rsidRPr="008478E0">
          <w:rPr>
            <w:rFonts w:ascii="Times New Roman" w:hAnsi="Times New Roman" w:cs="Times New Roman"/>
            <w:rPrChange w:id="2983" w:author="Simon Brandl" w:date="2020-06-01T21:02:00Z">
              <w:rPr>
                <w:rFonts w:ascii="Times New Roman" w:hAnsi="Times New Roman" w:cs="Times New Roman"/>
              </w:rPr>
            </w:rPrChange>
          </w:rPr>
          <w:t>105.</w:t>
        </w:r>
        <w:r w:rsidRPr="008478E0">
          <w:rPr>
            <w:rFonts w:ascii="Times New Roman" w:hAnsi="Times New Roman" w:cs="Times New Roman"/>
            <w:rPrChange w:id="2984" w:author="Simon Brandl" w:date="2020-06-01T21:02:00Z">
              <w:rPr>
                <w:rFonts w:ascii="Times New Roman" w:hAnsi="Times New Roman" w:cs="Times New Roman"/>
              </w:rPr>
            </w:rPrChange>
          </w:rPr>
          <w:tab/>
          <w:t xml:space="preserve">Burt, J. A. </w:t>
        </w:r>
        <w:r w:rsidRPr="008478E0">
          <w:rPr>
            <w:rFonts w:ascii="Times New Roman" w:hAnsi="Times New Roman" w:cs="Times New Roman"/>
            <w:i/>
            <w:iCs/>
            <w:rPrChange w:id="2985" w:author="Simon Brandl" w:date="2020-06-01T21:02:00Z">
              <w:rPr>
                <w:rFonts w:ascii="Times New Roman" w:hAnsi="Times New Roman" w:cs="Times New Roman"/>
                <w:i/>
                <w:iCs/>
              </w:rPr>
            </w:rPrChange>
          </w:rPr>
          <w:t>et al.</w:t>
        </w:r>
        <w:r w:rsidRPr="008478E0">
          <w:rPr>
            <w:rFonts w:ascii="Times New Roman" w:hAnsi="Times New Roman" w:cs="Times New Roman"/>
            <w:rPrChange w:id="2986" w:author="Simon Brandl" w:date="2020-06-01T21:02:00Z">
              <w:rPr>
                <w:rFonts w:ascii="Times New Roman" w:hAnsi="Times New Roman" w:cs="Times New Roman"/>
              </w:rPr>
            </w:rPrChange>
          </w:rPr>
          <w:t xml:space="preserve"> Biogeographic patterns of reef fish community structure in the northeastern Arabian Peninsula. </w:t>
        </w:r>
        <w:r w:rsidRPr="008478E0">
          <w:rPr>
            <w:rFonts w:ascii="Times New Roman" w:hAnsi="Times New Roman" w:cs="Times New Roman"/>
            <w:i/>
            <w:iCs/>
            <w:rPrChange w:id="2987" w:author="Simon Brandl" w:date="2020-06-01T21:02:00Z">
              <w:rPr>
                <w:rFonts w:ascii="Times New Roman" w:hAnsi="Times New Roman" w:cs="Times New Roman"/>
                <w:i/>
                <w:iCs/>
              </w:rPr>
            </w:rPrChange>
          </w:rPr>
          <w:t>ICES Journal of Marine Science</w:t>
        </w:r>
        <w:r w:rsidRPr="008478E0">
          <w:rPr>
            <w:rFonts w:ascii="Times New Roman" w:hAnsi="Times New Roman" w:cs="Times New Roman"/>
            <w:rPrChange w:id="298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2989" w:author="Simon Brandl" w:date="2020-06-01T21:02:00Z">
              <w:rPr>
                <w:rFonts w:ascii="Times New Roman" w:hAnsi="Times New Roman" w:cs="Times New Roman"/>
                <w:b/>
                <w:bCs/>
              </w:rPr>
            </w:rPrChange>
          </w:rPr>
          <w:t>68</w:t>
        </w:r>
        <w:r w:rsidRPr="008478E0">
          <w:rPr>
            <w:rFonts w:ascii="Times New Roman" w:hAnsi="Times New Roman" w:cs="Times New Roman"/>
            <w:rPrChange w:id="2990" w:author="Simon Brandl" w:date="2020-06-01T21:02:00Z">
              <w:rPr>
                <w:rFonts w:ascii="Times New Roman" w:hAnsi="Times New Roman" w:cs="Times New Roman"/>
              </w:rPr>
            </w:rPrChange>
          </w:rPr>
          <w:t>, 1875–1883 (2011).</w:t>
        </w:r>
      </w:ins>
    </w:p>
    <w:p w14:paraId="2BDC2A52" w14:textId="77777777" w:rsidR="008478E0" w:rsidRPr="008478E0" w:rsidRDefault="008478E0" w:rsidP="008478E0">
      <w:pPr>
        <w:pStyle w:val="Bibliography"/>
        <w:rPr>
          <w:ins w:id="2991" w:author="Simon Brandl" w:date="2020-06-01T21:02:00Z"/>
          <w:rFonts w:ascii="Times New Roman" w:hAnsi="Times New Roman" w:cs="Times New Roman"/>
          <w:rPrChange w:id="2992" w:author="Simon Brandl" w:date="2020-06-01T21:02:00Z">
            <w:rPr>
              <w:ins w:id="2993" w:author="Simon Brandl" w:date="2020-06-01T21:02:00Z"/>
              <w:rFonts w:ascii="Times New Roman" w:hAnsi="Times New Roman" w:cs="Times New Roman"/>
            </w:rPr>
          </w:rPrChange>
        </w:rPr>
        <w:pPrChange w:id="2994" w:author="Simon Brandl" w:date="2020-06-01T21:02:00Z">
          <w:pPr>
            <w:widowControl w:val="0"/>
            <w:autoSpaceDE w:val="0"/>
            <w:autoSpaceDN w:val="0"/>
            <w:adjustRightInd w:val="0"/>
          </w:pPr>
        </w:pPrChange>
      </w:pPr>
      <w:ins w:id="2995" w:author="Simon Brandl" w:date="2020-06-01T21:02:00Z">
        <w:r w:rsidRPr="008478E0">
          <w:rPr>
            <w:rFonts w:ascii="Times New Roman" w:hAnsi="Times New Roman" w:cs="Times New Roman"/>
            <w:rPrChange w:id="2996" w:author="Simon Brandl" w:date="2020-06-01T21:02:00Z">
              <w:rPr>
                <w:rFonts w:ascii="Times New Roman" w:hAnsi="Times New Roman" w:cs="Times New Roman"/>
              </w:rPr>
            </w:rPrChange>
          </w:rPr>
          <w:lastRenderedPageBreak/>
          <w:t>106.</w:t>
        </w:r>
        <w:r w:rsidRPr="008478E0">
          <w:rPr>
            <w:rFonts w:ascii="Times New Roman" w:hAnsi="Times New Roman" w:cs="Times New Roman"/>
            <w:rPrChange w:id="2997" w:author="Simon Brandl" w:date="2020-06-01T21:02:00Z">
              <w:rPr>
                <w:rFonts w:ascii="Times New Roman" w:hAnsi="Times New Roman" w:cs="Times New Roman"/>
              </w:rPr>
            </w:rPrChange>
          </w:rPr>
          <w:tab/>
          <w:t xml:space="preserve">Brose, U. </w:t>
        </w:r>
        <w:r w:rsidRPr="008478E0">
          <w:rPr>
            <w:rFonts w:ascii="Times New Roman" w:hAnsi="Times New Roman" w:cs="Times New Roman"/>
            <w:i/>
            <w:iCs/>
            <w:rPrChange w:id="2998" w:author="Simon Brandl" w:date="2020-06-01T21:02:00Z">
              <w:rPr>
                <w:rFonts w:ascii="Times New Roman" w:hAnsi="Times New Roman" w:cs="Times New Roman"/>
                <w:i/>
                <w:iCs/>
              </w:rPr>
            </w:rPrChange>
          </w:rPr>
          <w:t>et al.</w:t>
        </w:r>
        <w:r w:rsidRPr="008478E0">
          <w:rPr>
            <w:rFonts w:ascii="Times New Roman" w:hAnsi="Times New Roman" w:cs="Times New Roman"/>
            <w:rPrChange w:id="2999" w:author="Simon Brandl" w:date="2020-06-01T21:02:00Z">
              <w:rPr>
                <w:rFonts w:ascii="Times New Roman" w:hAnsi="Times New Roman" w:cs="Times New Roman"/>
              </w:rPr>
            </w:rPrChange>
          </w:rPr>
          <w:t xml:space="preserve"> Predator traits determine food-web architecture across ecosystems. </w:t>
        </w:r>
        <w:r w:rsidRPr="008478E0">
          <w:rPr>
            <w:rFonts w:ascii="Times New Roman" w:hAnsi="Times New Roman" w:cs="Times New Roman"/>
            <w:i/>
            <w:iCs/>
            <w:rPrChange w:id="3000" w:author="Simon Brandl" w:date="2020-06-01T21:02:00Z">
              <w:rPr>
                <w:rFonts w:ascii="Times New Roman" w:hAnsi="Times New Roman" w:cs="Times New Roman"/>
                <w:i/>
                <w:iCs/>
              </w:rPr>
            </w:rPrChange>
          </w:rPr>
          <w:t>Nature ecology &amp; evolution</w:t>
        </w:r>
        <w:r w:rsidRPr="008478E0">
          <w:rPr>
            <w:rFonts w:ascii="Times New Roman" w:hAnsi="Times New Roman" w:cs="Times New Roman"/>
            <w:rPrChange w:id="300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002" w:author="Simon Brandl" w:date="2020-06-01T21:02:00Z">
              <w:rPr>
                <w:rFonts w:ascii="Times New Roman" w:hAnsi="Times New Roman" w:cs="Times New Roman"/>
                <w:b/>
                <w:bCs/>
              </w:rPr>
            </w:rPrChange>
          </w:rPr>
          <w:t>3</w:t>
        </w:r>
        <w:r w:rsidRPr="008478E0">
          <w:rPr>
            <w:rFonts w:ascii="Times New Roman" w:hAnsi="Times New Roman" w:cs="Times New Roman"/>
            <w:rPrChange w:id="3003" w:author="Simon Brandl" w:date="2020-06-01T21:02:00Z">
              <w:rPr>
                <w:rFonts w:ascii="Times New Roman" w:hAnsi="Times New Roman" w:cs="Times New Roman"/>
              </w:rPr>
            </w:rPrChange>
          </w:rPr>
          <w:t>, 919 (2019).</w:t>
        </w:r>
      </w:ins>
    </w:p>
    <w:p w14:paraId="385054EC" w14:textId="77777777" w:rsidR="008478E0" w:rsidRPr="008478E0" w:rsidRDefault="008478E0" w:rsidP="008478E0">
      <w:pPr>
        <w:pStyle w:val="Bibliography"/>
        <w:rPr>
          <w:ins w:id="3004" w:author="Simon Brandl" w:date="2020-06-01T21:02:00Z"/>
          <w:rFonts w:ascii="Times New Roman" w:hAnsi="Times New Roman" w:cs="Times New Roman"/>
          <w:rPrChange w:id="3005" w:author="Simon Brandl" w:date="2020-06-01T21:02:00Z">
            <w:rPr>
              <w:ins w:id="3006" w:author="Simon Brandl" w:date="2020-06-01T21:02:00Z"/>
              <w:rFonts w:ascii="Times New Roman" w:hAnsi="Times New Roman" w:cs="Times New Roman"/>
            </w:rPr>
          </w:rPrChange>
        </w:rPr>
        <w:pPrChange w:id="3007" w:author="Simon Brandl" w:date="2020-06-01T21:02:00Z">
          <w:pPr>
            <w:widowControl w:val="0"/>
            <w:autoSpaceDE w:val="0"/>
            <w:autoSpaceDN w:val="0"/>
            <w:adjustRightInd w:val="0"/>
          </w:pPr>
        </w:pPrChange>
      </w:pPr>
      <w:ins w:id="3008" w:author="Simon Brandl" w:date="2020-06-01T21:02:00Z">
        <w:r w:rsidRPr="008478E0">
          <w:rPr>
            <w:rFonts w:ascii="Times New Roman" w:hAnsi="Times New Roman" w:cs="Times New Roman"/>
            <w:rPrChange w:id="3009" w:author="Simon Brandl" w:date="2020-06-01T21:02:00Z">
              <w:rPr>
                <w:rFonts w:ascii="Times New Roman" w:hAnsi="Times New Roman" w:cs="Times New Roman"/>
              </w:rPr>
            </w:rPrChange>
          </w:rPr>
          <w:t>107.</w:t>
        </w:r>
        <w:r w:rsidRPr="008478E0">
          <w:rPr>
            <w:rFonts w:ascii="Times New Roman" w:hAnsi="Times New Roman" w:cs="Times New Roman"/>
            <w:rPrChange w:id="3010" w:author="Simon Brandl" w:date="2020-06-01T21:02:00Z">
              <w:rPr>
                <w:rFonts w:ascii="Times New Roman" w:hAnsi="Times New Roman" w:cs="Times New Roman"/>
              </w:rPr>
            </w:rPrChange>
          </w:rPr>
          <w:tab/>
          <w:t xml:space="preserve">Ackerman, J. L. &amp; Bellwood, D. R. Reef fish assemblages: a re-evaluation using enclosed rotenone stations. </w:t>
        </w:r>
        <w:r w:rsidRPr="008478E0">
          <w:rPr>
            <w:rFonts w:ascii="Times New Roman" w:hAnsi="Times New Roman" w:cs="Times New Roman"/>
            <w:i/>
            <w:iCs/>
            <w:rPrChange w:id="3011" w:author="Simon Brandl" w:date="2020-06-01T21:02:00Z">
              <w:rPr>
                <w:rFonts w:ascii="Times New Roman" w:hAnsi="Times New Roman" w:cs="Times New Roman"/>
                <w:i/>
                <w:iCs/>
              </w:rPr>
            </w:rPrChange>
          </w:rPr>
          <w:t>Marine Ecology-Progress Series</w:t>
        </w:r>
        <w:r w:rsidRPr="008478E0">
          <w:rPr>
            <w:rFonts w:ascii="Times New Roman" w:hAnsi="Times New Roman" w:cs="Times New Roman"/>
            <w:rPrChange w:id="3012"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013" w:author="Simon Brandl" w:date="2020-06-01T21:02:00Z">
              <w:rPr>
                <w:rFonts w:ascii="Times New Roman" w:hAnsi="Times New Roman" w:cs="Times New Roman"/>
                <w:b/>
                <w:bCs/>
              </w:rPr>
            </w:rPrChange>
          </w:rPr>
          <w:t>206</w:t>
        </w:r>
        <w:r w:rsidRPr="008478E0">
          <w:rPr>
            <w:rFonts w:ascii="Times New Roman" w:hAnsi="Times New Roman" w:cs="Times New Roman"/>
            <w:rPrChange w:id="3014" w:author="Simon Brandl" w:date="2020-06-01T21:02:00Z">
              <w:rPr>
                <w:rFonts w:ascii="Times New Roman" w:hAnsi="Times New Roman" w:cs="Times New Roman"/>
              </w:rPr>
            </w:rPrChange>
          </w:rPr>
          <w:t>, 227–237 (2000).</w:t>
        </w:r>
      </w:ins>
    </w:p>
    <w:p w14:paraId="7CD6B700" w14:textId="77777777" w:rsidR="008478E0" w:rsidRPr="008478E0" w:rsidRDefault="008478E0" w:rsidP="008478E0">
      <w:pPr>
        <w:pStyle w:val="Bibliography"/>
        <w:rPr>
          <w:ins w:id="3015" w:author="Simon Brandl" w:date="2020-06-01T21:02:00Z"/>
          <w:rFonts w:ascii="Times New Roman" w:hAnsi="Times New Roman" w:cs="Times New Roman"/>
          <w:rPrChange w:id="3016" w:author="Simon Brandl" w:date="2020-06-01T21:02:00Z">
            <w:rPr>
              <w:ins w:id="3017" w:author="Simon Brandl" w:date="2020-06-01T21:02:00Z"/>
              <w:rFonts w:ascii="Times New Roman" w:hAnsi="Times New Roman" w:cs="Times New Roman"/>
            </w:rPr>
          </w:rPrChange>
        </w:rPr>
        <w:pPrChange w:id="3018" w:author="Simon Brandl" w:date="2020-06-01T21:02:00Z">
          <w:pPr>
            <w:widowControl w:val="0"/>
            <w:autoSpaceDE w:val="0"/>
            <w:autoSpaceDN w:val="0"/>
            <w:adjustRightInd w:val="0"/>
          </w:pPr>
        </w:pPrChange>
      </w:pPr>
      <w:ins w:id="3019" w:author="Simon Brandl" w:date="2020-06-01T21:02:00Z">
        <w:r w:rsidRPr="008478E0">
          <w:rPr>
            <w:rFonts w:ascii="Times New Roman" w:hAnsi="Times New Roman" w:cs="Times New Roman"/>
            <w:rPrChange w:id="3020" w:author="Simon Brandl" w:date="2020-06-01T21:02:00Z">
              <w:rPr>
                <w:rFonts w:ascii="Times New Roman" w:hAnsi="Times New Roman" w:cs="Times New Roman"/>
              </w:rPr>
            </w:rPrChange>
          </w:rPr>
          <w:t>108.</w:t>
        </w:r>
        <w:r w:rsidRPr="008478E0">
          <w:rPr>
            <w:rFonts w:ascii="Times New Roman" w:hAnsi="Times New Roman" w:cs="Times New Roman"/>
            <w:rPrChange w:id="3021"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022" w:author="Simon Brandl" w:date="2020-06-01T21:02:00Z">
              <w:rPr>
                <w:rFonts w:ascii="Times New Roman" w:hAnsi="Times New Roman" w:cs="Times New Roman"/>
              </w:rPr>
            </w:rPrChange>
          </w:rPr>
          <w:t>Beitinger</w:t>
        </w:r>
        <w:proofErr w:type="spellEnd"/>
        <w:r w:rsidRPr="008478E0">
          <w:rPr>
            <w:rFonts w:ascii="Times New Roman" w:hAnsi="Times New Roman" w:cs="Times New Roman"/>
            <w:rPrChange w:id="3023" w:author="Simon Brandl" w:date="2020-06-01T21:02:00Z">
              <w:rPr>
                <w:rFonts w:ascii="Times New Roman" w:hAnsi="Times New Roman" w:cs="Times New Roman"/>
              </w:rPr>
            </w:rPrChange>
          </w:rPr>
          <w:t xml:space="preserve">, T. L., Bennett, W. A. &amp; McCauley, R. W. Temperature tolerances of North American freshwater fishes exposed to dynamic changes in temperature. </w:t>
        </w:r>
        <w:r w:rsidRPr="008478E0">
          <w:rPr>
            <w:rFonts w:ascii="Times New Roman" w:hAnsi="Times New Roman" w:cs="Times New Roman"/>
            <w:i/>
            <w:iCs/>
            <w:rPrChange w:id="3024" w:author="Simon Brandl" w:date="2020-06-01T21:02:00Z">
              <w:rPr>
                <w:rFonts w:ascii="Times New Roman" w:hAnsi="Times New Roman" w:cs="Times New Roman"/>
                <w:i/>
                <w:iCs/>
              </w:rPr>
            </w:rPrChange>
          </w:rPr>
          <w:t>Environmental biology of fishes</w:t>
        </w:r>
        <w:r w:rsidRPr="008478E0">
          <w:rPr>
            <w:rFonts w:ascii="Times New Roman" w:hAnsi="Times New Roman" w:cs="Times New Roman"/>
            <w:rPrChange w:id="3025"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026" w:author="Simon Brandl" w:date="2020-06-01T21:02:00Z">
              <w:rPr>
                <w:rFonts w:ascii="Times New Roman" w:hAnsi="Times New Roman" w:cs="Times New Roman"/>
                <w:b/>
                <w:bCs/>
              </w:rPr>
            </w:rPrChange>
          </w:rPr>
          <w:t>58</w:t>
        </w:r>
        <w:r w:rsidRPr="008478E0">
          <w:rPr>
            <w:rFonts w:ascii="Times New Roman" w:hAnsi="Times New Roman" w:cs="Times New Roman"/>
            <w:rPrChange w:id="3027" w:author="Simon Brandl" w:date="2020-06-01T21:02:00Z">
              <w:rPr>
                <w:rFonts w:ascii="Times New Roman" w:hAnsi="Times New Roman" w:cs="Times New Roman"/>
              </w:rPr>
            </w:rPrChange>
          </w:rPr>
          <w:t>, 237–275 (2000).</w:t>
        </w:r>
      </w:ins>
    </w:p>
    <w:p w14:paraId="54376FF6" w14:textId="77777777" w:rsidR="008478E0" w:rsidRPr="008478E0" w:rsidRDefault="008478E0" w:rsidP="008478E0">
      <w:pPr>
        <w:pStyle w:val="Bibliography"/>
        <w:rPr>
          <w:ins w:id="3028" w:author="Simon Brandl" w:date="2020-06-01T21:02:00Z"/>
          <w:rFonts w:ascii="Times New Roman" w:hAnsi="Times New Roman" w:cs="Times New Roman"/>
          <w:rPrChange w:id="3029" w:author="Simon Brandl" w:date="2020-06-01T21:02:00Z">
            <w:rPr>
              <w:ins w:id="3030" w:author="Simon Brandl" w:date="2020-06-01T21:02:00Z"/>
              <w:rFonts w:ascii="Times New Roman" w:hAnsi="Times New Roman" w:cs="Times New Roman"/>
            </w:rPr>
          </w:rPrChange>
        </w:rPr>
        <w:pPrChange w:id="3031" w:author="Simon Brandl" w:date="2020-06-01T21:02:00Z">
          <w:pPr>
            <w:widowControl w:val="0"/>
            <w:autoSpaceDE w:val="0"/>
            <w:autoSpaceDN w:val="0"/>
            <w:adjustRightInd w:val="0"/>
          </w:pPr>
        </w:pPrChange>
      </w:pPr>
      <w:ins w:id="3032" w:author="Simon Brandl" w:date="2020-06-01T21:02:00Z">
        <w:r w:rsidRPr="008478E0">
          <w:rPr>
            <w:rFonts w:ascii="Times New Roman" w:hAnsi="Times New Roman" w:cs="Times New Roman"/>
            <w:rPrChange w:id="3033" w:author="Simon Brandl" w:date="2020-06-01T21:02:00Z">
              <w:rPr>
                <w:rFonts w:ascii="Times New Roman" w:hAnsi="Times New Roman" w:cs="Times New Roman"/>
              </w:rPr>
            </w:rPrChange>
          </w:rPr>
          <w:t>109.</w:t>
        </w:r>
        <w:r w:rsidRPr="008478E0">
          <w:rPr>
            <w:rFonts w:ascii="Times New Roman" w:hAnsi="Times New Roman" w:cs="Times New Roman"/>
            <w:rPrChange w:id="3034"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035" w:author="Simon Brandl" w:date="2020-06-01T21:02:00Z">
              <w:rPr>
                <w:rFonts w:ascii="Times New Roman" w:hAnsi="Times New Roman" w:cs="Times New Roman"/>
              </w:rPr>
            </w:rPrChange>
          </w:rPr>
          <w:t>Leray</w:t>
        </w:r>
        <w:proofErr w:type="spellEnd"/>
        <w:r w:rsidRPr="008478E0">
          <w:rPr>
            <w:rFonts w:ascii="Times New Roman" w:hAnsi="Times New Roman" w:cs="Times New Roman"/>
            <w:rPrChange w:id="3036" w:author="Simon Brandl" w:date="2020-06-01T21:02:00Z">
              <w:rPr>
                <w:rFonts w:ascii="Times New Roman" w:hAnsi="Times New Roman" w:cs="Times New Roman"/>
              </w:rPr>
            </w:rPrChange>
          </w:rPr>
          <w:t xml:space="preserve">, M. </w:t>
        </w:r>
        <w:r w:rsidRPr="008478E0">
          <w:rPr>
            <w:rFonts w:ascii="Times New Roman" w:hAnsi="Times New Roman" w:cs="Times New Roman"/>
            <w:i/>
            <w:iCs/>
            <w:rPrChange w:id="3037" w:author="Simon Brandl" w:date="2020-06-01T21:02:00Z">
              <w:rPr>
                <w:rFonts w:ascii="Times New Roman" w:hAnsi="Times New Roman" w:cs="Times New Roman"/>
                <w:i/>
                <w:iCs/>
              </w:rPr>
            </w:rPrChange>
          </w:rPr>
          <w:t>et al.</w:t>
        </w:r>
        <w:r w:rsidRPr="008478E0">
          <w:rPr>
            <w:rFonts w:ascii="Times New Roman" w:hAnsi="Times New Roman" w:cs="Times New Roman"/>
            <w:rPrChange w:id="3038" w:author="Simon Brandl" w:date="2020-06-01T21:02:00Z">
              <w:rPr>
                <w:rFonts w:ascii="Times New Roman" w:hAnsi="Times New Roman" w:cs="Times New Roman"/>
              </w:rPr>
            </w:rPrChange>
          </w:rPr>
          <w:t xml:space="preserve"> A new versatile primer set targeting a short fragment of the mitochondrial COI region for metabarcoding metazoan diversity: application for characterizing coral reef fish gut contents. </w:t>
        </w:r>
        <w:r w:rsidRPr="008478E0">
          <w:rPr>
            <w:rFonts w:ascii="Times New Roman" w:hAnsi="Times New Roman" w:cs="Times New Roman"/>
            <w:i/>
            <w:iCs/>
            <w:rPrChange w:id="3039" w:author="Simon Brandl" w:date="2020-06-01T21:02:00Z">
              <w:rPr>
                <w:rFonts w:ascii="Times New Roman" w:hAnsi="Times New Roman" w:cs="Times New Roman"/>
                <w:i/>
                <w:iCs/>
              </w:rPr>
            </w:rPrChange>
          </w:rPr>
          <w:t>Frontiers in zoology</w:t>
        </w:r>
        <w:r w:rsidRPr="008478E0">
          <w:rPr>
            <w:rFonts w:ascii="Times New Roman" w:hAnsi="Times New Roman" w:cs="Times New Roman"/>
            <w:rPrChange w:id="3040"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041" w:author="Simon Brandl" w:date="2020-06-01T21:02:00Z">
              <w:rPr>
                <w:rFonts w:ascii="Times New Roman" w:hAnsi="Times New Roman" w:cs="Times New Roman"/>
                <w:b/>
                <w:bCs/>
              </w:rPr>
            </w:rPrChange>
          </w:rPr>
          <w:t>10</w:t>
        </w:r>
        <w:r w:rsidRPr="008478E0">
          <w:rPr>
            <w:rFonts w:ascii="Times New Roman" w:hAnsi="Times New Roman" w:cs="Times New Roman"/>
            <w:rPrChange w:id="3042" w:author="Simon Brandl" w:date="2020-06-01T21:02:00Z">
              <w:rPr>
                <w:rFonts w:ascii="Times New Roman" w:hAnsi="Times New Roman" w:cs="Times New Roman"/>
              </w:rPr>
            </w:rPrChange>
          </w:rPr>
          <w:t>, 34 (2013).</w:t>
        </w:r>
      </w:ins>
    </w:p>
    <w:p w14:paraId="6DCF1F09" w14:textId="77777777" w:rsidR="008478E0" w:rsidRPr="008478E0" w:rsidRDefault="008478E0" w:rsidP="008478E0">
      <w:pPr>
        <w:pStyle w:val="Bibliography"/>
        <w:rPr>
          <w:ins w:id="3043" w:author="Simon Brandl" w:date="2020-06-01T21:02:00Z"/>
          <w:rFonts w:ascii="Times New Roman" w:hAnsi="Times New Roman" w:cs="Times New Roman"/>
          <w:rPrChange w:id="3044" w:author="Simon Brandl" w:date="2020-06-01T21:02:00Z">
            <w:rPr>
              <w:ins w:id="3045" w:author="Simon Brandl" w:date="2020-06-01T21:02:00Z"/>
              <w:rFonts w:ascii="Times New Roman" w:hAnsi="Times New Roman" w:cs="Times New Roman"/>
            </w:rPr>
          </w:rPrChange>
        </w:rPr>
        <w:pPrChange w:id="3046" w:author="Simon Brandl" w:date="2020-06-01T21:02:00Z">
          <w:pPr>
            <w:widowControl w:val="0"/>
            <w:autoSpaceDE w:val="0"/>
            <w:autoSpaceDN w:val="0"/>
            <w:adjustRightInd w:val="0"/>
          </w:pPr>
        </w:pPrChange>
      </w:pPr>
      <w:ins w:id="3047" w:author="Simon Brandl" w:date="2020-06-01T21:02:00Z">
        <w:r w:rsidRPr="008478E0">
          <w:rPr>
            <w:rFonts w:ascii="Times New Roman" w:hAnsi="Times New Roman" w:cs="Times New Roman"/>
            <w:rPrChange w:id="3048" w:author="Simon Brandl" w:date="2020-06-01T21:02:00Z">
              <w:rPr>
                <w:rFonts w:ascii="Times New Roman" w:hAnsi="Times New Roman" w:cs="Times New Roman"/>
              </w:rPr>
            </w:rPrChange>
          </w:rPr>
          <w:t>110.</w:t>
        </w:r>
        <w:r w:rsidRPr="008478E0">
          <w:rPr>
            <w:rFonts w:ascii="Times New Roman" w:hAnsi="Times New Roman" w:cs="Times New Roman"/>
            <w:rPrChange w:id="3049" w:author="Simon Brandl" w:date="2020-06-01T21:02:00Z">
              <w:rPr>
                <w:rFonts w:ascii="Times New Roman" w:hAnsi="Times New Roman" w:cs="Times New Roman"/>
              </w:rPr>
            </w:rPrChange>
          </w:rPr>
          <w:tab/>
          <w:t xml:space="preserve">Geller, J., Meyer, C., Parker, M. &amp; Hawk, H. Redesign of PCR primers for mitochondrial cytochrome c oxidase subunit I for marine invertebrates and application in all‐taxa biotic surveys. </w:t>
        </w:r>
        <w:r w:rsidRPr="008478E0">
          <w:rPr>
            <w:rFonts w:ascii="Times New Roman" w:hAnsi="Times New Roman" w:cs="Times New Roman"/>
            <w:i/>
            <w:iCs/>
            <w:rPrChange w:id="3050" w:author="Simon Brandl" w:date="2020-06-01T21:02:00Z">
              <w:rPr>
                <w:rFonts w:ascii="Times New Roman" w:hAnsi="Times New Roman" w:cs="Times New Roman"/>
                <w:i/>
                <w:iCs/>
              </w:rPr>
            </w:rPrChange>
          </w:rPr>
          <w:t>Molecular ecology resources</w:t>
        </w:r>
        <w:r w:rsidRPr="008478E0">
          <w:rPr>
            <w:rFonts w:ascii="Times New Roman" w:hAnsi="Times New Roman" w:cs="Times New Roman"/>
            <w:rPrChange w:id="305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052" w:author="Simon Brandl" w:date="2020-06-01T21:02:00Z">
              <w:rPr>
                <w:rFonts w:ascii="Times New Roman" w:hAnsi="Times New Roman" w:cs="Times New Roman"/>
                <w:b/>
                <w:bCs/>
              </w:rPr>
            </w:rPrChange>
          </w:rPr>
          <w:t>13</w:t>
        </w:r>
        <w:r w:rsidRPr="008478E0">
          <w:rPr>
            <w:rFonts w:ascii="Times New Roman" w:hAnsi="Times New Roman" w:cs="Times New Roman"/>
            <w:rPrChange w:id="3053" w:author="Simon Brandl" w:date="2020-06-01T21:02:00Z">
              <w:rPr>
                <w:rFonts w:ascii="Times New Roman" w:hAnsi="Times New Roman" w:cs="Times New Roman"/>
              </w:rPr>
            </w:rPrChange>
          </w:rPr>
          <w:t>, 851–861 (2013).</w:t>
        </w:r>
      </w:ins>
    </w:p>
    <w:p w14:paraId="3DE680F9" w14:textId="77777777" w:rsidR="008478E0" w:rsidRPr="008478E0" w:rsidRDefault="008478E0" w:rsidP="008478E0">
      <w:pPr>
        <w:pStyle w:val="Bibliography"/>
        <w:rPr>
          <w:ins w:id="3054" w:author="Simon Brandl" w:date="2020-06-01T21:02:00Z"/>
          <w:rFonts w:ascii="Times New Roman" w:hAnsi="Times New Roman" w:cs="Times New Roman"/>
          <w:rPrChange w:id="3055" w:author="Simon Brandl" w:date="2020-06-01T21:02:00Z">
            <w:rPr>
              <w:ins w:id="3056" w:author="Simon Brandl" w:date="2020-06-01T21:02:00Z"/>
              <w:rFonts w:ascii="Times New Roman" w:hAnsi="Times New Roman" w:cs="Times New Roman"/>
            </w:rPr>
          </w:rPrChange>
        </w:rPr>
        <w:pPrChange w:id="3057" w:author="Simon Brandl" w:date="2020-06-01T21:02:00Z">
          <w:pPr>
            <w:widowControl w:val="0"/>
            <w:autoSpaceDE w:val="0"/>
            <w:autoSpaceDN w:val="0"/>
            <w:adjustRightInd w:val="0"/>
          </w:pPr>
        </w:pPrChange>
      </w:pPr>
      <w:ins w:id="3058" w:author="Simon Brandl" w:date="2020-06-01T21:02:00Z">
        <w:r w:rsidRPr="008478E0">
          <w:rPr>
            <w:rFonts w:ascii="Times New Roman" w:hAnsi="Times New Roman" w:cs="Times New Roman"/>
            <w:rPrChange w:id="3059" w:author="Simon Brandl" w:date="2020-06-01T21:02:00Z">
              <w:rPr>
                <w:rFonts w:ascii="Times New Roman" w:hAnsi="Times New Roman" w:cs="Times New Roman"/>
              </w:rPr>
            </w:rPrChange>
          </w:rPr>
          <w:t>111.</w:t>
        </w:r>
        <w:r w:rsidRPr="008478E0">
          <w:rPr>
            <w:rFonts w:ascii="Times New Roman" w:hAnsi="Times New Roman" w:cs="Times New Roman"/>
            <w:rPrChange w:id="3060" w:author="Simon Brandl" w:date="2020-06-01T21:02:00Z">
              <w:rPr>
                <w:rFonts w:ascii="Times New Roman" w:hAnsi="Times New Roman" w:cs="Times New Roman"/>
              </w:rPr>
            </w:rPrChange>
          </w:rPr>
          <w:tab/>
          <w:t xml:space="preserve">Sherwood, A. R. &amp; </w:t>
        </w:r>
        <w:proofErr w:type="spellStart"/>
        <w:r w:rsidRPr="008478E0">
          <w:rPr>
            <w:rFonts w:ascii="Times New Roman" w:hAnsi="Times New Roman" w:cs="Times New Roman"/>
            <w:rPrChange w:id="3061" w:author="Simon Brandl" w:date="2020-06-01T21:02:00Z">
              <w:rPr>
                <w:rFonts w:ascii="Times New Roman" w:hAnsi="Times New Roman" w:cs="Times New Roman"/>
              </w:rPr>
            </w:rPrChange>
          </w:rPr>
          <w:t>Presting</w:t>
        </w:r>
        <w:proofErr w:type="spellEnd"/>
        <w:r w:rsidRPr="008478E0">
          <w:rPr>
            <w:rFonts w:ascii="Times New Roman" w:hAnsi="Times New Roman" w:cs="Times New Roman"/>
            <w:rPrChange w:id="3062" w:author="Simon Brandl" w:date="2020-06-01T21:02:00Z">
              <w:rPr>
                <w:rFonts w:ascii="Times New Roman" w:hAnsi="Times New Roman" w:cs="Times New Roman"/>
              </w:rPr>
            </w:rPrChange>
          </w:rPr>
          <w:t xml:space="preserve">, G. G. Universal primers amplify a 23S rDNA plastid marker in eukaryotic algae and cyanobacteria. </w:t>
        </w:r>
        <w:r w:rsidRPr="008478E0">
          <w:rPr>
            <w:rFonts w:ascii="Times New Roman" w:hAnsi="Times New Roman" w:cs="Times New Roman"/>
            <w:i/>
            <w:iCs/>
            <w:rPrChange w:id="3063" w:author="Simon Brandl" w:date="2020-06-01T21:02:00Z">
              <w:rPr>
                <w:rFonts w:ascii="Times New Roman" w:hAnsi="Times New Roman" w:cs="Times New Roman"/>
                <w:i/>
                <w:iCs/>
              </w:rPr>
            </w:rPrChange>
          </w:rPr>
          <w:t>Journal of phycology</w:t>
        </w:r>
        <w:r w:rsidRPr="008478E0">
          <w:rPr>
            <w:rFonts w:ascii="Times New Roman" w:hAnsi="Times New Roman" w:cs="Times New Roman"/>
            <w:rPrChange w:id="306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065" w:author="Simon Brandl" w:date="2020-06-01T21:02:00Z">
              <w:rPr>
                <w:rFonts w:ascii="Times New Roman" w:hAnsi="Times New Roman" w:cs="Times New Roman"/>
                <w:b/>
                <w:bCs/>
              </w:rPr>
            </w:rPrChange>
          </w:rPr>
          <w:t>43</w:t>
        </w:r>
        <w:r w:rsidRPr="008478E0">
          <w:rPr>
            <w:rFonts w:ascii="Times New Roman" w:hAnsi="Times New Roman" w:cs="Times New Roman"/>
            <w:rPrChange w:id="3066" w:author="Simon Brandl" w:date="2020-06-01T21:02:00Z">
              <w:rPr>
                <w:rFonts w:ascii="Times New Roman" w:hAnsi="Times New Roman" w:cs="Times New Roman"/>
              </w:rPr>
            </w:rPrChange>
          </w:rPr>
          <w:t>, 605–608 (2007).</w:t>
        </w:r>
      </w:ins>
    </w:p>
    <w:p w14:paraId="4EEEAF17" w14:textId="77777777" w:rsidR="008478E0" w:rsidRPr="008478E0" w:rsidRDefault="008478E0" w:rsidP="008478E0">
      <w:pPr>
        <w:pStyle w:val="Bibliography"/>
        <w:rPr>
          <w:ins w:id="3067" w:author="Simon Brandl" w:date="2020-06-01T21:02:00Z"/>
          <w:rFonts w:ascii="Times New Roman" w:hAnsi="Times New Roman" w:cs="Times New Roman"/>
          <w:rPrChange w:id="3068" w:author="Simon Brandl" w:date="2020-06-01T21:02:00Z">
            <w:rPr>
              <w:ins w:id="3069" w:author="Simon Brandl" w:date="2020-06-01T21:02:00Z"/>
              <w:rFonts w:ascii="Times New Roman" w:hAnsi="Times New Roman" w:cs="Times New Roman"/>
            </w:rPr>
          </w:rPrChange>
        </w:rPr>
        <w:pPrChange w:id="3070" w:author="Simon Brandl" w:date="2020-06-01T21:02:00Z">
          <w:pPr>
            <w:widowControl w:val="0"/>
            <w:autoSpaceDE w:val="0"/>
            <w:autoSpaceDN w:val="0"/>
            <w:adjustRightInd w:val="0"/>
          </w:pPr>
        </w:pPrChange>
      </w:pPr>
      <w:ins w:id="3071" w:author="Simon Brandl" w:date="2020-06-01T21:02:00Z">
        <w:r w:rsidRPr="008478E0">
          <w:rPr>
            <w:rFonts w:ascii="Times New Roman" w:hAnsi="Times New Roman" w:cs="Times New Roman"/>
            <w:rPrChange w:id="3072" w:author="Simon Brandl" w:date="2020-06-01T21:02:00Z">
              <w:rPr>
                <w:rFonts w:ascii="Times New Roman" w:hAnsi="Times New Roman" w:cs="Times New Roman"/>
              </w:rPr>
            </w:rPrChange>
          </w:rPr>
          <w:t>112.</w:t>
        </w:r>
        <w:r w:rsidRPr="008478E0">
          <w:rPr>
            <w:rFonts w:ascii="Times New Roman" w:hAnsi="Times New Roman" w:cs="Times New Roman"/>
            <w:rPrChange w:id="3073"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074" w:author="Simon Brandl" w:date="2020-06-01T21:02:00Z">
              <w:rPr>
                <w:rFonts w:ascii="Times New Roman" w:hAnsi="Times New Roman" w:cs="Times New Roman"/>
              </w:rPr>
            </w:rPrChange>
          </w:rPr>
          <w:t>Hamsher</w:t>
        </w:r>
        <w:proofErr w:type="spellEnd"/>
        <w:r w:rsidRPr="008478E0">
          <w:rPr>
            <w:rFonts w:ascii="Times New Roman" w:hAnsi="Times New Roman" w:cs="Times New Roman"/>
            <w:rPrChange w:id="3075" w:author="Simon Brandl" w:date="2020-06-01T21:02:00Z">
              <w:rPr>
                <w:rFonts w:ascii="Times New Roman" w:hAnsi="Times New Roman" w:cs="Times New Roman"/>
              </w:rPr>
            </w:rPrChange>
          </w:rPr>
          <w:t xml:space="preserve">, S. E., Evans, K. M., Mann, D. G., </w:t>
        </w:r>
        <w:proofErr w:type="spellStart"/>
        <w:r w:rsidRPr="008478E0">
          <w:rPr>
            <w:rFonts w:ascii="Times New Roman" w:hAnsi="Times New Roman" w:cs="Times New Roman"/>
            <w:rPrChange w:id="3076" w:author="Simon Brandl" w:date="2020-06-01T21:02:00Z">
              <w:rPr>
                <w:rFonts w:ascii="Times New Roman" w:hAnsi="Times New Roman" w:cs="Times New Roman"/>
              </w:rPr>
            </w:rPrChange>
          </w:rPr>
          <w:t>Poulíčková</w:t>
        </w:r>
        <w:proofErr w:type="spellEnd"/>
        <w:r w:rsidRPr="008478E0">
          <w:rPr>
            <w:rFonts w:ascii="Times New Roman" w:hAnsi="Times New Roman" w:cs="Times New Roman"/>
            <w:rPrChange w:id="3077" w:author="Simon Brandl" w:date="2020-06-01T21:02:00Z">
              <w:rPr>
                <w:rFonts w:ascii="Times New Roman" w:hAnsi="Times New Roman" w:cs="Times New Roman"/>
              </w:rPr>
            </w:rPrChange>
          </w:rPr>
          <w:t xml:space="preserve">, A. &amp; Saunders, G. W. Barcoding diatoms: exploring alternatives to COI-5P. </w:t>
        </w:r>
        <w:r w:rsidRPr="008478E0">
          <w:rPr>
            <w:rFonts w:ascii="Times New Roman" w:hAnsi="Times New Roman" w:cs="Times New Roman"/>
            <w:i/>
            <w:iCs/>
            <w:rPrChange w:id="3078" w:author="Simon Brandl" w:date="2020-06-01T21:02:00Z">
              <w:rPr>
                <w:rFonts w:ascii="Times New Roman" w:hAnsi="Times New Roman" w:cs="Times New Roman"/>
                <w:i/>
                <w:iCs/>
              </w:rPr>
            </w:rPrChange>
          </w:rPr>
          <w:t>Protist</w:t>
        </w:r>
        <w:r w:rsidRPr="008478E0">
          <w:rPr>
            <w:rFonts w:ascii="Times New Roman" w:hAnsi="Times New Roman" w:cs="Times New Roman"/>
            <w:rPrChange w:id="307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080" w:author="Simon Brandl" w:date="2020-06-01T21:02:00Z">
              <w:rPr>
                <w:rFonts w:ascii="Times New Roman" w:hAnsi="Times New Roman" w:cs="Times New Roman"/>
                <w:b/>
                <w:bCs/>
              </w:rPr>
            </w:rPrChange>
          </w:rPr>
          <w:t>162</w:t>
        </w:r>
        <w:r w:rsidRPr="008478E0">
          <w:rPr>
            <w:rFonts w:ascii="Times New Roman" w:hAnsi="Times New Roman" w:cs="Times New Roman"/>
            <w:rPrChange w:id="3081" w:author="Simon Brandl" w:date="2020-06-01T21:02:00Z">
              <w:rPr>
                <w:rFonts w:ascii="Times New Roman" w:hAnsi="Times New Roman" w:cs="Times New Roman"/>
              </w:rPr>
            </w:rPrChange>
          </w:rPr>
          <w:t>, 405–422 (2011).</w:t>
        </w:r>
      </w:ins>
    </w:p>
    <w:p w14:paraId="35BFEF01" w14:textId="77777777" w:rsidR="008478E0" w:rsidRPr="008478E0" w:rsidRDefault="008478E0" w:rsidP="008478E0">
      <w:pPr>
        <w:pStyle w:val="Bibliography"/>
        <w:rPr>
          <w:ins w:id="3082" w:author="Simon Brandl" w:date="2020-06-01T21:02:00Z"/>
          <w:rFonts w:ascii="Times New Roman" w:hAnsi="Times New Roman" w:cs="Times New Roman"/>
          <w:rPrChange w:id="3083" w:author="Simon Brandl" w:date="2020-06-01T21:02:00Z">
            <w:rPr>
              <w:ins w:id="3084" w:author="Simon Brandl" w:date="2020-06-01T21:02:00Z"/>
              <w:rFonts w:ascii="Times New Roman" w:hAnsi="Times New Roman" w:cs="Times New Roman"/>
            </w:rPr>
          </w:rPrChange>
        </w:rPr>
        <w:pPrChange w:id="3085" w:author="Simon Brandl" w:date="2020-06-01T21:02:00Z">
          <w:pPr>
            <w:widowControl w:val="0"/>
            <w:autoSpaceDE w:val="0"/>
            <w:autoSpaceDN w:val="0"/>
            <w:adjustRightInd w:val="0"/>
          </w:pPr>
        </w:pPrChange>
      </w:pPr>
      <w:ins w:id="3086" w:author="Simon Brandl" w:date="2020-06-01T21:02:00Z">
        <w:r w:rsidRPr="008478E0">
          <w:rPr>
            <w:rFonts w:ascii="Times New Roman" w:hAnsi="Times New Roman" w:cs="Times New Roman"/>
            <w:rPrChange w:id="3087" w:author="Simon Brandl" w:date="2020-06-01T21:02:00Z">
              <w:rPr>
                <w:rFonts w:ascii="Times New Roman" w:hAnsi="Times New Roman" w:cs="Times New Roman"/>
              </w:rPr>
            </w:rPrChange>
          </w:rPr>
          <w:t>113.</w:t>
        </w:r>
        <w:r w:rsidRPr="008478E0">
          <w:rPr>
            <w:rFonts w:ascii="Times New Roman" w:hAnsi="Times New Roman" w:cs="Times New Roman"/>
            <w:rPrChange w:id="3088" w:author="Simon Brandl" w:date="2020-06-01T21:02:00Z">
              <w:rPr>
                <w:rFonts w:ascii="Times New Roman" w:hAnsi="Times New Roman" w:cs="Times New Roman"/>
              </w:rPr>
            </w:rPrChange>
          </w:rPr>
          <w:tab/>
          <w:t xml:space="preserve">Cannon, M. </w:t>
        </w:r>
        <w:r w:rsidRPr="008478E0">
          <w:rPr>
            <w:rFonts w:ascii="Times New Roman" w:hAnsi="Times New Roman" w:cs="Times New Roman"/>
            <w:i/>
            <w:iCs/>
            <w:rPrChange w:id="3089" w:author="Simon Brandl" w:date="2020-06-01T21:02:00Z">
              <w:rPr>
                <w:rFonts w:ascii="Times New Roman" w:hAnsi="Times New Roman" w:cs="Times New Roman"/>
                <w:i/>
                <w:iCs/>
              </w:rPr>
            </w:rPrChange>
          </w:rPr>
          <w:t>et al.</w:t>
        </w:r>
        <w:r w:rsidRPr="008478E0">
          <w:rPr>
            <w:rFonts w:ascii="Times New Roman" w:hAnsi="Times New Roman" w:cs="Times New Roman"/>
            <w:rPrChange w:id="3090" w:author="Simon Brandl" w:date="2020-06-01T21:02:00Z">
              <w:rPr>
                <w:rFonts w:ascii="Times New Roman" w:hAnsi="Times New Roman" w:cs="Times New Roman"/>
              </w:rPr>
            </w:rPrChange>
          </w:rPr>
          <w:t xml:space="preserve"> In silico assessment of primers for eDNA studies using </w:t>
        </w:r>
        <w:proofErr w:type="spellStart"/>
        <w:r w:rsidRPr="008478E0">
          <w:rPr>
            <w:rFonts w:ascii="Times New Roman" w:hAnsi="Times New Roman" w:cs="Times New Roman"/>
            <w:rPrChange w:id="3091" w:author="Simon Brandl" w:date="2020-06-01T21:02:00Z">
              <w:rPr>
                <w:rFonts w:ascii="Times New Roman" w:hAnsi="Times New Roman" w:cs="Times New Roman"/>
              </w:rPr>
            </w:rPrChange>
          </w:rPr>
          <w:t>PrimerTree</w:t>
        </w:r>
        <w:proofErr w:type="spellEnd"/>
        <w:r w:rsidRPr="008478E0">
          <w:rPr>
            <w:rFonts w:ascii="Times New Roman" w:hAnsi="Times New Roman" w:cs="Times New Roman"/>
            <w:rPrChange w:id="3092" w:author="Simon Brandl" w:date="2020-06-01T21:02:00Z">
              <w:rPr>
                <w:rFonts w:ascii="Times New Roman" w:hAnsi="Times New Roman" w:cs="Times New Roman"/>
              </w:rPr>
            </w:rPrChange>
          </w:rPr>
          <w:t xml:space="preserve"> and application to characterize the biodiversity surrounding the Cuyahoga River. </w:t>
        </w:r>
        <w:r w:rsidRPr="008478E0">
          <w:rPr>
            <w:rFonts w:ascii="Times New Roman" w:hAnsi="Times New Roman" w:cs="Times New Roman"/>
            <w:i/>
            <w:iCs/>
            <w:rPrChange w:id="3093" w:author="Simon Brandl" w:date="2020-06-01T21:02:00Z">
              <w:rPr>
                <w:rFonts w:ascii="Times New Roman" w:hAnsi="Times New Roman" w:cs="Times New Roman"/>
                <w:i/>
                <w:iCs/>
              </w:rPr>
            </w:rPrChange>
          </w:rPr>
          <w:t>Scientific reports</w:t>
        </w:r>
        <w:r w:rsidRPr="008478E0">
          <w:rPr>
            <w:rFonts w:ascii="Times New Roman" w:hAnsi="Times New Roman" w:cs="Times New Roman"/>
            <w:rPrChange w:id="309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095" w:author="Simon Brandl" w:date="2020-06-01T21:02:00Z">
              <w:rPr>
                <w:rFonts w:ascii="Times New Roman" w:hAnsi="Times New Roman" w:cs="Times New Roman"/>
                <w:b/>
                <w:bCs/>
              </w:rPr>
            </w:rPrChange>
          </w:rPr>
          <w:t>6</w:t>
        </w:r>
        <w:r w:rsidRPr="008478E0">
          <w:rPr>
            <w:rFonts w:ascii="Times New Roman" w:hAnsi="Times New Roman" w:cs="Times New Roman"/>
            <w:rPrChange w:id="3096" w:author="Simon Brandl" w:date="2020-06-01T21:02:00Z">
              <w:rPr>
                <w:rFonts w:ascii="Times New Roman" w:hAnsi="Times New Roman" w:cs="Times New Roman"/>
              </w:rPr>
            </w:rPrChange>
          </w:rPr>
          <w:t>, 22908 (2016).</w:t>
        </w:r>
      </w:ins>
    </w:p>
    <w:p w14:paraId="1F40D78D" w14:textId="77777777" w:rsidR="008478E0" w:rsidRPr="008478E0" w:rsidRDefault="008478E0" w:rsidP="008478E0">
      <w:pPr>
        <w:pStyle w:val="Bibliography"/>
        <w:rPr>
          <w:ins w:id="3097" w:author="Simon Brandl" w:date="2020-06-01T21:02:00Z"/>
          <w:rFonts w:ascii="Times New Roman" w:hAnsi="Times New Roman" w:cs="Times New Roman"/>
          <w:rPrChange w:id="3098" w:author="Simon Brandl" w:date="2020-06-01T21:02:00Z">
            <w:rPr>
              <w:ins w:id="3099" w:author="Simon Brandl" w:date="2020-06-01T21:02:00Z"/>
              <w:rFonts w:ascii="Times New Roman" w:hAnsi="Times New Roman" w:cs="Times New Roman"/>
            </w:rPr>
          </w:rPrChange>
        </w:rPr>
        <w:pPrChange w:id="3100" w:author="Simon Brandl" w:date="2020-06-01T21:02:00Z">
          <w:pPr>
            <w:widowControl w:val="0"/>
            <w:autoSpaceDE w:val="0"/>
            <w:autoSpaceDN w:val="0"/>
            <w:adjustRightInd w:val="0"/>
          </w:pPr>
        </w:pPrChange>
      </w:pPr>
      <w:ins w:id="3101" w:author="Simon Brandl" w:date="2020-06-01T21:02:00Z">
        <w:r w:rsidRPr="008478E0">
          <w:rPr>
            <w:rFonts w:ascii="Times New Roman" w:hAnsi="Times New Roman" w:cs="Times New Roman"/>
            <w:rPrChange w:id="3102" w:author="Simon Brandl" w:date="2020-06-01T21:02:00Z">
              <w:rPr>
                <w:rFonts w:ascii="Times New Roman" w:hAnsi="Times New Roman" w:cs="Times New Roman"/>
              </w:rPr>
            </w:rPrChange>
          </w:rPr>
          <w:t>114.</w:t>
        </w:r>
        <w:r w:rsidRPr="008478E0">
          <w:rPr>
            <w:rFonts w:ascii="Times New Roman" w:hAnsi="Times New Roman" w:cs="Times New Roman"/>
            <w:rPrChange w:id="3103"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104" w:author="Simon Brandl" w:date="2020-06-01T21:02:00Z">
              <w:rPr>
                <w:rFonts w:ascii="Times New Roman" w:hAnsi="Times New Roman" w:cs="Times New Roman"/>
              </w:rPr>
            </w:rPrChange>
          </w:rPr>
          <w:t>Caporaso</w:t>
        </w:r>
        <w:proofErr w:type="spellEnd"/>
        <w:r w:rsidRPr="008478E0">
          <w:rPr>
            <w:rFonts w:ascii="Times New Roman" w:hAnsi="Times New Roman" w:cs="Times New Roman"/>
            <w:rPrChange w:id="3105" w:author="Simon Brandl" w:date="2020-06-01T21:02:00Z">
              <w:rPr>
                <w:rFonts w:ascii="Times New Roman" w:hAnsi="Times New Roman" w:cs="Times New Roman"/>
              </w:rPr>
            </w:rPrChange>
          </w:rPr>
          <w:t xml:space="preserve">, J. G. </w:t>
        </w:r>
        <w:r w:rsidRPr="008478E0">
          <w:rPr>
            <w:rFonts w:ascii="Times New Roman" w:hAnsi="Times New Roman" w:cs="Times New Roman"/>
            <w:i/>
            <w:iCs/>
            <w:rPrChange w:id="3106" w:author="Simon Brandl" w:date="2020-06-01T21:02:00Z">
              <w:rPr>
                <w:rFonts w:ascii="Times New Roman" w:hAnsi="Times New Roman" w:cs="Times New Roman"/>
                <w:i/>
                <w:iCs/>
              </w:rPr>
            </w:rPrChange>
          </w:rPr>
          <w:t>et al.</w:t>
        </w:r>
        <w:r w:rsidRPr="008478E0">
          <w:rPr>
            <w:rFonts w:ascii="Times New Roman" w:hAnsi="Times New Roman" w:cs="Times New Roman"/>
            <w:rPrChange w:id="3107" w:author="Simon Brandl" w:date="2020-06-01T21:02:00Z">
              <w:rPr>
                <w:rFonts w:ascii="Times New Roman" w:hAnsi="Times New Roman" w:cs="Times New Roman"/>
              </w:rPr>
            </w:rPrChange>
          </w:rPr>
          <w:t xml:space="preserve"> QIIME allows analysis of high-throughput community sequencing data. </w:t>
        </w:r>
        <w:r w:rsidRPr="008478E0">
          <w:rPr>
            <w:rFonts w:ascii="Times New Roman" w:hAnsi="Times New Roman" w:cs="Times New Roman"/>
            <w:i/>
            <w:iCs/>
            <w:rPrChange w:id="3108" w:author="Simon Brandl" w:date="2020-06-01T21:02:00Z">
              <w:rPr>
                <w:rFonts w:ascii="Times New Roman" w:hAnsi="Times New Roman" w:cs="Times New Roman"/>
                <w:i/>
                <w:iCs/>
              </w:rPr>
            </w:rPrChange>
          </w:rPr>
          <w:t>Nature methods</w:t>
        </w:r>
        <w:r w:rsidRPr="008478E0">
          <w:rPr>
            <w:rFonts w:ascii="Times New Roman" w:hAnsi="Times New Roman" w:cs="Times New Roman"/>
            <w:rPrChange w:id="310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110" w:author="Simon Brandl" w:date="2020-06-01T21:02:00Z">
              <w:rPr>
                <w:rFonts w:ascii="Times New Roman" w:hAnsi="Times New Roman" w:cs="Times New Roman"/>
                <w:b/>
                <w:bCs/>
              </w:rPr>
            </w:rPrChange>
          </w:rPr>
          <w:t>7</w:t>
        </w:r>
        <w:r w:rsidRPr="008478E0">
          <w:rPr>
            <w:rFonts w:ascii="Times New Roman" w:hAnsi="Times New Roman" w:cs="Times New Roman"/>
            <w:rPrChange w:id="3111" w:author="Simon Brandl" w:date="2020-06-01T21:02:00Z">
              <w:rPr>
                <w:rFonts w:ascii="Times New Roman" w:hAnsi="Times New Roman" w:cs="Times New Roman"/>
              </w:rPr>
            </w:rPrChange>
          </w:rPr>
          <w:t>, 335 (2010).</w:t>
        </w:r>
      </w:ins>
    </w:p>
    <w:p w14:paraId="1599FC11" w14:textId="77777777" w:rsidR="008478E0" w:rsidRPr="008478E0" w:rsidRDefault="008478E0" w:rsidP="008478E0">
      <w:pPr>
        <w:pStyle w:val="Bibliography"/>
        <w:rPr>
          <w:ins w:id="3112" w:author="Simon Brandl" w:date="2020-06-01T21:02:00Z"/>
          <w:rFonts w:ascii="Times New Roman" w:hAnsi="Times New Roman" w:cs="Times New Roman"/>
          <w:rPrChange w:id="3113" w:author="Simon Brandl" w:date="2020-06-01T21:02:00Z">
            <w:rPr>
              <w:ins w:id="3114" w:author="Simon Brandl" w:date="2020-06-01T21:02:00Z"/>
              <w:rFonts w:ascii="Times New Roman" w:hAnsi="Times New Roman" w:cs="Times New Roman"/>
            </w:rPr>
          </w:rPrChange>
        </w:rPr>
        <w:pPrChange w:id="3115" w:author="Simon Brandl" w:date="2020-06-01T21:02:00Z">
          <w:pPr>
            <w:widowControl w:val="0"/>
            <w:autoSpaceDE w:val="0"/>
            <w:autoSpaceDN w:val="0"/>
            <w:adjustRightInd w:val="0"/>
          </w:pPr>
        </w:pPrChange>
      </w:pPr>
      <w:ins w:id="3116" w:author="Simon Brandl" w:date="2020-06-01T21:02:00Z">
        <w:r w:rsidRPr="008478E0">
          <w:rPr>
            <w:rFonts w:ascii="Times New Roman" w:hAnsi="Times New Roman" w:cs="Times New Roman"/>
            <w:rPrChange w:id="3117" w:author="Simon Brandl" w:date="2020-06-01T21:02:00Z">
              <w:rPr>
                <w:rFonts w:ascii="Times New Roman" w:hAnsi="Times New Roman" w:cs="Times New Roman"/>
              </w:rPr>
            </w:rPrChange>
          </w:rPr>
          <w:lastRenderedPageBreak/>
          <w:t>115.</w:t>
        </w:r>
        <w:r w:rsidRPr="008478E0">
          <w:rPr>
            <w:rFonts w:ascii="Times New Roman" w:hAnsi="Times New Roman" w:cs="Times New Roman"/>
            <w:rPrChange w:id="3118" w:author="Simon Brandl" w:date="2020-06-01T21:02:00Z">
              <w:rPr>
                <w:rFonts w:ascii="Times New Roman" w:hAnsi="Times New Roman" w:cs="Times New Roman"/>
              </w:rPr>
            </w:rPrChange>
          </w:rPr>
          <w:tab/>
          <w:t xml:space="preserve">Edgar, R. C. UPARSE: highly accurate OTU sequences from microbial amplicon reads. </w:t>
        </w:r>
        <w:r w:rsidRPr="008478E0">
          <w:rPr>
            <w:rFonts w:ascii="Times New Roman" w:hAnsi="Times New Roman" w:cs="Times New Roman"/>
            <w:i/>
            <w:iCs/>
            <w:rPrChange w:id="3119" w:author="Simon Brandl" w:date="2020-06-01T21:02:00Z">
              <w:rPr>
                <w:rFonts w:ascii="Times New Roman" w:hAnsi="Times New Roman" w:cs="Times New Roman"/>
                <w:i/>
                <w:iCs/>
              </w:rPr>
            </w:rPrChange>
          </w:rPr>
          <w:t>Nature methods</w:t>
        </w:r>
        <w:r w:rsidRPr="008478E0">
          <w:rPr>
            <w:rFonts w:ascii="Times New Roman" w:hAnsi="Times New Roman" w:cs="Times New Roman"/>
            <w:rPrChange w:id="3120"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121" w:author="Simon Brandl" w:date="2020-06-01T21:02:00Z">
              <w:rPr>
                <w:rFonts w:ascii="Times New Roman" w:hAnsi="Times New Roman" w:cs="Times New Roman"/>
                <w:b/>
                <w:bCs/>
              </w:rPr>
            </w:rPrChange>
          </w:rPr>
          <w:t>10</w:t>
        </w:r>
        <w:r w:rsidRPr="008478E0">
          <w:rPr>
            <w:rFonts w:ascii="Times New Roman" w:hAnsi="Times New Roman" w:cs="Times New Roman"/>
            <w:rPrChange w:id="3122" w:author="Simon Brandl" w:date="2020-06-01T21:02:00Z">
              <w:rPr>
                <w:rFonts w:ascii="Times New Roman" w:hAnsi="Times New Roman" w:cs="Times New Roman"/>
              </w:rPr>
            </w:rPrChange>
          </w:rPr>
          <w:t>, 996 (2013).</w:t>
        </w:r>
      </w:ins>
    </w:p>
    <w:p w14:paraId="4F67C25C" w14:textId="77777777" w:rsidR="008478E0" w:rsidRPr="008478E0" w:rsidRDefault="008478E0" w:rsidP="008478E0">
      <w:pPr>
        <w:pStyle w:val="Bibliography"/>
        <w:rPr>
          <w:ins w:id="3123" w:author="Simon Brandl" w:date="2020-06-01T21:02:00Z"/>
          <w:rFonts w:ascii="Times New Roman" w:hAnsi="Times New Roman" w:cs="Times New Roman"/>
          <w:rPrChange w:id="3124" w:author="Simon Brandl" w:date="2020-06-01T21:02:00Z">
            <w:rPr>
              <w:ins w:id="3125" w:author="Simon Brandl" w:date="2020-06-01T21:02:00Z"/>
              <w:rFonts w:ascii="Times New Roman" w:hAnsi="Times New Roman" w:cs="Times New Roman"/>
            </w:rPr>
          </w:rPrChange>
        </w:rPr>
        <w:pPrChange w:id="3126" w:author="Simon Brandl" w:date="2020-06-01T21:02:00Z">
          <w:pPr>
            <w:widowControl w:val="0"/>
            <w:autoSpaceDE w:val="0"/>
            <w:autoSpaceDN w:val="0"/>
            <w:adjustRightInd w:val="0"/>
          </w:pPr>
        </w:pPrChange>
      </w:pPr>
      <w:ins w:id="3127" w:author="Simon Brandl" w:date="2020-06-01T21:02:00Z">
        <w:r w:rsidRPr="008478E0">
          <w:rPr>
            <w:rFonts w:ascii="Times New Roman" w:hAnsi="Times New Roman" w:cs="Times New Roman"/>
            <w:rPrChange w:id="3128" w:author="Simon Brandl" w:date="2020-06-01T21:02:00Z">
              <w:rPr>
                <w:rFonts w:ascii="Times New Roman" w:hAnsi="Times New Roman" w:cs="Times New Roman"/>
              </w:rPr>
            </w:rPrChange>
          </w:rPr>
          <w:t>116.</w:t>
        </w:r>
        <w:r w:rsidRPr="008478E0">
          <w:rPr>
            <w:rFonts w:ascii="Times New Roman" w:hAnsi="Times New Roman" w:cs="Times New Roman"/>
            <w:rPrChange w:id="3129" w:author="Simon Brandl" w:date="2020-06-01T21:02:00Z">
              <w:rPr>
                <w:rFonts w:ascii="Times New Roman" w:hAnsi="Times New Roman" w:cs="Times New Roman"/>
              </w:rPr>
            </w:rPrChange>
          </w:rPr>
          <w:tab/>
          <w:t xml:space="preserve">Martin, M. </w:t>
        </w:r>
        <w:proofErr w:type="spellStart"/>
        <w:r w:rsidRPr="008478E0">
          <w:rPr>
            <w:rFonts w:ascii="Times New Roman" w:hAnsi="Times New Roman" w:cs="Times New Roman"/>
            <w:rPrChange w:id="3130" w:author="Simon Brandl" w:date="2020-06-01T21:02:00Z">
              <w:rPr>
                <w:rFonts w:ascii="Times New Roman" w:hAnsi="Times New Roman" w:cs="Times New Roman"/>
              </w:rPr>
            </w:rPrChange>
          </w:rPr>
          <w:t>Cutadapt</w:t>
        </w:r>
        <w:proofErr w:type="spellEnd"/>
        <w:r w:rsidRPr="008478E0">
          <w:rPr>
            <w:rFonts w:ascii="Times New Roman" w:hAnsi="Times New Roman" w:cs="Times New Roman"/>
            <w:rPrChange w:id="3131" w:author="Simon Brandl" w:date="2020-06-01T21:02:00Z">
              <w:rPr>
                <w:rFonts w:ascii="Times New Roman" w:hAnsi="Times New Roman" w:cs="Times New Roman"/>
              </w:rPr>
            </w:rPrChange>
          </w:rPr>
          <w:t xml:space="preserve"> removes adapter sequences from high-throughput sequencing reads. </w:t>
        </w:r>
        <w:proofErr w:type="spellStart"/>
        <w:r w:rsidRPr="008478E0">
          <w:rPr>
            <w:rFonts w:ascii="Times New Roman" w:hAnsi="Times New Roman" w:cs="Times New Roman"/>
            <w:i/>
            <w:iCs/>
            <w:rPrChange w:id="3132" w:author="Simon Brandl" w:date="2020-06-01T21:02:00Z">
              <w:rPr>
                <w:rFonts w:ascii="Times New Roman" w:hAnsi="Times New Roman" w:cs="Times New Roman"/>
                <w:i/>
                <w:iCs/>
              </w:rPr>
            </w:rPrChange>
          </w:rPr>
          <w:t>EMBnet</w:t>
        </w:r>
        <w:proofErr w:type="spellEnd"/>
        <w:r w:rsidRPr="008478E0">
          <w:rPr>
            <w:rFonts w:ascii="Times New Roman" w:hAnsi="Times New Roman" w:cs="Times New Roman"/>
            <w:i/>
            <w:iCs/>
            <w:rPrChange w:id="3133" w:author="Simon Brandl" w:date="2020-06-01T21:02:00Z">
              <w:rPr>
                <w:rFonts w:ascii="Times New Roman" w:hAnsi="Times New Roman" w:cs="Times New Roman"/>
                <w:i/>
                <w:iCs/>
              </w:rPr>
            </w:rPrChange>
          </w:rPr>
          <w:t>. journal</w:t>
        </w:r>
        <w:r w:rsidRPr="008478E0">
          <w:rPr>
            <w:rFonts w:ascii="Times New Roman" w:hAnsi="Times New Roman" w:cs="Times New Roman"/>
            <w:rPrChange w:id="313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135" w:author="Simon Brandl" w:date="2020-06-01T21:02:00Z">
              <w:rPr>
                <w:rFonts w:ascii="Times New Roman" w:hAnsi="Times New Roman" w:cs="Times New Roman"/>
                <w:b/>
                <w:bCs/>
              </w:rPr>
            </w:rPrChange>
          </w:rPr>
          <w:t>17</w:t>
        </w:r>
        <w:r w:rsidRPr="008478E0">
          <w:rPr>
            <w:rFonts w:ascii="Times New Roman" w:hAnsi="Times New Roman" w:cs="Times New Roman"/>
            <w:rPrChange w:id="3136" w:author="Simon Brandl" w:date="2020-06-01T21:02:00Z">
              <w:rPr>
                <w:rFonts w:ascii="Times New Roman" w:hAnsi="Times New Roman" w:cs="Times New Roman"/>
              </w:rPr>
            </w:rPrChange>
          </w:rPr>
          <w:t>, 10–12 (2011).</w:t>
        </w:r>
      </w:ins>
    </w:p>
    <w:p w14:paraId="5A982760" w14:textId="77777777" w:rsidR="008478E0" w:rsidRPr="008478E0" w:rsidRDefault="008478E0" w:rsidP="008478E0">
      <w:pPr>
        <w:pStyle w:val="Bibliography"/>
        <w:rPr>
          <w:ins w:id="3137" w:author="Simon Brandl" w:date="2020-06-01T21:02:00Z"/>
          <w:rFonts w:ascii="Times New Roman" w:hAnsi="Times New Roman" w:cs="Times New Roman"/>
          <w:rPrChange w:id="3138" w:author="Simon Brandl" w:date="2020-06-01T21:02:00Z">
            <w:rPr>
              <w:ins w:id="3139" w:author="Simon Brandl" w:date="2020-06-01T21:02:00Z"/>
              <w:rFonts w:ascii="Times New Roman" w:hAnsi="Times New Roman" w:cs="Times New Roman"/>
            </w:rPr>
          </w:rPrChange>
        </w:rPr>
        <w:pPrChange w:id="3140" w:author="Simon Brandl" w:date="2020-06-01T21:02:00Z">
          <w:pPr>
            <w:widowControl w:val="0"/>
            <w:autoSpaceDE w:val="0"/>
            <w:autoSpaceDN w:val="0"/>
            <w:adjustRightInd w:val="0"/>
          </w:pPr>
        </w:pPrChange>
      </w:pPr>
      <w:ins w:id="3141" w:author="Simon Brandl" w:date="2020-06-01T21:02:00Z">
        <w:r w:rsidRPr="008478E0">
          <w:rPr>
            <w:rFonts w:ascii="Times New Roman" w:hAnsi="Times New Roman" w:cs="Times New Roman"/>
            <w:rPrChange w:id="3142" w:author="Simon Brandl" w:date="2020-06-01T21:02:00Z">
              <w:rPr>
                <w:rFonts w:ascii="Times New Roman" w:hAnsi="Times New Roman" w:cs="Times New Roman"/>
              </w:rPr>
            </w:rPrChange>
          </w:rPr>
          <w:t>117.</w:t>
        </w:r>
        <w:r w:rsidRPr="008478E0">
          <w:rPr>
            <w:rFonts w:ascii="Times New Roman" w:hAnsi="Times New Roman" w:cs="Times New Roman"/>
            <w:rPrChange w:id="3143" w:author="Simon Brandl" w:date="2020-06-01T21:02:00Z">
              <w:rPr>
                <w:rFonts w:ascii="Times New Roman" w:hAnsi="Times New Roman" w:cs="Times New Roman"/>
              </w:rPr>
            </w:rPrChange>
          </w:rPr>
          <w:tab/>
          <w:t xml:space="preserve">Edgar, R. C. Search and clustering orders of magnitude faster than BLAST. </w:t>
        </w:r>
        <w:r w:rsidRPr="008478E0">
          <w:rPr>
            <w:rFonts w:ascii="Times New Roman" w:hAnsi="Times New Roman" w:cs="Times New Roman"/>
            <w:i/>
            <w:iCs/>
            <w:rPrChange w:id="3144" w:author="Simon Brandl" w:date="2020-06-01T21:02:00Z">
              <w:rPr>
                <w:rFonts w:ascii="Times New Roman" w:hAnsi="Times New Roman" w:cs="Times New Roman"/>
                <w:i/>
                <w:iCs/>
              </w:rPr>
            </w:rPrChange>
          </w:rPr>
          <w:t>Bioinformatics</w:t>
        </w:r>
        <w:r w:rsidRPr="008478E0">
          <w:rPr>
            <w:rFonts w:ascii="Times New Roman" w:hAnsi="Times New Roman" w:cs="Times New Roman"/>
            <w:rPrChange w:id="3145"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146" w:author="Simon Brandl" w:date="2020-06-01T21:02:00Z">
              <w:rPr>
                <w:rFonts w:ascii="Times New Roman" w:hAnsi="Times New Roman" w:cs="Times New Roman"/>
                <w:b/>
                <w:bCs/>
              </w:rPr>
            </w:rPrChange>
          </w:rPr>
          <w:t>26</w:t>
        </w:r>
        <w:r w:rsidRPr="008478E0">
          <w:rPr>
            <w:rFonts w:ascii="Times New Roman" w:hAnsi="Times New Roman" w:cs="Times New Roman"/>
            <w:rPrChange w:id="3147" w:author="Simon Brandl" w:date="2020-06-01T21:02:00Z">
              <w:rPr>
                <w:rFonts w:ascii="Times New Roman" w:hAnsi="Times New Roman" w:cs="Times New Roman"/>
              </w:rPr>
            </w:rPrChange>
          </w:rPr>
          <w:t>, 2460–2461 (2010).</w:t>
        </w:r>
      </w:ins>
    </w:p>
    <w:p w14:paraId="1A2B738E" w14:textId="77777777" w:rsidR="008478E0" w:rsidRPr="008478E0" w:rsidRDefault="008478E0" w:rsidP="008478E0">
      <w:pPr>
        <w:pStyle w:val="Bibliography"/>
        <w:rPr>
          <w:ins w:id="3148" w:author="Simon Brandl" w:date="2020-06-01T21:02:00Z"/>
          <w:rFonts w:ascii="Times New Roman" w:hAnsi="Times New Roman" w:cs="Times New Roman"/>
          <w:rPrChange w:id="3149" w:author="Simon Brandl" w:date="2020-06-01T21:02:00Z">
            <w:rPr>
              <w:ins w:id="3150" w:author="Simon Brandl" w:date="2020-06-01T21:02:00Z"/>
              <w:rFonts w:ascii="Times New Roman" w:hAnsi="Times New Roman" w:cs="Times New Roman"/>
            </w:rPr>
          </w:rPrChange>
        </w:rPr>
        <w:pPrChange w:id="3151" w:author="Simon Brandl" w:date="2020-06-01T21:02:00Z">
          <w:pPr>
            <w:widowControl w:val="0"/>
            <w:autoSpaceDE w:val="0"/>
            <w:autoSpaceDN w:val="0"/>
            <w:adjustRightInd w:val="0"/>
          </w:pPr>
        </w:pPrChange>
      </w:pPr>
      <w:ins w:id="3152" w:author="Simon Brandl" w:date="2020-06-01T21:02:00Z">
        <w:r w:rsidRPr="008478E0">
          <w:rPr>
            <w:rFonts w:ascii="Times New Roman" w:hAnsi="Times New Roman" w:cs="Times New Roman"/>
            <w:rPrChange w:id="3153" w:author="Simon Brandl" w:date="2020-06-01T21:02:00Z">
              <w:rPr>
                <w:rFonts w:ascii="Times New Roman" w:hAnsi="Times New Roman" w:cs="Times New Roman"/>
              </w:rPr>
            </w:rPrChange>
          </w:rPr>
          <w:t>118.</w:t>
        </w:r>
        <w:r w:rsidRPr="008478E0">
          <w:rPr>
            <w:rFonts w:ascii="Times New Roman" w:hAnsi="Times New Roman" w:cs="Times New Roman"/>
            <w:rPrChange w:id="3154" w:author="Simon Brandl" w:date="2020-06-01T21:02:00Z">
              <w:rPr>
                <w:rFonts w:ascii="Times New Roman" w:hAnsi="Times New Roman" w:cs="Times New Roman"/>
              </w:rPr>
            </w:rPrChange>
          </w:rPr>
          <w:tab/>
          <w:t xml:space="preserve">Camacho, C. </w:t>
        </w:r>
        <w:r w:rsidRPr="008478E0">
          <w:rPr>
            <w:rFonts w:ascii="Times New Roman" w:hAnsi="Times New Roman" w:cs="Times New Roman"/>
            <w:i/>
            <w:iCs/>
            <w:rPrChange w:id="3155" w:author="Simon Brandl" w:date="2020-06-01T21:02:00Z">
              <w:rPr>
                <w:rFonts w:ascii="Times New Roman" w:hAnsi="Times New Roman" w:cs="Times New Roman"/>
                <w:i/>
                <w:iCs/>
              </w:rPr>
            </w:rPrChange>
          </w:rPr>
          <w:t>et al.</w:t>
        </w:r>
        <w:r w:rsidRPr="008478E0">
          <w:rPr>
            <w:rFonts w:ascii="Times New Roman" w:hAnsi="Times New Roman" w:cs="Times New Roman"/>
            <w:rPrChange w:id="3156" w:author="Simon Brandl" w:date="2020-06-01T21:02:00Z">
              <w:rPr>
                <w:rFonts w:ascii="Times New Roman" w:hAnsi="Times New Roman" w:cs="Times New Roman"/>
              </w:rPr>
            </w:rPrChange>
          </w:rPr>
          <w:t xml:space="preserve"> BLAST+: architecture and applications. </w:t>
        </w:r>
        <w:r w:rsidRPr="008478E0">
          <w:rPr>
            <w:rFonts w:ascii="Times New Roman" w:hAnsi="Times New Roman" w:cs="Times New Roman"/>
            <w:i/>
            <w:iCs/>
            <w:rPrChange w:id="3157" w:author="Simon Brandl" w:date="2020-06-01T21:02:00Z">
              <w:rPr>
                <w:rFonts w:ascii="Times New Roman" w:hAnsi="Times New Roman" w:cs="Times New Roman"/>
                <w:i/>
                <w:iCs/>
              </w:rPr>
            </w:rPrChange>
          </w:rPr>
          <w:t>BMC bioinformatics</w:t>
        </w:r>
        <w:r w:rsidRPr="008478E0">
          <w:rPr>
            <w:rFonts w:ascii="Times New Roman" w:hAnsi="Times New Roman" w:cs="Times New Roman"/>
            <w:rPrChange w:id="315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159" w:author="Simon Brandl" w:date="2020-06-01T21:02:00Z">
              <w:rPr>
                <w:rFonts w:ascii="Times New Roman" w:hAnsi="Times New Roman" w:cs="Times New Roman"/>
                <w:b/>
                <w:bCs/>
              </w:rPr>
            </w:rPrChange>
          </w:rPr>
          <w:t>10</w:t>
        </w:r>
        <w:r w:rsidRPr="008478E0">
          <w:rPr>
            <w:rFonts w:ascii="Times New Roman" w:hAnsi="Times New Roman" w:cs="Times New Roman"/>
            <w:rPrChange w:id="3160" w:author="Simon Brandl" w:date="2020-06-01T21:02:00Z">
              <w:rPr>
                <w:rFonts w:ascii="Times New Roman" w:hAnsi="Times New Roman" w:cs="Times New Roman"/>
              </w:rPr>
            </w:rPrChange>
          </w:rPr>
          <w:t>, 421 (2009).</w:t>
        </w:r>
      </w:ins>
    </w:p>
    <w:p w14:paraId="0FFCD4B9" w14:textId="77777777" w:rsidR="008478E0" w:rsidRPr="008478E0" w:rsidRDefault="008478E0" w:rsidP="008478E0">
      <w:pPr>
        <w:pStyle w:val="Bibliography"/>
        <w:rPr>
          <w:ins w:id="3161" w:author="Simon Brandl" w:date="2020-06-01T21:02:00Z"/>
          <w:rFonts w:ascii="Times New Roman" w:hAnsi="Times New Roman" w:cs="Times New Roman"/>
          <w:rPrChange w:id="3162" w:author="Simon Brandl" w:date="2020-06-01T21:02:00Z">
            <w:rPr>
              <w:ins w:id="3163" w:author="Simon Brandl" w:date="2020-06-01T21:02:00Z"/>
              <w:rFonts w:ascii="Times New Roman" w:hAnsi="Times New Roman" w:cs="Times New Roman"/>
            </w:rPr>
          </w:rPrChange>
        </w:rPr>
        <w:pPrChange w:id="3164" w:author="Simon Brandl" w:date="2020-06-01T21:02:00Z">
          <w:pPr>
            <w:widowControl w:val="0"/>
            <w:autoSpaceDE w:val="0"/>
            <w:autoSpaceDN w:val="0"/>
            <w:adjustRightInd w:val="0"/>
          </w:pPr>
        </w:pPrChange>
      </w:pPr>
      <w:ins w:id="3165" w:author="Simon Brandl" w:date="2020-06-01T21:02:00Z">
        <w:r w:rsidRPr="008478E0">
          <w:rPr>
            <w:rFonts w:ascii="Times New Roman" w:hAnsi="Times New Roman" w:cs="Times New Roman"/>
            <w:rPrChange w:id="3166" w:author="Simon Brandl" w:date="2020-06-01T21:02:00Z">
              <w:rPr>
                <w:rFonts w:ascii="Times New Roman" w:hAnsi="Times New Roman" w:cs="Times New Roman"/>
              </w:rPr>
            </w:rPrChange>
          </w:rPr>
          <w:t>119.</w:t>
        </w:r>
        <w:r w:rsidRPr="008478E0">
          <w:rPr>
            <w:rFonts w:ascii="Times New Roman" w:hAnsi="Times New Roman" w:cs="Times New Roman"/>
            <w:rPrChange w:id="3167" w:author="Simon Brandl" w:date="2020-06-01T21:02:00Z">
              <w:rPr>
                <w:rFonts w:ascii="Times New Roman" w:hAnsi="Times New Roman" w:cs="Times New Roman"/>
              </w:rPr>
            </w:rPrChange>
          </w:rPr>
          <w:tab/>
          <w:t xml:space="preserve">Edgar, R. C. &amp; </w:t>
        </w:r>
        <w:proofErr w:type="spellStart"/>
        <w:r w:rsidRPr="008478E0">
          <w:rPr>
            <w:rFonts w:ascii="Times New Roman" w:hAnsi="Times New Roman" w:cs="Times New Roman"/>
            <w:rPrChange w:id="3168" w:author="Simon Brandl" w:date="2020-06-01T21:02:00Z">
              <w:rPr>
                <w:rFonts w:ascii="Times New Roman" w:hAnsi="Times New Roman" w:cs="Times New Roman"/>
              </w:rPr>
            </w:rPrChange>
          </w:rPr>
          <w:t>Flyvbjerg</w:t>
        </w:r>
        <w:proofErr w:type="spellEnd"/>
        <w:r w:rsidRPr="008478E0">
          <w:rPr>
            <w:rFonts w:ascii="Times New Roman" w:hAnsi="Times New Roman" w:cs="Times New Roman"/>
            <w:rPrChange w:id="3169" w:author="Simon Brandl" w:date="2020-06-01T21:02:00Z">
              <w:rPr>
                <w:rFonts w:ascii="Times New Roman" w:hAnsi="Times New Roman" w:cs="Times New Roman"/>
              </w:rPr>
            </w:rPrChange>
          </w:rPr>
          <w:t xml:space="preserve">, H. Error filtering, pair assembly and error correction for next-generation sequencing reads. </w:t>
        </w:r>
        <w:r w:rsidRPr="008478E0">
          <w:rPr>
            <w:rFonts w:ascii="Times New Roman" w:hAnsi="Times New Roman" w:cs="Times New Roman"/>
            <w:i/>
            <w:iCs/>
            <w:rPrChange w:id="3170" w:author="Simon Brandl" w:date="2020-06-01T21:02:00Z">
              <w:rPr>
                <w:rFonts w:ascii="Times New Roman" w:hAnsi="Times New Roman" w:cs="Times New Roman"/>
                <w:i/>
                <w:iCs/>
              </w:rPr>
            </w:rPrChange>
          </w:rPr>
          <w:t>Bioinformatics</w:t>
        </w:r>
        <w:r w:rsidRPr="008478E0">
          <w:rPr>
            <w:rFonts w:ascii="Times New Roman" w:hAnsi="Times New Roman" w:cs="Times New Roman"/>
            <w:rPrChange w:id="317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172" w:author="Simon Brandl" w:date="2020-06-01T21:02:00Z">
              <w:rPr>
                <w:rFonts w:ascii="Times New Roman" w:hAnsi="Times New Roman" w:cs="Times New Roman"/>
                <w:b/>
                <w:bCs/>
              </w:rPr>
            </w:rPrChange>
          </w:rPr>
          <w:t>31</w:t>
        </w:r>
        <w:r w:rsidRPr="008478E0">
          <w:rPr>
            <w:rFonts w:ascii="Times New Roman" w:hAnsi="Times New Roman" w:cs="Times New Roman"/>
            <w:rPrChange w:id="3173" w:author="Simon Brandl" w:date="2020-06-01T21:02:00Z">
              <w:rPr>
                <w:rFonts w:ascii="Times New Roman" w:hAnsi="Times New Roman" w:cs="Times New Roman"/>
              </w:rPr>
            </w:rPrChange>
          </w:rPr>
          <w:t>, 3476–3482 (2015).</w:t>
        </w:r>
      </w:ins>
    </w:p>
    <w:p w14:paraId="71797148" w14:textId="77777777" w:rsidR="008478E0" w:rsidRPr="008478E0" w:rsidRDefault="008478E0" w:rsidP="008478E0">
      <w:pPr>
        <w:pStyle w:val="Bibliography"/>
        <w:rPr>
          <w:ins w:id="3174" w:author="Simon Brandl" w:date="2020-06-01T21:02:00Z"/>
          <w:rFonts w:ascii="Times New Roman" w:hAnsi="Times New Roman" w:cs="Times New Roman"/>
          <w:rPrChange w:id="3175" w:author="Simon Brandl" w:date="2020-06-01T21:02:00Z">
            <w:rPr>
              <w:ins w:id="3176" w:author="Simon Brandl" w:date="2020-06-01T21:02:00Z"/>
              <w:rFonts w:ascii="Times New Roman" w:hAnsi="Times New Roman" w:cs="Times New Roman"/>
            </w:rPr>
          </w:rPrChange>
        </w:rPr>
        <w:pPrChange w:id="3177" w:author="Simon Brandl" w:date="2020-06-01T21:02:00Z">
          <w:pPr>
            <w:widowControl w:val="0"/>
            <w:autoSpaceDE w:val="0"/>
            <w:autoSpaceDN w:val="0"/>
            <w:adjustRightInd w:val="0"/>
          </w:pPr>
        </w:pPrChange>
      </w:pPr>
      <w:ins w:id="3178" w:author="Simon Brandl" w:date="2020-06-01T21:02:00Z">
        <w:r w:rsidRPr="008478E0">
          <w:rPr>
            <w:rFonts w:ascii="Times New Roman" w:hAnsi="Times New Roman" w:cs="Times New Roman"/>
            <w:rPrChange w:id="3179" w:author="Simon Brandl" w:date="2020-06-01T21:02:00Z">
              <w:rPr>
                <w:rFonts w:ascii="Times New Roman" w:hAnsi="Times New Roman" w:cs="Times New Roman"/>
              </w:rPr>
            </w:rPrChange>
          </w:rPr>
          <w:t>120.</w:t>
        </w:r>
        <w:r w:rsidRPr="008478E0">
          <w:rPr>
            <w:rFonts w:ascii="Times New Roman" w:hAnsi="Times New Roman" w:cs="Times New Roman"/>
            <w:rPrChange w:id="3180" w:author="Simon Brandl" w:date="2020-06-01T21:02:00Z">
              <w:rPr>
                <w:rFonts w:ascii="Times New Roman" w:hAnsi="Times New Roman" w:cs="Times New Roman"/>
              </w:rPr>
            </w:rPrChange>
          </w:rPr>
          <w:tab/>
          <w:t xml:space="preserve">Edgar, R. C. UNOISE2: improved error-correction for Illumina 16S and ITS amplicon sequencing. </w:t>
        </w:r>
        <w:proofErr w:type="spellStart"/>
        <w:r w:rsidRPr="008478E0">
          <w:rPr>
            <w:rFonts w:ascii="Times New Roman" w:hAnsi="Times New Roman" w:cs="Times New Roman"/>
            <w:i/>
            <w:iCs/>
            <w:rPrChange w:id="3181" w:author="Simon Brandl" w:date="2020-06-01T21:02:00Z">
              <w:rPr>
                <w:rFonts w:ascii="Times New Roman" w:hAnsi="Times New Roman" w:cs="Times New Roman"/>
                <w:i/>
                <w:iCs/>
              </w:rPr>
            </w:rPrChange>
          </w:rPr>
          <w:t>BioRxiv</w:t>
        </w:r>
        <w:proofErr w:type="spellEnd"/>
        <w:r w:rsidRPr="008478E0">
          <w:rPr>
            <w:rFonts w:ascii="Times New Roman" w:hAnsi="Times New Roman" w:cs="Times New Roman"/>
            <w:rPrChange w:id="3182" w:author="Simon Brandl" w:date="2020-06-01T21:02:00Z">
              <w:rPr>
                <w:rFonts w:ascii="Times New Roman" w:hAnsi="Times New Roman" w:cs="Times New Roman"/>
              </w:rPr>
            </w:rPrChange>
          </w:rPr>
          <w:t xml:space="preserve"> 081257 (2016).</w:t>
        </w:r>
      </w:ins>
    </w:p>
    <w:p w14:paraId="5AFBBA36" w14:textId="77777777" w:rsidR="008478E0" w:rsidRPr="008478E0" w:rsidRDefault="008478E0" w:rsidP="008478E0">
      <w:pPr>
        <w:pStyle w:val="Bibliography"/>
        <w:rPr>
          <w:ins w:id="3183" w:author="Simon Brandl" w:date="2020-06-01T21:02:00Z"/>
          <w:rFonts w:ascii="Times New Roman" w:hAnsi="Times New Roman" w:cs="Times New Roman"/>
          <w:rPrChange w:id="3184" w:author="Simon Brandl" w:date="2020-06-01T21:02:00Z">
            <w:rPr>
              <w:ins w:id="3185" w:author="Simon Brandl" w:date="2020-06-01T21:02:00Z"/>
              <w:rFonts w:ascii="Times New Roman" w:hAnsi="Times New Roman" w:cs="Times New Roman"/>
            </w:rPr>
          </w:rPrChange>
        </w:rPr>
        <w:pPrChange w:id="3186" w:author="Simon Brandl" w:date="2020-06-01T21:02:00Z">
          <w:pPr>
            <w:widowControl w:val="0"/>
            <w:autoSpaceDE w:val="0"/>
            <w:autoSpaceDN w:val="0"/>
            <w:adjustRightInd w:val="0"/>
          </w:pPr>
        </w:pPrChange>
      </w:pPr>
      <w:ins w:id="3187" w:author="Simon Brandl" w:date="2020-06-01T21:02:00Z">
        <w:r w:rsidRPr="008478E0">
          <w:rPr>
            <w:rFonts w:ascii="Times New Roman" w:hAnsi="Times New Roman" w:cs="Times New Roman"/>
            <w:rPrChange w:id="3188" w:author="Simon Brandl" w:date="2020-06-01T21:02:00Z">
              <w:rPr>
                <w:rFonts w:ascii="Times New Roman" w:hAnsi="Times New Roman" w:cs="Times New Roman"/>
              </w:rPr>
            </w:rPrChange>
          </w:rPr>
          <w:t>121.</w:t>
        </w:r>
        <w:r w:rsidRPr="008478E0">
          <w:rPr>
            <w:rFonts w:ascii="Times New Roman" w:hAnsi="Times New Roman" w:cs="Times New Roman"/>
            <w:rPrChange w:id="3189" w:author="Simon Brandl" w:date="2020-06-01T21:02:00Z">
              <w:rPr>
                <w:rFonts w:ascii="Times New Roman" w:hAnsi="Times New Roman" w:cs="Times New Roman"/>
              </w:rPr>
            </w:rPrChange>
          </w:rPr>
          <w:tab/>
          <w:t xml:space="preserve">Yilmaz, P. </w:t>
        </w:r>
        <w:r w:rsidRPr="008478E0">
          <w:rPr>
            <w:rFonts w:ascii="Times New Roman" w:hAnsi="Times New Roman" w:cs="Times New Roman"/>
            <w:i/>
            <w:iCs/>
            <w:rPrChange w:id="3190" w:author="Simon Brandl" w:date="2020-06-01T21:02:00Z">
              <w:rPr>
                <w:rFonts w:ascii="Times New Roman" w:hAnsi="Times New Roman" w:cs="Times New Roman"/>
                <w:i/>
                <w:iCs/>
              </w:rPr>
            </w:rPrChange>
          </w:rPr>
          <w:t>et al.</w:t>
        </w:r>
        <w:r w:rsidRPr="008478E0">
          <w:rPr>
            <w:rFonts w:ascii="Times New Roman" w:hAnsi="Times New Roman" w:cs="Times New Roman"/>
            <w:rPrChange w:id="3191" w:author="Simon Brandl" w:date="2020-06-01T21:02:00Z">
              <w:rPr>
                <w:rFonts w:ascii="Times New Roman" w:hAnsi="Times New Roman" w:cs="Times New Roman"/>
              </w:rPr>
            </w:rPrChange>
          </w:rPr>
          <w:t xml:space="preserve"> The SILVA and “all-species living tree project (LTP)” taxonomic frameworks. </w:t>
        </w:r>
        <w:r w:rsidRPr="008478E0">
          <w:rPr>
            <w:rFonts w:ascii="Times New Roman" w:hAnsi="Times New Roman" w:cs="Times New Roman"/>
            <w:i/>
            <w:iCs/>
            <w:rPrChange w:id="3192" w:author="Simon Brandl" w:date="2020-06-01T21:02:00Z">
              <w:rPr>
                <w:rFonts w:ascii="Times New Roman" w:hAnsi="Times New Roman" w:cs="Times New Roman"/>
                <w:i/>
                <w:iCs/>
              </w:rPr>
            </w:rPrChange>
          </w:rPr>
          <w:t>Nucleic acids research</w:t>
        </w:r>
        <w:r w:rsidRPr="008478E0">
          <w:rPr>
            <w:rFonts w:ascii="Times New Roman" w:hAnsi="Times New Roman" w:cs="Times New Roman"/>
            <w:rPrChange w:id="3193"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194" w:author="Simon Brandl" w:date="2020-06-01T21:02:00Z">
              <w:rPr>
                <w:rFonts w:ascii="Times New Roman" w:hAnsi="Times New Roman" w:cs="Times New Roman"/>
                <w:b/>
                <w:bCs/>
              </w:rPr>
            </w:rPrChange>
          </w:rPr>
          <w:t>42</w:t>
        </w:r>
        <w:r w:rsidRPr="008478E0">
          <w:rPr>
            <w:rFonts w:ascii="Times New Roman" w:hAnsi="Times New Roman" w:cs="Times New Roman"/>
            <w:rPrChange w:id="3195" w:author="Simon Brandl" w:date="2020-06-01T21:02:00Z">
              <w:rPr>
                <w:rFonts w:ascii="Times New Roman" w:hAnsi="Times New Roman" w:cs="Times New Roman"/>
              </w:rPr>
            </w:rPrChange>
          </w:rPr>
          <w:t>, D643–D648 (2013).</w:t>
        </w:r>
      </w:ins>
    </w:p>
    <w:p w14:paraId="0623888E" w14:textId="77777777" w:rsidR="008478E0" w:rsidRPr="008478E0" w:rsidRDefault="008478E0" w:rsidP="008478E0">
      <w:pPr>
        <w:pStyle w:val="Bibliography"/>
        <w:rPr>
          <w:ins w:id="3196" w:author="Simon Brandl" w:date="2020-06-01T21:02:00Z"/>
          <w:rFonts w:ascii="Times New Roman" w:hAnsi="Times New Roman" w:cs="Times New Roman"/>
          <w:rPrChange w:id="3197" w:author="Simon Brandl" w:date="2020-06-01T21:02:00Z">
            <w:rPr>
              <w:ins w:id="3198" w:author="Simon Brandl" w:date="2020-06-01T21:02:00Z"/>
              <w:rFonts w:ascii="Times New Roman" w:hAnsi="Times New Roman" w:cs="Times New Roman"/>
            </w:rPr>
          </w:rPrChange>
        </w:rPr>
        <w:pPrChange w:id="3199" w:author="Simon Brandl" w:date="2020-06-01T21:02:00Z">
          <w:pPr>
            <w:widowControl w:val="0"/>
            <w:autoSpaceDE w:val="0"/>
            <w:autoSpaceDN w:val="0"/>
            <w:adjustRightInd w:val="0"/>
          </w:pPr>
        </w:pPrChange>
      </w:pPr>
      <w:ins w:id="3200" w:author="Simon Brandl" w:date="2020-06-01T21:02:00Z">
        <w:r w:rsidRPr="008478E0">
          <w:rPr>
            <w:rFonts w:ascii="Times New Roman" w:hAnsi="Times New Roman" w:cs="Times New Roman"/>
            <w:rPrChange w:id="3201" w:author="Simon Brandl" w:date="2020-06-01T21:02:00Z">
              <w:rPr>
                <w:rFonts w:ascii="Times New Roman" w:hAnsi="Times New Roman" w:cs="Times New Roman"/>
              </w:rPr>
            </w:rPrChange>
          </w:rPr>
          <w:t>122.</w:t>
        </w:r>
        <w:r w:rsidRPr="008478E0">
          <w:rPr>
            <w:rFonts w:ascii="Times New Roman" w:hAnsi="Times New Roman" w:cs="Times New Roman"/>
            <w:rPrChange w:id="3202"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203" w:author="Simon Brandl" w:date="2020-06-01T21:02:00Z">
              <w:rPr>
                <w:rFonts w:ascii="Times New Roman" w:hAnsi="Times New Roman" w:cs="Times New Roman"/>
              </w:rPr>
            </w:rPrChange>
          </w:rPr>
          <w:t>Bürkner</w:t>
        </w:r>
        <w:proofErr w:type="spellEnd"/>
        <w:r w:rsidRPr="008478E0">
          <w:rPr>
            <w:rFonts w:ascii="Times New Roman" w:hAnsi="Times New Roman" w:cs="Times New Roman"/>
            <w:rPrChange w:id="3204" w:author="Simon Brandl" w:date="2020-06-01T21:02:00Z">
              <w:rPr>
                <w:rFonts w:ascii="Times New Roman" w:hAnsi="Times New Roman" w:cs="Times New Roman"/>
              </w:rPr>
            </w:rPrChange>
          </w:rPr>
          <w:t xml:space="preserve">, P.-C. Advanced Bayesian Multilevel Modeling with the R Package brms. </w:t>
        </w:r>
        <w:proofErr w:type="spellStart"/>
        <w:r w:rsidRPr="008478E0">
          <w:rPr>
            <w:rFonts w:ascii="Times New Roman" w:hAnsi="Times New Roman" w:cs="Times New Roman"/>
            <w:i/>
            <w:iCs/>
            <w:rPrChange w:id="3205" w:author="Simon Brandl" w:date="2020-06-01T21:02:00Z">
              <w:rPr>
                <w:rFonts w:ascii="Times New Roman" w:hAnsi="Times New Roman" w:cs="Times New Roman"/>
                <w:i/>
                <w:iCs/>
              </w:rPr>
            </w:rPrChange>
          </w:rPr>
          <w:t>arXiv</w:t>
        </w:r>
        <w:proofErr w:type="spellEnd"/>
        <w:r w:rsidRPr="008478E0">
          <w:rPr>
            <w:rFonts w:ascii="Times New Roman" w:hAnsi="Times New Roman" w:cs="Times New Roman"/>
            <w:i/>
            <w:iCs/>
            <w:rPrChange w:id="3206" w:author="Simon Brandl" w:date="2020-06-01T21:02:00Z">
              <w:rPr>
                <w:rFonts w:ascii="Times New Roman" w:hAnsi="Times New Roman" w:cs="Times New Roman"/>
                <w:i/>
                <w:iCs/>
              </w:rPr>
            </w:rPrChange>
          </w:rPr>
          <w:t xml:space="preserve"> preprint arXiv:1705.11123</w:t>
        </w:r>
        <w:r w:rsidRPr="008478E0">
          <w:rPr>
            <w:rFonts w:ascii="Times New Roman" w:hAnsi="Times New Roman" w:cs="Times New Roman"/>
            <w:rPrChange w:id="3207" w:author="Simon Brandl" w:date="2020-06-01T21:02:00Z">
              <w:rPr>
                <w:rFonts w:ascii="Times New Roman" w:hAnsi="Times New Roman" w:cs="Times New Roman"/>
              </w:rPr>
            </w:rPrChange>
          </w:rPr>
          <w:t xml:space="preserve"> (2017).</w:t>
        </w:r>
      </w:ins>
    </w:p>
    <w:p w14:paraId="1C3A6862" w14:textId="77777777" w:rsidR="008478E0" w:rsidRPr="008478E0" w:rsidRDefault="008478E0" w:rsidP="008478E0">
      <w:pPr>
        <w:pStyle w:val="Bibliography"/>
        <w:rPr>
          <w:ins w:id="3208" w:author="Simon Brandl" w:date="2020-06-01T21:02:00Z"/>
          <w:rFonts w:ascii="Times New Roman" w:hAnsi="Times New Roman" w:cs="Times New Roman"/>
          <w:rPrChange w:id="3209" w:author="Simon Brandl" w:date="2020-06-01T21:02:00Z">
            <w:rPr>
              <w:ins w:id="3210" w:author="Simon Brandl" w:date="2020-06-01T21:02:00Z"/>
              <w:rFonts w:ascii="Times New Roman" w:hAnsi="Times New Roman" w:cs="Times New Roman"/>
            </w:rPr>
          </w:rPrChange>
        </w:rPr>
        <w:pPrChange w:id="3211" w:author="Simon Brandl" w:date="2020-06-01T21:02:00Z">
          <w:pPr>
            <w:widowControl w:val="0"/>
            <w:autoSpaceDE w:val="0"/>
            <w:autoSpaceDN w:val="0"/>
            <w:adjustRightInd w:val="0"/>
          </w:pPr>
        </w:pPrChange>
      </w:pPr>
      <w:ins w:id="3212" w:author="Simon Brandl" w:date="2020-06-01T21:02:00Z">
        <w:r w:rsidRPr="008478E0">
          <w:rPr>
            <w:rFonts w:ascii="Times New Roman" w:hAnsi="Times New Roman" w:cs="Times New Roman"/>
            <w:rPrChange w:id="3213" w:author="Simon Brandl" w:date="2020-06-01T21:02:00Z">
              <w:rPr>
                <w:rFonts w:ascii="Times New Roman" w:hAnsi="Times New Roman" w:cs="Times New Roman"/>
              </w:rPr>
            </w:rPrChange>
          </w:rPr>
          <w:t>123.</w:t>
        </w:r>
        <w:r w:rsidRPr="008478E0">
          <w:rPr>
            <w:rFonts w:ascii="Times New Roman" w:hAnsi="Times New Roman" w:cs="Times New Roman"/>
            <w:rPrChange w:id="3214" w:author="Simon Brandl" w:date="2020-06-01T21:02:00Z">
              <w:rPr>
                <w:rFonts w:ascii="Times New Roman" w:hAnsi="Times New Roman" w:cs="Times New Roman"/>
              </w:rPr>
            </w:rPrChange>
          </w:rPr>
          <w:tab/>
          <w:t xml:space="preserve">Wasserman, S. &amp; Faust, K. </w:t>
        </w:r>
        <w:r w:rsidRPr="008478E0">
          <w:rPr>
            <w:rFonts w:ascii="Times New Roman" w:hAnsi="Times New Roman" w:cs="Times New Roman"/>
            <w:i/>
            <w:iCs/>
            <w:rPrChange w:id="3215" w:author="Simon Brandl" w:date="2020-06-01T21:02:00Z">
              <w:rPr>
                <w:rFonts w:ascii="Times New Roman" w:hAnsi="Times New Roman" w:cs="Times New Roman"/>
                <w:i/>
                <w:iCs/>
              </w:rPr>
            </w:rPrChange>
          </w:rPr>
          <w:t>Social network analysis: Methods and applications</w:t>
        </w:r>
        <w:r w:rsidRPr="008478E0">
          <w:rPr>
            <w:rFonts w:ascii="Times New Roman" w:hAnsi="Times New Roman" w:cs="Times New Roman"/>
            <w:rPrChange w:id="3216" w:author="Simon Brandl" w:date="2020-06-01T21:02:00Z">
              <w:rPr>
                <w:rFonts w:ascii="Times New Roman" w:hAnsi="Times New Roman" w:cs="Times New Roman"/>
              </w:rPr>
            </w:rPrChange>
          </w:rPr>
          <w:t>. vol. 8 (Cambridge university press, 1994).</w:t>
        </w:r>
      </w:ins>
    </w:p>
    <w:p w14:paraId="07C3454E" w14:textId="77777777" w:rsidR="008478E0" w:rsidRPr="008478E0" w:rsidRDefault="008478E0" w:rsidP="008478E0">
      <w:pPr>
        <w:pStyle w:val="Bibliography"/>
        <w:rPr>
          <w:ins w:id="3217" w:author="Simon Brandl" w:date="2020-06-01T21:02:00Z"/>
          <w:rFonts w:ascii="Times New Roman" w:hAnsi="Times New Roman" w:cs="Times New Roman"/>
          <w:rPrChange w:id="3218" w:author="Simon Brandl" w:date="2020-06-01T21:02:00Z">
            <w:rPr>
              <w:ins w:id="3219" w:author="Simon Brandl" w:date="2020-06-01T21:02:00Z"/>
              <w:rFonts w:ascii="Times New Roman" w:hAnsi="Times New Roman" w:cs="Times New Roman"/>
            </w:rPr>
          </w:rPrChange>
        </w:rPr>
        <w:pPrChange w:id="3220" w:author="Simon Brandl" w:date="2020-06-01T21:02:00Z">
          <w:pPr>
            <w:widowControl w:val="0"/>
            <w:autoSpaceDE w:val="0"/>
            <w:autoSpaceDN w:val="0"/>
            <w:adjustRightInd w:val="0"/>
          </w:pPr>
        </w:pPrChange>
      </w:pPr>
      <w:ins w:id="3221" w:author="Simon Brandl" w:date="2020-06-01T21:02:00Z">
        <w:r w:rsidRPr="008478E0">
          <w:rPr>
            <w:rFonts w:ascii="Times New Roman" w:hAnsi="Times New Roman" w:cs="Times New Roman"/>
            <w:rPrChange w:id="3222" w:author="Simon Brandl" w:date="2020-06-01T21:02:00Z">
              <w:rPr>
                <w:rFonts w:ascii="Times New Roman" w:hAnsi="Times New Roman" w:cs="Times New Roman"/>
              </w:rPr>
            </w:rPrChange>
          </w:rPr>
          <w:t>124.</w:t>
        </w:r>
        <w:r w:rsidRPr="008478E0">
          <w:rPr>
            <w:rFonts w:ascii="Times New Roman" w:hAnsi="Times New Roman" w:cs="Times New Roman"/>
            <w:rPrChange w:id="3223" w:author="Simon Brandl" w:date="2020-06-01T21:02:00Z">
              <w:rPr>
                <w:rFonts w:ascii="Times New Roman" w:hAnsi="Times New Roman" w:cs="Times New Roman"/>
              </w:rPr>
            </w:rPrChange>
          </w:rPr>
          <w:tab/>
          <w:t xml:space="preserve">Newman, M. E. Modularity and community structure in networks. </w:t>
        </w:r>
        <w:r w:rsidRPr="008478E0">
          <w:rPr>
            <w:rFonts w:ascii="Times New Roman" w:hAnsi="Times New Roman" w:cs="Times New Roman"/>
            <w:i/>
            <w:iCs/>
            <w:rPrChange w:id="3224" w:author="Simon Brandl" w:date="2020-06-01T21:02:00Z">
              <w:rPr>
                <w:rFonts w:ascii="Times New Roman" w:hAnsi="Times New Roman" w:cs="Times New Roman"/>
                <w:i/>
                <w:iCs/>
              </w:rPr>
            </w:rPrChange>
          </w:rPr>
          <w:t>Proceedings of the national academy of sciences</w:t>
        </w:r>
        <w:r w:rsidRPr="008478E0">
          <w:rPr>
            <w:rFonts w:ascii="Times New Roman" w:hAnsi="Times New Roman" w:cs="Times New Roman"/>
            <w:rPrChange w:id="3225"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226" w:author="Simon Brandl" w:date="2020-06-01T21:02:00Z">
              <w:rPr>
                <w:rFonts w:ascii="Times New Roman" w:hAnsi="Times New Roman" w:cs="Times New Roman"/>
                <w:b/>
                <w:bCs/>
              </w:rPr>
            </w:rPrChange>
          </w:rPr>
          <w:t>103</w:t>
        </w:r>
        <w:r w:rsidRPr="008478E0">
          <w:rPr>
            <w:rFonts w:ascii="Times New Roman" w:hAnsi="Times New Roman" w:cs="Times New Roman"/>
            <w:rPrChange w:id="3227" w:author="Simon Brandl" w:date="2020-06-01T21:02:00Z">
              <w:rPr>
                <w:rFonts w:ascii="Times New Roman" w:hAnsi="Times New Roman" w:cs="Times New Roman"/>
              </w:rPr>
            </w:rPrChange>
          </w:rPr>
          <w:t>, 8577–8582 (2006).</w:t>
        </w:r>
      </w:ins>
    </w:p>
    <w:p w14:paraId="694682AC" w14:textId="77777777" w:rsidR="008478E0" w:rsidRPr="008478E0" w:rsidRDefault="008478E0" w:rsidP="008478E0">
      <w:pPr>
        <w:pStyle w:val="Bibliography"/>
        <w:rPr>
          <w:ins w:id="3228" w:author="Simon Brandl" w:date="2020-06-01T21:02:00Z"/>
          <w:rFonts w:ascii="Times New Roman" w:hAnsi="Times New Roman" w:cs="Times New Roman"/>
          <w:rPrChange w:id="3229" w:author="Simon Brandl" w:date="2020-06-01T21:02:00Z">
            <w:rPr>
              <w:ins w:id="3230" w:author="Simon Brandl" w:date="2020-06-01T21:02:00Z"/>
              <w:rFonts w:ascii="Times New Roman" w:hAnsi="Times New Roman" w:cs="Times New Roman"/>
            </w:rPr>
          </w:rPrChange>
        </w:rPr>
        <w:pPrChange w:id="3231" w:author="Simon Brandl" w:date="2020-06-01T21:02:00Z">
          <w:pPr>
            <w:widowControl w:val="0"/>
            <w:autoSpaceDE w:val="0"/>
            <w:autoSpaceDN w:val="0"/>
            <w:adjustRightInd w:val="0"/>
          </w:pPr>
        </w:pPrChange>
      </w:pPr>
      <w:ins w:id="3232" w:author="Simon Brandl" w:date="2020-06-01T21:02:00Z">
        <w:r w:rsidRPr="008478E0">
          <w:rPr>
            <w:rFonts w:ascii="Times New Roman" w:hAnsi="Times New Roman" w:cs="Times New Roman"/>
            <w:rPrChange w:id="3233" w:author="Simon Brandl" w:date="2020-06-01T21:02:00Z">
              <w:rPr>
                <w:rFonts w:ascii="Times New Roman" w:hAnsi="Times New Roman" w:cs="Times New Roman"/>
              </w:rPr>
            </w:rPrChange>
          </w:rPr>
          <w:t>125.</w:t>
        </w:r>
        <w:r w:rsidRPr="008478E0">
          <w:rPr>
            <w:rFonts w:ascii="Times New Roman" w:hAnsi="Times New Roman" w:cs="Times New Roman"/>
            <w:rPrChange w:id="3234" w:author="Simon Brandl" w:date="2020-06-01T21:02:00Z">
              <w:rPr>
                <w:rFonts w:ascii="Times New Roman" w:hAnsi="Times New Roman" w:cs="Times New Roman"/>
              </w:rPr>
            </w:rPrChange>
          </w:rPr>
          <w:tab/>
          <w:t xml:space="preserve">Beckett, S. J. Improved community detection in weighted bipartite networks. </w:t>
        </w:r>
        <w:r w:rsidRPr="008478E0">
          <w:rPr>
            <w:rFonts w:ascii="Times New Roman" w:hAnsi="Times New Roman" w:cs="Times New Roman"/>
            <w:i/>
            <w:iCs/>
            <w:rPrChange w:id="3235" w:author="Simon Brandl" w:date="2020-06-01T21:02:00Z">
              <w:rPr>
                <w:rFonts w:ascii="Times New Roman" w:hAnsi="Times New Roman" w:cs="Times New Roman"/>
                <w:i/>
                <w:iCs/>
              </w:rPr>
            </w:rPrChange>
          </w:rPr>
          <w:t>Royal Society open science</w:t>
        </w:r>
        <w:r w:rsidRPr="008478E0">
          <w:rPr>
            <w:rFonts w:ascii="Times New Roman" w:hAnsi="Times New Roman" w:cs="Times New Roman"/>
            <w:rPrChange w:id="323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237" w:author="Simon Brandl" w:date="2020-06-01T21:02:00Z">
              <w:rPr>
                <w:rFonts w:ascii="Times New Roman" w:hAnsi="Times New Roman" w:cs="Times New Roman"/>
                <w:b/>
                <w:bCs/>
              </w:rPr>
            </w:rPrChange>
          </w:rPr>
          <w:t>3</w:t>
        </w:r>
        <w:r w:rsidRPr="008478E0">
          <w:rPr>
            <w:rFonts w:ascii="Times New Roman" w:hAnsi="Times New Roman" w:cs="Times New Roman"/>
            <w:rPrChange w:id="3238" w:author="Simon Brandl" w:date="2020-06-01T21:02:00Z">
              <w:rPr>
                <w:rFonts w:ascii="Times New Roman" w:hAnsi="Times New Roman" w:cs="Times New Roman"/>
              </w:rPr>
            </w:rPrChange>
          </w:rPr>
          <w:t>, 140536 (2016).</w:t>
        </w:r>
      </w:ins>
    </w:p>
    <w:p w14:paraId="510FE94F" w14:textId="77777777" w:rsidR="008478E0" w:rsidRPr="008478E0" w:rsidRDefault="008478E0" w:rsidP="008478E0">
      <w:pPr>
        <w:pStyle w:val="Bibliography"/>
        <w:rPr>
          <w:ins w:id="3239" w:author="Simon Brandl" w:date="2020-06-01T21:02:00Z"/>
          <w:rFonts w:ascii="Times New Roman" w:hAnsi="Times New Roman" w:cs="Times New Roman"/>
          <w:rPrChange w:id="3240" w:author="Simon Brandl" w:date="2020-06-01T21:02:00Z">
            <w:rPr>
              <w:ins w:id="3241" w:author="Simon Brandl" w:date="2020-06-01T21:02:00Z"/>
              <w:rFonts w:ascii="Times New Roman" w:hAnsi="Times New Roman" w:cs="Times New Roman"/>
            </w:rPr>
          </w:rPrChange>
        </w:rPr>
        <w:pPrChange w:id="3242" w:author="Simon Brandl" w:date="2020-06-01T21:02:00Z">
          <w:pPr>
            <w:widowControl w:val="0"/>
            <w:autoSpaceDE w:val="0"/>
            <w:autoSpaceDN w:val="0"/>
            <w:adjustRightInd w:val="0"/>
          </w:pPr>
        </w:pPrChange>
      </w:pPr>
      <w:ins w:id="3243" w:author="Simon Brandl" w:date="2020-06-01T21:02:00Z">
        <w:r w:rsidRPr="008478E0">
          <w:rPr>
            <w:rFonts w:ascii="Times New Roman" w:hAnsi="Times New Roman" w:cs="Times New Roman"/>
            <w:rPrChange w:id="3244" w:author="Simon Brandl" w:date="2020-06-01T21:02:00Z">
              <w:rPr>
                <w:rFonts w:ascii="Times New Roman" w:hAnsi="Times New Roman" w:cs="Times New Roman"/>
              </w:rPr>
            </w:rPrChange>
          </w:rPr>
          <w:lastRenderedPageBreak/>
          <w:t>126.</w:t>
        </w:r>
        <w:r w:rsidRPr="008478E0">
          <w:rPr>
            <w:rFonts w:ascii="Times New Roman" w:hAnsi="Times New Roman" w:cs="Times New Roman"/>
            <w:rPrChange w:id="3245" w:author="Simon Brandl" w:date="2020-06-01T21:02:00Z">
              <w:rPr>
                <w:rFonts w:ascii="Times New Roman" w:hAnsi="Times New Roman" w:cs="Times New Roman"/>
              </w:rPr>
            </w:rPrChange>
          </w:rPr>
          <w:tab/>
          <w:t xml:space="preserve">Hsieh, T., Ma, K. &amp; Chao, A. </w:t>
        </w:r>
        <w:proofErr w:type="spellStart"/>
        <w:r w:rsidRPr="008478E0">
          <w:rPr>
            <w:rFonts w:ascii="Times New Roman" w:hAnsi="Times New Roman" w:cs="Times New Roman"/>
            <w:rPrChange w:id="3246" w:author="Simon Brandl" w:date="2020-06-01T21:02:00Z">
              <w:rPr>
                <w:rFonts w:ascii="Times New Roman" w:hAnsi="Times New Roman" w:cs="Times New Roman"/>
              </w:rPr>
            </w:rPrChange>
          </w:rPr>
          <w:t>iNEXT</w:t>
        </w:r>
        <w:proofErr w:type="spellEnd"/>
        <w:r w:rsidRPr="008478E0">
          <w:rPr>
            <w:rFonts w:ascii="Times New Roman" w:hAnsi="Times New Roman" w:cs="Times New Roman"/>
            <w:rPrChange w:id="3247" w:author="Simon Brandl" w:date="2020-06-01T21:02:00Z">
              <w:rPr>
                <w:rFonts w:ascii="Times New Roman" w:hAnsi="Times New Roman" w:cs="Times New Roman"/>
              </w:rPr>
            </w:rPrChange>
          </w:rPr>
          <w:t xml:space="preserve">: </w:t>
        </w:r>
        <w:proofErr w:type="gramStart"/>
        <w:r w:rsidRPr="008478E0">
          <w:rPr>
            <w:rFonts w:ascii="Times New Roman" w:hAnsi="Times New Roman" w:cs="Times New Roman"/>
            <w:rPrChange w:id="3248" w:author="Simon Brandl" w:date="2020-06-01T21:02:00Z">
              <w:rPr>
                <w:rFonts w:ascii="Times New Roman" w:hAnsi="Times New Roman" w:cs="Times New Roman"/>
              </w:rPr>
            </w:rPrChange>
          </w:rPr>
          <w:t>an</w:t>
        </w:r>
        <w:proofErr w:type="gramEnd"/>
        <w:r w:rsidRPr="008478E0">
          <w:rPr>
            <w:rFonts w:ascii="Times New Roman" w:hAnsi="Times New Roman" w:cs="Times New Roman"/>
            <w:rPrChange w:id="3249" w:author="Simon Brandl" w:date="2020-06-01T21:02:00Z">
              <w:rPr>
                <w:rFonts w:ascii="Times New Roman" w:hAnsi="Times New Roman" w:cs="Times New Roman"/>
              </w:rPr>
            </w:rPrChange>
          </w:rPr>
          <w:t xml:space="preserve"> R package for rarefaction and extrapolation of species diversity (Hill numbers). </w:t>
        </w:r>
        <w:r w:rsidRPr="008478E0">
          <w:rPr>
            <w:rFonts w:ascii="Times New Roman" w:hAnsi="Times New Roman" w:cs="Times New Roman"/>
            <w:i/>
            <w:iCs/>
            <w:rPrChange w:id="3250" w:author="Simon Brandl" w:date="2020-06-01T21:02:00Z">
              <w:rPr>
                <w:rFonts w:ascii="Times New Roman" w:hAnsi="Times New Roman" w:cs="Times New Roman"/>
                <w:i/>
                <w:iCs/>
              </w:rPr>
            </w:rPrChange>
          </w:rPr>
          <w:t>Methods in Ecology and Evolution</w:t>
        </w:r>
        <w:r w:rsidRPr="008478E0">
          <w:rPr>
            <w:rFonts w:ascii="Times New Roman" w:hAnsi="Times New Roman" w:cs="Times New Roman"/>
            <w:rPrChange w:id="3251" w:author="Simon Brandl" w:date="2020-06-01T21:02:00Z">
              <w:rPr>
                <w:rFonts w:ascii="Times New Roman" w:hAnsi="Times New Roman" w:cs="Times New Roman"/>
              </w:rPr>
            </w:rPrChange>
          </w:rPr>
          <w:t xml:space="preserve"> (2016).</w:t>
        </w:r>
      </w:ins>
    </w:p>
    <w:p w14:paraId="6A7659F5" w14:textId="77777777" w:rsidR="008478E0" w:rsidRPr="008478E0" w:rsidRDefault="008478E0" w:rsidP="008478E0">
      <w:pPr>
        <w:pStyle w:val="Bibliography"/>
        <w:rPr>
          <w:ins w:id="3252" w:author="Simon Brandl" w:date="2020-06-01T21:02:00Z"/>
          <w:rFonts w:ascii="Times New Roman" w:hAnsi="Times New Roman" w:cs="Times New Roman"/>
          <w:rPrChange w:id="3253" w:author="Simon Brandl" w:date="2020-06-01T21:02:00Z">
            <w:rPr>
              <w:ins w:id="3254" w:author="Simon Brandl" w:date="2020-06-01T21:02:00Z"/>
              <w:rFonts w:ascii="Times New Roman" w:hAnsi="Times New Roman" w:cs="Times New Roman"/>
            </w:rPr>
          </w:rPrChange>
        </w:rPr>
        <w:pPrChange w:id="3255" w:author="Simon Brandl" w:date="2020-06-01T21:02:00Z">
          <w:pPr>
            <w:widowControl w:val="0"/>
            <w:autoSpaceDE w:val="0"/>
            <w:autoSpaceDN w:val="0"/>
            <w:adjustRightInd w:val="0"/>
          </w:pPr>
        </w:pPrChange>
      </w:pPr>
      <w:ins w:id="3256" w:author="Simon Brandl" w:date="2020-06-01T21:02:00Z">
        <w:r w:rsidRPr="008478E0">
          <w:rPr>
            <w:rFonts w:ascii="Times New Roman" w:hAnsi="Times New Roman" w:cs="Times New Roman"/>
            <w:rPrChange w:id="3257" w:author="Simon Brandl" w:date="2020-06-01T21:02:00Z">
              <w:rPr>
                <w:rFonts w:ascii="Times New Roman" w:hAnsi="Times New Roman" w:cs="Times New Roman"/>
              </w:rPr>
            </w:rPrChange>
          </w:rPr>
          <w:t>127.</w:t>
        </w:r>
        <w:r w:rsidRPr="008478E0">
          <w:rPr>
            <w:rFonts w:ascii="Times New Roman" w:hAnsi="Times New Roman" w:cs="Times New Roman"/>
            <w:rPrChange w:id="325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259" w:author="Simon Brandl" w:date="2020-06-01T21:02:00Z">
              <w:rPr>
                <w:rFonts w:ascii="Times New Roman" w:hAnsi="Times New Roman" w:cs="Times New Roman"/>
              </w:rPr>
            </w:rPrChange>
          </w:rPr>
          <w:t>Brandl</w:t>
        </w:r>
        <w:proofErr w:type="spellEnd"/>
        <w:r w:rsidRPr="008478E0">
          <w:rPr>
            <w:rFonts w:ascii="Times New Roman" w:hAnsi="Times New Roman" w:cs="Times New Roman"/>
            <w:rPrChange w:id="3260" w:author="Simon Brandl" w:date="2020-06-01T21:02:00Z">
              <w:rPr>
                <w:rFonts w:ascii="Times New Roman" w:hAnsi="Times New Roman" w:cs="Times New Roman"/>
              </w:rPr>
            </w:rPrChange>
          </w:rPr>
          <w:t xml:space="preserve">, S. J. </w:t>
        </w:r>
        <w:r w:rsidRPr="008478E0">
          <w:rPr>
            <w:rFonts w:ascii="Times New Roman" w:hAnsi="Times New Roman" w:cs="Times New Roman"/>
            <w:i/>
            <w:iCs/>
            <w:rPrChange w:id="3261" w:author="Simon Brandl" w:date="2020-06-01T21:02:00Z">
              <w:rPr>
                <w:rFonts w:ascii="Times New Roman" w:hAnsi="Times New Roman" w:cs="Times New Roman"/>
                <w:i/>
                <w:iCs/>
              </w:rPr>
            </w:rPrChange>
          </w:rPr>
          <w:t>et al.</w:t>
        </w:r>
        <w:r w:rsidRPr="008478E0">
          <w:rPr>
            <w:rFonts w:ascii="Times New Roman" w:hAnsi="Times New Roman" w:cs="Times New Roman"/>
            <w:rPrChange w:id="3262" w:author="Simon Brandl" w:date="2020-06-01T21:02:00Z">
              <w:rPr>
                <w:rFonts w:ascii="Times New Roman" w:hAnsi="Times New Roman" w:cs="Times New Roman"/>
              </w:rPr>
            </w:rPrChange>
          </w:rPr>
          <w:t xml:space="preserve"> Supplemental Materials for Demographic dynamics of the smallest marine </w:t>
        </w:r>
        <w:proofErr w:type="gramStart"/>
        <w:r w:rsidRPr="008478E0">
          <w:rPr>
            <w:rFonts w:ascii="Times New Roman" w:hAnsi="Times New Roman" w:cs="Times New Roman"/>
            <w:rPrChange w:id="3263" w:author="Simon Brandl" w:date="2020-06-01T21:02:00Z">
              <w:rPr>
                <w:rFonts w:ascii="Times New Roman" w:hAnsi="Times New Roman" w:cs="Times New Roman"/>
              </w:rPr>
            </w:rPrChange>
          </w:rPr>
          <w:t>vertebrates</w:t>
        </w:r>
        <w:proofErr w:type="gramEnd"/>
        <w:r w:rsidRPr="008478E0">
          <w:rPr>
            <w:rFonts w:ascii="Times New Roman" w:hAnsi="Times New Roman" w:cs="Times New Roman"/>
            <w:rPrChange w:id="3264" w:author="Simon Brandl" w:date="2020-06-01T21:02:00Z">
              <w:rPr>
                <w:rFonts w:ascii="Times New Roman" w:hAnsi="Times New Roman" w:cs="Times New Roman"/>
              </w:rPr>
            </w:rPrChange>
          </w:rPr>
          <w:t xml:space="preserve"> fuel coral reef ecosystem functioning. </w:t>
        </w:r>
        <w:r w:rsidRPr="008478E0">
          <w:rPr>
            <w:rFonts w:ascii="Times New Roman" w:hAnsi="Times New Roman" w:cs="Times New Roman"/>
            <w:i/>
            <w:iCs/>
            <w:rPrChange w:id="3265" w:author="Simon Brandl" w:date="2020-06-01T21:02:00Z">
              <w:rPr>
                <w:rFonts w:ascii="Times New Roman" w:hAnsi="Times New Roman" w:cs="Times New Roman"/>
                <w:i/>
                <w:iCs/>
              </w:rPr>
            </w:rPrChange>
          </w:rPr>
          <w:t>Science</w:t>
        </w:r>
        <w:r w:rsidRPr="008478E0">
          <w:rPr>
            <w:rFonts w:ascii="Times New Roman" w:hAnsi="Times New Roman" w:cs="Times New Roman"/>
            <w:rPrChange w:id="326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267" w:author="Simon Brandl" w:date="2020-06-01T21:02:00Z">
              <w:rPr>
                <w:rFonts w:ascii="Times New Roman" w:hAnsi="Times New Roman" w:cs="Times New Roman"/>
                <w:b/>
                <w:bCs/>
              </w:rPr>
            </w:rPrChange>
          </w:rPr>
          <w:t>364</w:t>
        </w:r>
        <w:r w:rsidRPr="008478E0">
          <w:rPr>
            <w:rFonts w:ascii="Times New Roman" w:hAnsi="Times New Roman" w:cs="Times New Roman"/>
            <w:rPrChange w:id="3268" w:author="Simon Brandl" w:date="2020-06-01T21:02:00Z">
              <w:rPr>
                <w:rFonts w:ascii="Times New Roman" w:hAnsi="Times New Roman" w:cs="Times New Roman"/>
              </w:rPr>
            </w:rPrChange>
          </w:rPr>
          <w:t>, 1189–1192 (2019).</w:t>
        </w:r>
      </w:ins>
    </w:p>
    <w:p w14:paraId="5965F92C" w14:textId="77777777" w:rsidR="008478E0" w:rsidRPr="008478E0" w:rsidRDefault="008478E0" w:rsidP="008478E0">
      <w:pPr>
        <w:pStyle w:val="Bibliography"/>
        <w:rPr>
          <w:ins w:id="3269" w:author="Simon Brandl" w:date="2020-06-01T21:02:00Z"/>
          <w:rFonts w:ascii="Times New Roman" w:hAnsi="Times New Roman" w:cs="Times New Roman"/>
          <w:rPrChange w:id="3270" w:author="Simon Brandl" w:date="2020-06-01T21:02:00Z">
            <w:rPr>
              <w:ins w:id="3271" w:author="Simon Brandl" w:date="2020-06-01T21:02:00Z"/>
              <w:rFonts w:ascii="Times New Roman" w:hAnsi="Times New Roman" w:cs="Times New Roman"/>
            </w:rPr>
          </w:rPrChange>
        </w:rPr>
        <w:pPrChange w:id="3272" w:author="Simon Brandl" w:date="2020-06-01T21:02:00Z">
          <w:pPr>
            <w:widowControl w:val="0"/>
            <w:autoSpaceDE w:val="0"/>
            <w:autoSpaceDN w:val="0"/>
            <w:adjustRightInd w:val="0"/>
          </w:pPr>
        </w:pPrChange>
      </w:pPr>
      <w:ins w:id="3273" w:author="Simon Brandl" w:date="2020-06-01T21:02:00Z">
        <w:r w:rsidRPr="008478E0">
          <w:rPr>
            <w:rFonts w:ascii="Times New Roman" w:hAnsi="Times New Roman" w:cs="Times New Roman"/>
            <w:rPrChange w:id="3274" w:author="Simon Brandl" w:date="2020-06-01T21:02:00Z">
              <w:rPr>
                <w:rFonts w:ascii="Times New Roman" w:hAnsi="Times New Roman" w:cs="Times New Roman"/>
              </w:rPr>
            </w:rPrChange>
          </w:rPr>
          <w:t>128.</w:t>
        </w:r>
        <w:r w:rsidRPr="008478E0">
          <w:rPr>
            <w:rFonts w:ascii="Times New Roman" w:hAnsi="Times New Roman" w:cs="Times New Roman"/>
            <w:rPrChange w:id="3275"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276" w:author="Simon Brandl" w:date="2020-06-01T21:02:00Z">
              <w:rPr>
                <w:rFonts w:ascii="Times New Roman" w:hAnsi="Times New Roman" w:cs="Times New Roman"/>
              </w:rPr>
            </w:rPrChange>
          </w:rPr>
          <w:t>Morais</w:t>
        </w:r>
        <w:proofErr w:type="spellEnd"/>
        <w:r w:rsidRPr="008478E0">
          <w:rPr>
            <w:rFonts w:ascii="Times New Roman" w:hAnsi="Times New Roman" w:cs="Times New Roman"/>
            <w:rPrChange w:id="3277" w:author="Simon Brandl" w:date="2020-06-01T21:02:00Z">
              <w:rPr>
                <w:rFonts w:ascii="Times New Roman" w:hAnsi="Times New Roman" w:cs="Times New Roman"/>
              </w:rPr>
            </w:rPrChange>
          </w:rPr>
          <w:t xml:space="preserve">, R. A. &amp; Bellwood, D. R. Global drivers of reef fish growth. </w:t>
        </w:r>
        <w:r w:rsidRPr="008478E0">
          <w:rPr>
            <w:rFonts w:ascii="Times New Roman" w:hAnsi="Times New Roman" w:cs="Times New Roman"/>
            <w:i/>
            <w:iCs/>
            <w:rPrChange w:id="3278" w:author="Simon Brandl" w:date="2020-06-01T21:02:00Z">
              <w:rPr>
                <w:rFonts w:ascii="Times New Roman" w:hAnsi="Times New Roman" w:cs="Times New Roman"/>
                <w:i/>
                <w:iCs/>
              </w:rPr>
            </w:rPrChange>
          </w:rPr>
          <w:t>Fish and Fisheries</w:t>
        </w:r>
        <w:r w:rsidRPr="008478E0">
          <w:rPr>
            <w:rFonts w:ascii="Times New Roman" w:hAnsi="Times New Roman" w:cs="Times New Roman"/>
            <w:rPrChange w:id="3279" w:author="Simon Brandl" w:date="2020-06-01T21:02:00Z">
              <w:rPr>
                <w:rFonts w:ascii="Times New Roman" w:hAnsi="Times New Roman" w:cs="Times New Roman"/>
              </w:rPr>
            </w:rPrChange>
          </w:rPr>
          <w:t>.</w:t>
        </w:r>
      </w:ins>
    </w:p>
    <w:p w14:paraId="3814FFC6" w14:textId="77777777" w:rsidR="008478E0" w:rsidRPr="008478E0" w:rsidRDefault="008478E0" w:rsidP="008478E0">
      <w:pPr>
        <w:pStyle w:val="Bibliography"/>
        <w:rPr>
          <w:ins w:id="3280" w:author="Simon Brandl" w:date="2020-06-01T21:02:00Z"/>
          <w:rFonts w:ascii="Times New Roman" w:hAnsi="Times New Roman" w:cs="Times New Roman"/>
          <w:rPrChange w:id="3281" w:author="Simon Brandl" w:date="2020-06-01T21:02:00Z">
            <w:rPr>
              <w:ins w:id="3282" w:author="Simon Brandl" w:date="2020-06-01T21:02:00Z"/>
              <w:rFonts w:ascii="Times New Roman" w:hAnsi="Times New Roman" w:cs="Times New Roman"/>
            </w:rPr>
          </w:rPrChange>
        </w:rPr>
        <w:pPrChange w:id="3283" w:author="Simon Brandl" w:date="2020-06-01T21:02:00Z">
          <w:pPr>
            <w:widowControl w:val="0"/>
            <w:autoSpaceDE w:val="0"/>
            <w:autoSpaceDN w:val="0"/>
            <w:adjustRightInd w:val="0"/>
          </w:pPr>
        </w:pPrChange>
      </w:pPr>
      <w:ins w:id="3284" w:author="Simon Brandl" w:date="2020-06-01T21:02:00Z">
        <w:r w:rsidRPr="008478E0">
          <w:rPr>
            <w:rFonts w:ascii="Times New Roman" w:hAnsi="Times New Roman" w:cs="Times New Roman"/>
            <w:rPrChange w:id="3285" w:author="Simon Brandl" w:date="2020-06-01T21:02:00Z">
              <w:rPr>
                <w:rFonts w:ascii="Times New Roman" w:hAnsi="Times New Roman" w:cs="Times New Roman"/>
              </w:rPr>
            </w:rPrChange>
          </w:rPr>
          <w:t>129.</w:t>
        </w:r>
        <w:r w:rsidRPr="008478E0">
          <w:rPr>
            <w:rFonts w:ascii="Times New Roman" w:hAnsi="Times New Roman" w:cs="Times New Roman"/>
            <w:rPrChange w:id="3286" w:author="Simon Brandl" w:date="2020-06-01T21:02:00Z">
              <w:rPr>
                <w:rFonts w:ascii="Times New Roman" w:hAnsi="Times New Roman" w:cs="Times New Roman"/>
              </w:rPr>
            </w:rPrChange>
          </w:rPr>
          <w:tab/>
          <w:t xml:space="preserve">Allen, K. R. Relation between production and biomass. </w:t>
        </w:r>
        <w:r w:rsidRPr="008478E0">
          <w:rPr>
            <w:rFonts w:ascii="Times New Roman" w:hAnsi="Times New Roman" w:cs="Times New Roman"/>
            <w:i/>
            <w:iCs/>
            <w:rPrChange w:id="3287" w:author="Simon Brandl" w:date="2020-06-01T21:02:00Z">
              <w:rPr>
                <w:rFonts w:ascii="Times New Roman" w:hAnsi="Times New Roman" w:cs="Times New Roman"/>
                <w:i/>
                <w:iCs/>
              </w:rPr>
            </w:rPrChange>
          </w:rPr>
          <w:t>Journal of the Fisheries Board of Canada</w:t>
        </w:r>
        <w:r w:rsidRPr="008478E0">
          <w:rPr>
            <w:rFonts w:ascii="Times New Roman" w:hAnsi="Times New Roman" w:cs="Times New Roman"/>
            <w:rPrChange w:id="328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289" w:author="Simon Brandl" w:date="2020-06-01T21:02:00Z">
              <w:rPr>
                <w:rFonts w:ascii="Times New Roman" w:hAnsi="Times New Roman" w:cs="Times New Roman"/>
                <w:b/>
                <w:bCs/>
              </w:rPr>
            </w:rPrChange>
          </w:rPr>
          <w:t>28</w:t>
        </w:r>
        <w:r w:rsidRPr="008478E0">
          <w:rPr>
            <w:rFonts w:ascii="Times New Roman" w:hAnsi="Times New Roman" w:cs="Times New Roman"/>
            <w:rPrChange w:id="3290" w:author="Simon Brandl" w:date="2020-06-01T21:02:00Z">
              <w:rPr>
                <w:rFonts w:ascii="Times New Roman" w:hAnsi="Times New Roman" w:cs="Times New Roman"/>
              </w:rPr>
            </w:rPrChange>
          </w:rPr>
          <w:t>, 1573–1581 (1971).</w:t>
        </w:r>
      </w:ins>
    </w:p>
    <w:p w14:paraId="18A53343" w14:textId="77777777" w:rsidR="008478E0" w:rsidRPr="008478E0" w:rsidRDefault="008478E0" w:rsidP="008478E0">
      <w:pPr>
        <w:pStyle w:val="Bibliography"/>
        <w:rPr>
          <w:ins w:id="3291" w:author="Simon Brandl" w:date="2020-06-01T21:02:00Z"/>
          <w:rFonts w:ascii="Times New Roman" w:hAnsi="Times New Roman" w:cs="Times New Roman"/>
          <w:rPrChange w:id="3292" w:author="Simon Brandl" w:date="2020-06-01T21:02:00Z">
            <w:rPr>
              <w:ins w:id="3293" w:author="Simon Brandl" w:date="2020-06-01T21:02:00Z"/>
              <w:rFonts w:ascii="Times New Roman" w:hAnsi="Times New Roman" w:cs="Times New Roman"/>
            </w:rPr>
          </w:rPrChange>
        </w:rPr>
        <w:pPrChange w:id="3294" w:author="Simon Brandl" w:date="2020-06-01T21:02:00Z">
          <w:pPr>
            <w:widowControl w:val="0"/>
            <w:autoSpaceDE w:val="0"/>
            <w:autoSpaceDN w:val="0"/>
            <w:adjustRightInd w:val="0"/>
          </w:pPr>
        </w:pPrChange>
      </w:pPr>
      <w:ins w:id="3295" w:author="Simon Brandl" w:date="2020-06-01T21:02:00Z">
        <w:r w:rsidRPr="008478E0">
          <w:rPr>
            <w:rFonts w:ascii="Times New Roman" w:hAnsi="Times New Roman" w:cs="Times New Roman"/>
            <w:rPrChange w:id="3296" w:author="Simon Brandl" w:date="2020-06-01T21:02:00Z">
              <w:rPr>
                <w:rFonts w:ascii="Times New Roman" w:hAnsi="Times New Roman" w:cs="Times New Roman"/>
              </w:rPr>
            </w:rPrChange>
          </w:rPr>
          <w:t>130.</w:t>
        </w:r>
        <w:r w:rsidRPr="008478E0">
          <w:rPr>
            <w:rFonts w:ascii="Times New Roman" w:hAnsi="Times New Roman" w:cs="Times New Roman"/>
            <w:rPrChange w:id="3297" w:author="Simon Brandl" w:date="2020-06-01T21:02:00Z">
              <w:rPr>
                <w:rFonts w:ascii="Times New Roman" w:hAnsi="Times New Roman" w:cs="Times New Roman"/>
              </w:rPr>
            </w:rPrChange>
          </w:rPr>
          <w:tab/>
          <w:t xml:space="preserve">Pauly, D. On the interrelationships between natural mortality, growth parameters, and mean environmental temperature in 175 fish stocks. </w:t>
        </w:r>
        <w:r w:rsidRPr="008478E0">
          <w:rPr>
            <w:rFonts w:ascii="Times New Roman" w:hAnsi="Times New Roman" w:cs="Times New Roman"/>
            <w:i/>
            <w:iCs/>
            <w:rPrChange w:id="3298" w:author="Simon Brandl" w:date="2020-06-01T21:02:00Z">
              <w:rPr>
                <w:rFonts w:ascii="Times New Roman" w:hAnsi="Times New Roman" w:cs="Times New Roman"/>
                <w:i/>
                <w:iCs/>
              </w:rPr>
            </w:rPrChange>
          </w:rPr>
          <w:t>ICES Journal of Marine Science</w:t>
        </w:r>
        <w:r w:rsidRPr="008478E0">
          <w:rPr>
            <w:rFonts w:ascii="Times New Roman" w:hAnsi="Times New Roman" w:cs="Times New Roman"/>
            <w:rPrChange w:id="329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300" w:author="Simon Brandl" w:date="2020-06-01T21:02:00Z">
              <w:rPr>
                <w:rFonts w:ascii="Times New Roman" w:hAnsi="Times New Roman" w:cs="Times New Roman"/>
                <w:b/>
                <w:bCs/>
              </w:rPr>
            </w:rPrChange>
          </w:rPr>
          <w:t>39</w:t>
        </w:r>
        <w:r w:rsidRPr="008478E0">
          <w:rPr>
            <w:rFonts w:ascii="Times New Roman" w:hAnsi="Times New Roman" w:cs="Times New Roman"/>
            <w:rPrChange w:id="3301" w:author="Simon Brandl" w:date="2020-06-01T21:02:00Z">
              <w:rPr>
                <w:rFonts w:ascii="Times New Roman" w:hAnsi="Times New Roman" w:cs="Times New Roman"/>
              </w:rPr>
            </w:rPrChange>
          </w:rPr>
          <w:t>, 175–192 (1980).</w:t>
        </w:r>
      </w:ins>
    </w:p>
    <w:p w14:paraId="14AC4D23" w14:textId="77777777" w:rsidR="008478E0" w:rsidRPr="008478E0" w:rsidRDefault="008478E0" w:rsidP="008478E0">
      <w:pPr>
        <w:pStyle w:val="Bibliography"/>
        <w:rPr>
          <w:ins w:id="3302" w:author="Simon Brandl" w:date="2020-06-01T21:02:00Z"/>
          <w:rFonts w:ascii="Times New Roman" w:hAnsi="Times New Roman" w:cs="Times New Roman"/>
          <w:rPrChange w:id="3303" w:author="Simon Brandl" w:date="2020-06-01T21:02:00Z">
            <w:rPr>
              <w:ins w:id="3304" w:author="Simon Brandl" w:date="2020-06-01T21:02:00Z"/>
              <w:rFonts w:ascii="Times New Roman" w:hAnsi="Times New Roman" w:cs="Times New Roman"/>
            </w:rPr>
          </w:rPrChange>
        </w:rPr>
        <w:pPrChange w:id="3305" w:author="Simon Brandl" w:date="2020-06-01T21:02:00Z">
          <w:pPr>
            <w:widowControl w:val="0"/>
            <w:autoSpaceDE w:val="0"/>
            <w:autoSpaceDN w:val="0"/>
            <w:adjustRightInd w:val="0"/>
          </w:pPr>
        </w:pPrChange>
      </w:pPr>
      <w:ins w:id="3306" w:author="Simon Brandl" w:date="2020-06-01T21:02:00Z">
        <w:r w:rsidRPr="008478E0">
          <w:rPr>
            <w:rFonts w:ascii="Times New Roman" w:hAnsi="Times New Roman" w:cs="Times New Roman"/>
            <w:rPrChange w:id="3307" w:author="Simon Brandl" w:date="2020-06-01T21:02:00Z">
              <w:rPr>
                <w:rFonts w:ascii="Times New Roman" w:hAnsi="Times New Roman" w:cs="Times New Roman"/>
              </w:rPr>
            </w:rPrChange>
          </w:rPr>
          <w:t>131.</w:t>
        </w:r>
        <w:r w:rsidRPr="008478E0">
          <w:rPr>
            <w:rFonts w:ascii="Times New Roman" w:hAnsi="Times New Roman" w:cs="Times New Roman"/>
            <w:rPrChange w:id="330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309" w:author="Simon Brandl" w:date="2020-06-01T21:02:00Z">
              <w:rPr>
                <w:rFonts w:ascii="Times New Roman" w:hAnsi="Times New Roman" w:cs="Times New Roman"/>
              </w:rPr>
            </w:rPrChange>
          </w:rPr>
          <w:t>Gislason</w:t>
        </w:r>
        <w:proofErr w:type="spellEnd"/>
        <w:r w:rsidRPr="008478E0">
          <w:rPr>
            <w:rFonts w:ascii="Times New Roman" w:hAnsi="Times New Roman" w:cs="Times New Roman"/>
            <w:rPrChange w:id="3310" w:author="Simon Brandl" w:date="2020-06-01T21:02:00Z">
              <w:rPr>
                <w:rFonts w:ascii="Times New Roman" w:hAnsi="Times New Roman" w:cs="Times New Roman"/>
              </w:rPr>
            </w:rPrChange>
          </w:rPr>
          <w:t xml:space="preserve">, H., </w:t>
        </w:r>
        <w:proofErr w:type="spellStart"/>
        <w:r w:rsidRPr="008478E0">
          <w:rPr>
            <w:rFonts w:ascii="Times New Roman" w:hAnsi="Times New Roman" w:cs="Times New Roman"/>
            <w:rPrChange w:id="3311" w:author="Simon Brandl" w:date="2020-06-01T21:02:00Z">
              <w:rPr>
                <w:rFonts w:ascii="Times New Roman" w:hAnsi="Times New Roman" w:cs="Times New Roman"/>
              </w:rPr>
            </w:rPrChange>
          </w:rPr>
          <w:t>Daan</w:t>
        </w:r>
        <w:proofErr w:type="spellEnd"/>
        <w:r w:rsidRPr="008478E0">
          <w:rPr>
            <w:rFonts w:ascii="Times New Roman" w:hAnsi="Times New Roman" w:cs="Times New Roman"/>
            <w:rPrChange w:id="3312" w:author="Simon Brandl" w:date="2020-06-01T21:02:00Z">
              <w:rPr>
                <w:rFonts w:ascii="Times New Roman" w:hAnsi="Times New Roman" w:cs="Times New Roman"/>
              </w:rPr>
            </w:rPrChange>
          </w:rPr>
          <w:t xml:space="preserve">, N., Rice, J. C. &amp; Pope, J. G. Size, growth, temperature and the natural mortality of marine fish. </w:t>
        </w:r>
        <w:r w:rsidRPr="008478E0">
          <w:rPr>
            <w:rFonts w:ascii="Times New Roman" w:hAnsi="Times New Roman" w:cs="Times New Roman"/>
            <w:i/>
            <w:iCs/>
            <w:rPrChange w:id="3313" w:author="Simon Brandl" w:date="2020-06-01T21:02:00Z">
              <w:rPr>
                <w:rFonts w:ascii="Times New Roman" w:hAnsi="Times New Roman" w:cs="Times New Roman"/>
                <w:i/>
                <w:iCs/>
              </w:rPr>
            </w:rPrChange>
          </w:rPr>
          <w:t>Fish and Fisheries</w:t>
        </w:r>
        <w:r w:rsidRPr="008478E0">
          <w:rPr>
            <w:rFonts w:ascii="Times New Roman" w:hAnsi="Times New Roman" w:cs="Times New Roman"/>
            <w:rPrChange w:id="3314"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315" w:author="Simon Brandl" w:date="2020-06-01T21:02:00Z">
              <w:rPr>
                <w:rFonts w:ascii="Times New Roman" w:hAnsi="Times New Roman" w:cs="Times New Roman"/>
                <w:b/>
                <w:bCs/>
              </w:rPr>
            </w:rPrChange>
          </w:rPr>
          <w:t>11</w:t>
        </w:r>
        <w:r w:rsidRPr="008478E0">
          <w:rPr>
            <w:rFonts w:ascii="Times New Roman" w:hAnsi="Times New Roman" w:cs="Times New Roman"/>
            <w:rPrChange w:id="3316" w:author="Simon Brandl" w:date="2020-06-01T21:02:00Z">
              <w:rPr>
                <w:rFonts w:ascii="Times New Roman" w:hAnsi="Times New Roman" w:cs="Times New Roman"/>
              </w:rPr>
            </w:rPrChange>
          </w:rPr>
          <w:t>, 149–158 (2010).</w:t>
        </w:r>
      </w:ins>
    </w:p>
    <w:p w14:paraId="3117E93E" w14:textId="77777777" w:rsidR="008478E0" w:rsidRPr="008478E0" w:rsidRDefault="008478E0" w:rsidP="008478E0">
      <w:pPr>
        <w:pStyle w:val="Bibliography"/>
        <w:rPr>
          <w:ins w:id="3317" w:author="Simon Brandl" w:date="2020-06-01T21:02:00Z"/>
          <w:rFonts w:ascii="Times New Roman" w:hAnsi="Times New Roman" w:cs="Times New Roman"/>
          <w:rPrChange w:id="3318" w:author="Simon Brandl" w:date="2020-06-01T21:02:00Z">
            <w:rPr>
              <w:ins w:id="3319" w:author="Simon Brandl" w:date="2020-06-01T21:02:00Z"/>
              <w:rFonts w:ascii="Times New Roman" w:hAnsi="Times New Roman" w:cs="Times New Roman"/>
            </w:rPr>
          </w:rPrChange>
        </w:rPr>
        <w:pPrChange w:id="3320" w:author="Simon Brandl" w:date="2020-06-01T21:02:00Z">
          <w:pPr>
            <w:widowControl w:val="0"/>
            <w:autoSpaceDE w:val="0"/>
            <w:autoSpaceDN w:val="0"/>
            <w:adjustRightInd w:val="0"/>
          </w:pPr>
        </w:pPrChange>
      </w:pPr>
      <w:ins w:id="3321" w:author="Simon Brandl" w:date="2020-06-01T21:02:00Z">
        <w:r w:rsidRPr="008478E0">
          <w:rPr>
            <w:rFonts w:ascii="Times New Roman" w:hAnsi="Times New Roman" w:cs="Times New Roman"/>
            <w:rPrChange w:id="3322" w:author="Simon Brandl" w:date="2020-06-01T21:02:00Z">
              <w:rPr>
                <w:rFonts w:ascii="Times New Roman" w:hAnsi="Times New Roman" w:cs="Times New Roman"/>
              </w:rPr>
            </w:rPrChange>
          </w:rPr>
          <w:t>132.</w:t>
        </w:r>
        <w:r w:rsidRPr="008478E0">
          <w:rPr>
            <w:rFonts w:ascii="Times New Roman" w:hAnsi="Times New Roman" w:cs="Times New Roman"/>
            <w:rPrChange w:id="3323" w:author="Simon Brandl" w:date="2020-06-01T21:02:00Z">
              <w:rPr>
                <w:rFonts w:ascii="Times New Roman" w:hAnsi="Times New Roman" w:cs="Times New Roman"/>
              </w:rPr>
            </w:rPrChange>
          </w:rPr>
          <w:tab/>
          <w:t xml:space="preserve">R Core Team. </w:t>
        </w:r>
        <w:r w:rsidRPr="008478E0">
          <w:rPr>
            <w:rFonts w:ascii="Times New Roman" w:hAnsi="Times New Roman" w:cs="Times New Roman"/>
            <w:i/>
            <w:iCs/>
            <w:rPrChange w:id="3324" w:author="Simon Brandl" w:date="2020-06-01T21:02:00Z">
              <w:rPr>
                <w:rFonts w:ascii="Times New Roman" w:hAnsi="Times New Roman" w:cs="Times New Roman"/>
                <w:i/>
                <w:iCs/>
              </w:rPr>
            </w:rPrChange>
          </w:rPr>
          <w:t>R: A language and environment for statistical computing.</w:t>
        </w:r>
        <w:r w:rsidRPr="008478E0">
          <w:rPr>
            <w:rFonts w:ascii="Times New Roman" w:hAnsi="Times New Roman" w:cs="Times New Roman"/>
            <w:rPrChange w:id="3325" w:author="Simon Brandl" w:date="2020-06-01T21:02:00Z">
              <w:rPr>
                <w:rFonts w:ascii="Times New Roman" w:hAnsi="Times New Roman" w:cs="Times New Roman"/>
              </w:rPr>
            </w:rPrChange>
          </w:rPr>
          <w:t xml:space="preserve"> (2019).</w:t>
        </w:r>
      </w:ins>
    </w:p>
    <w:p w14:paraId="7D5BCBD5" w14:textId="77777777" w:rsidR="008478E0" w:rsidRPr="008478E0" w:rsidRDefault="008478E0" w:rsidP="008478E0">
      <w:pPr>
        <w:pStyle w:val="Bibliography"/>
        <w:rPr>
          <w:ins w:id="3326" w:author="Simon Brandl" w:date="2020-06-01T21:02:00Z"/>
          <w:rFonts w:ascii="Times New Roman" w:hAnsi="Times New Roman" w:cs="Times New Roman"/>
          <w:rPrChange w:id="3327" w:author="Simon Brandl" w:date="2020-06-01T21:02:00Z">
            <w:rPr>
              <w:ins w:id="3328" w:author="Simon Brandl" w:date="2020-06-01T21:02:00Z"/>
              <w:rFonts w:ascii="Times New Roman" w:hAnsi="Times New Roman" w:cs="Times New Roman"/>
            </w:rPr>
          </w:rPrChange>
        </w:rPr>
        <w:pPrChange w:id="3329" w:author="Simon Brandl" w:date="2020-06-01T21:02:00Z">
          <w:pPr>
            <w:widowControl w:val="0"/>
            <w:autoSpaceDE w:val="0"/>
            <w:autoSpaceDN w:val="0"/>
            <w:adjustRightInd w:val="0"/>
          </w:pPr>
        </w:pPrChange>
      </w:pPr>
      <w:ins w:id="3330" w:author="Simon Brandl" w:date="2020-06-01T21:02:00Z">
        <w:r w:rsidRPr="008478E0">
          <w:rPr>
            <w:rFonts w:ascii="Times New Roman" w:hAnsi="Times New Roman" w:cs="Times New Roman"/>
            <w:rPrChange w:id="3331" w:author="Simon Brandl" w:date="2020-06-01T21:02:00Z">
              <w:rPr>
                <w:rFonts w:ascii="Times New Roman" w:hAnsi="Times New Roman" w:cs="Times New Roman"/>
              </w:rPr>
            </w:rPrChange>
          </w:rPr>
          <w:t>133.</w:t>
        </w:r>
        <w:r w:rsidRPr="008478E0">
          <w:rPr>
            <w:rFonts w:ascii="Times New Roman" w:hAnsi="Times New Roman" w:cs="Times New Roman"/>
            <w:rPrChange w:id="3332" w:author="Simon Brandl" w:date="2020-06-01T21:02:00Z">
              <w:rPr>
                <w:rFonts w:ascii="Times New Roman" w:hAnsi="Times New Roman" w:cs="Times New Roman"/>
              </w:rPr>
            </w:rPrChange>
          </w:rPr>
          <w:tab/>
          <w:t xml:space="preserve">Wickham, H. </w:t>
        </w:r>
        <w:proofErr w:type="spellStart"/>
        <w:r w:rsidRPr="008478E0">
          <w:rPr>
            <w:rFonts w:ascii="Times New Roman" w:hAnsi="Times New Roman" w:cs="Times New Roman"/>
            <w:rPrChange w:id="3333" w:author="Simon Brandl" w:date="2020-06-01T21:02:00Z">
              <w:rPr>
                <w:rFonts w:ascii="Times New Roman" w:hAnsi="Times New Roman" w:cs="Times New Roman"/>
              </w:rPr>
            </w:rPrChange>
          </w:rPr>
          <w:t>Tidyverse</w:t>
        </w:r>
        <w:proofErr w:type="spellEnd"/>
        <w:r w:rsidRPr="008478E0">
          <w:rPr>
            <w:rFonts w:ascii="Times New Roman" w:hAnsi="Times New Roman" w:cs="Times New Roman"/>
            <w:rPrChange w:id="3334" w:author="Simon Brandl" w:date="2020-06-01T21:02:00Z">
              <w:rPr>
                <w:rFonts w:ascii="Times New Roman" w:hAnsi="Times New Roman" w:cs="Times New Roman"/>
              </w:rPr>
            </w:rPrChange>
          </w:rPr>
          <w:t xml:space="preserve">: Easily install and </w:t>
        </w:r>
        <w:proofErr w:type="spellStart"/>
        <w:r w:rsidRPr="008478E0">
          <w:rPr>
            <w:rFonts w:ascii="Times New Roman" w:hAnsi="Times New Roman" w:cs="Times New Roman"/>
            <w:rPrChange w:id="3335" w:author="Simon Brandl" w:date="2020-06-01T21:02:00Z">
              <w:rPr>
                <w:rFonts w:ascii="Times New Roman" w:hAnsi="Times New Roman" w:cs="Times New Roman"/>
              </w:rPr>
            </w:rPrChange>
          </w:rPr>
          <w:t>load’tidyverse’packages</w:t>
        </w:r>
        <w:proofErr w:type="spellEnd"/>
        <w:r w:rsidRPr="008478E0">
          <w:rPr>
            <w:rFonts w:ascii="Times New Roman" w:hAnsi="Times New Roman" w:cs="Times New Roman"/>
            <w:rPrChange w:id="3336" w:author="Simon Brandl" w:date="2020-06-01T21:02:00Z">
              <w:rPr>
                <w:rFonts w:ascii="Times New Roman" w:hAnsi="Times New Roman" w:cs="Times New Roman"/>
              </w:rPr>
            </w:rPrChange>
          </w:rPr>
          <w:t xml:space="preserve">. </w:t>
        </w:r>
        <w:r w:rsidRPr="008478E0">
          <w:rPr>
            <w:rFonts w:ascii="Times New Roman" w:hAnsi="Times New Roman" w:cs="Times New Roman"/>
            <w:i/>
            <w:iCs/>
            <w:rPrChange w:id="3337" w:author="Simon Brandl" w:date="2020-06-01T21:02:00Z">
              <w:rPr>
                <w:rFonts w:ascii="Times New Roman" w:hAnsi="Times New Roman" w:cs="Times New Roman"/>
                <w:i/>
                <w:iCs/>
              </w:rPr>
            </w:rPrChange>
          </w:rPr>
          <w:t>R package version</w:t>
        </w:r>
        <w:r w:rsidRPr="008478E0">
          <w:rPr>
            <w:rFonts w:ascii="Times New Roman" w:hAnsi="Times New Roman" w:cs="Times New Roman"/>
            <w:rPrChange w:id="3338"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339" w:author="Simon Brandl" w:date="2020-06-01T21:02:00Z">
              <w:rPr>
                <w:rFonts w:ascii="Times New Roman" w:hAnsi="Times New Roman" w:cs="Times New Roman"/>
                <w:b/>
                <w:bCs/>
              </w:rPr>
            </w:rPrChange>
          </w:rPr>
          <w:t>1</w:t>
        </w:r>
        <w:r w:rsidRPr="008478E0">
          <w:rPr>
            <w:rFonts w:ascii="Times New Roman" w:hAnsi="Times New Roman" w:cs="Times New Roman"/>
            <w:rPrChange w:id="3340" w:author="Simon Brandl" w:date="2020-06-01T21:02:00Z">
              <w:rPr>
                <w:rFonts w:ascii="Times New Roman" w:hAnsi="Times New Roman" w:cs="Times New Roman"/>
              </w:rPr>
            </w:rPrChange>
          </w:rPr>
          <w:t>, (2017).</w:t>
        </w:r>
      </w:ins>
    </w:p>
    <w:p w14:paraId="45A7A230" w14:textId="77777777" w:rsidR="008478E0" w:rsidRPr="008478E0" w:rsidRDefault="008478E0" w:rsidP="008478E0">
      <w:pPr>
        <w:pStyle w:val="Bibliography"/>
        <w:rPr>
          <w:ins w:id="3341" w:author="Simon Brandl" w:date="2020-06-01T21:02:00Z"/>
          <w:rFonts w:ascii="Times New Roman" w:hAnsi="Times New Roman" w:cs="Times New Roman"/>
          <w:rPrChange w:id="3342" w:author="Simon Brandl" w:date="2020-06-01T21:02:00Z">
            <w:rPr>
              <w:ins w:id="3343" w:author="Simon Brandl" w:date="2020-06-01T21:02:00Z"/>
              <w:rFonts w:ascii="Times New Roman" w:hAnsi="Times New Roman" w:cs="Times New Roman"/>
            </w:rPr>
          </w:rPrChange>
        </w:rPr>
        <w:pPrChange w:id="3344" w:author="Simon Brandl" w:date="2020-06-01T21:02:00Z">
          <w:pPr>
            <w:widowControl w:val="0"/>
            <w:autoSpaceDE w:val="0"/>
            <w:autoSpaceDN w:val="0"/>
            <w:adjustRightInd w:val="0"/>
          </w:pPr>
        </w:pPrChange>
      </w:pPr>
      <w:ins w:id="3345" w:author="Simon Brandl" w:date="2020-06-01T21:02:00Z">
        <w:r w:rsidRPr="008478E0">
          <w:rPr>
            <w:rFonts w:ascii="Times New Roman" w:hAnsi="Times New Roman" w:cs="Times New Roman"/>
            <w:rPrChange w:id="3346" w:author="Simon Brandl" w:date="2020-06-01T21:02:00Z">
              <w:rPr>
                <w:rFonts w:ascii="Times New Roman" w:hAnsi="Times New Roman" w:cs="Times New Roman"/>
              </w:rPr>
            </w:rPrChange>
          </w:rPr>
          <w:t>134.</w:t>
        </w:r>
        <w:r w:rsidRPr="008478E0">
          <w:rPr>
            <w:rFonts w:ascii="Times New Roman" w:hAnsi="Times New Roman" w:cs="Times New Roman"/>
            <w:rPrChange w:id="3347" w:author="Simon Brandl" w:date="2020-06-01T21:02:00Z">
              <w:rPr>
                <w:rFonts w:ascii="Times New Roman" w:hAnsi="Times New Roman" w:cs="Times New Roman"/>
              </w:rPr>
            </w:rPrChange>
          </w:rPr>
          <w:tab/>
          <w:t xml:space="preserve">Oksanen, J. </w:t>
        </w:r>
        <w:r w:rsidRPr="008478E0">
          <w:rPr>
            <w:rFonts w:ascii="Times New Roman" w:hAnsi="Times New Roman" w:cs="Times New Roman"/>
            <w:i/>
            <w:iCs/>
            <w:rPrChange w:id="3348" w:author="Simon Brandl" w:date="2020-06-01T21:02:00Z">
              <w:rPr>
                <w:rFonts w:ascii="Times New Roman" w:hAnsi="Times New Roman" w:cs="Times New Roman"/>
                <w:i/>
                <w:iCs/>
              </w:rPr>
            </w:rPrChange>
          </w:rPr>
          <w:t>et al.</w:t>
        </w:r>
        <w:r w:rsidRPr="008478E0">
          <w:rPr>
            <w:rFonts w:ascii="Times New Roman" w:hAnsi="Times New Roman" w:cs="Times New Roman"/>
            <w:rPrChange w:id="3349" w:author="Simon Brandl" w:date="2020-06-01T21:02:00Z">
              <w:rPr>
                <w:rFonts w:ascii="Times New Roman" w:hAnsi="Times New Roman" w:cs="Times New Roman"/>
              </w:rPr>
            </w:rPrChange>
          </w:rPr>
          <w:t xml:space="preserve"> The vegan package. </w:t>
        </w:r>
        <w:r w:rsidRPr="008478E0">
          <w:rPr>
            <w:rFonts w:ascii="Times New Roman" w:hAnsi="Times New Roman" w:cs="Times New Roman"/>
            <w:i/>
            <w:iCs/>
            <w:rPrChange w:id="3350" w:author="Simon Brandl" w:date="2020-06-01T21:02:00Z">
              <w:rPr>
                <w:rFonts w:ascii="Times New Roman" w:hAnsi="Times New Roman" w:cs="Times New Roman"/>
                <w:i/>
                <w:iCs/>
              </w:rPr>
            </w:rPrChange>
          </w:rPr>
          <w:t>Community ecology package</w:t>
        </w:r>
        <w:r w:rsidRPr="008478E0">
          <w:rPr>
            <w:rFonts w:ascii="Times New Roman" w:hAnsi="Times New Roman" w:cs="Times New Roman"/>
            <w:rPrChange w:id="335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352" w:author="Simon Brandl" w:date="2020-06-01T21:02:00Z">
              <w:rPr>
                <w:rFonts w:ascii="Times New Roman" w:hAnsi="Times New Roman" w:cs="Times New Roman"/>
                <w:b/>
                <w:bCs/>
              </w:rPr>
            </w:rPrChange>
          </w:rPr>
          <w:t>10</w:t>
        </w:r>
        <w:r w:rsidRPr="008478E0">
          <w:rPr>
            <w:rFonts w:ascii="Times New Roman" w:hAnsi="Times New Roman" w:cs="Times New Roman"/>
            <w:rPrChange w:id="3353" w:author="Simon Brandl" w:date="2020-06-01T21:02:00Z">
              <w:rPr>
                <w:rFonts w:ascii="Times New Roman" w:hAnsi="Times New Roman" w:cs="Times New Roman"/>
              </w:rPr>
            </w:rPrChange>
          </w:rPr>
          <w:t>, (2007).</w:t>
        </w:r>
      </w:ins>
    </w:p>
    <w:p w14:paraId="4B05F65C" w14:textId="77777777" w:rsidR="008478E0" w:rsidRPr="008478E0" w:rsidRDefault="008478E0" w:rsidP="008478E0">
      <w:pPr>
        <w:pStyle w:val="Bibliography"/>
        <w:rPr>
          <w:ins w:id="3354" w:author="Simon Brandl" w:date="2020-06-01T21:02:00Z"/>
          <w:rFonts w:ascii="Times New Roman" w:hAnsi="Times New Roman" w:cs="Times New Roman"/>
          <w:rPrChange w:id="3355" w:author="Simon Brandl" w:date="2020-06-01T21:02:00Z">
            <w:rPr>
              <w:ins w:id="3356" w:author="Simon Brandl" w:date="2020-06-01T21:02:00Z"/>
              <w:rFonts w:ascii="Times New Roman" w:hAnsi="Times New Roman" w:cs="Times New Roman"/>
            </w:rPr>
          </w:rPrChange>
        </w:rPr>
        <w:pPrChange w:id="3357" w:author="Simon Brandl" w:date="2020-06-01T21:02:00Z">
          <w:pPr>
            <w:widowControl w:val="0"/>
            <w:autoSpaceDE w:val="0"/>
            <w:autoSpaceDN w:val="0"/>
            <w:adjustRightInd w:val="0"/>
          </w:pPr>
        </w:pPrChange>
      </w:pPr>
      <w:ins w:id="3358" w:author="Simon Brandl" w:date="2020-06-01T21:02:00Z">
        <w:r w:rsidRPr="008478E0">
          <w:rPr>
            <w:rFonts w:ascii="Times New Roman" w:hAnsi="Times New Roman" w:cs="Times New Roman"/>
            <w:rPrChange w:id="3359" w:author="Simon Brandl" w:date="2020-06-01T21:02:00Z">
              <w:rPr>
                <w:rFonts w:ascii="Times New Roman" w:hAnsi="Times New Roman" w:cs="Times New Roman"/>
              </w:rPr>
            </w:rPrChange>
          </w:rPr>
          <w:t>135.</w:t>
        </w:r>
        <w:r w:rsidRPr="008478E0">
          <w:rPr>
            <w:rFonts w:ascii="Times New Roman" w:hAnsi="Times New Roman" w:cs="Times New Roman"/>
            <w:rPrChange w:id="3360"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361" w:author="Simon Brandl" w:date="2020-06-01T21:02:00Z">
              <w:rPr>
                <w:rFonts w:ascii="Times New Roman" w:hAnsi="Times New Roman" w:cs="Times New Roman"/>
              </w:rPr>
            </w:rPrChange>
          </w:rPr>
          <w:t>Csardi</w:t>
        </w:r>
        <w:proofErr w:type="spellEnd"/>
        <w:r w:rsidRPr="008478E0">
          <w:rPr>
            <w:rFonts w:ascii="Times New Roman" w:hAnsi="Times New Roman" w:cs="Times New Roman"/>
            <w:rPrChange w:id="3362" w:author="Simon Brandl" w:date="2020-06-01T21:02:00Z">
              <w:rPr>
                <w:rFonts w:ascii="Times New Roman" w:hAnsi="Times New Roman" w:cs="Times New Roman"/>
              </w:rPr>
            </w:rPrChange>
          </w:rPr>
          <w:t xml:space="preserve">, G. &amp; </w:t>
        </w:r>
        <w:proofErr w:type="spellStart"/>
        <w:r w:rsidRPr="008478E0">
          <w:rPr>
            <w:rFonts w:ascii="Times New Roman" w:hAnsi="Times New Roman" w:cs="Times New Roman"/>
            <w:rPrChange w:id="3363" w:author="Simon Brandl" w:date="2020-06-01T21:02:00Z">
              <w:rPr>
                <w:rFonts w:ascii="Times New Roman" w:hAnsi="Times New Roman" w:cs="Times New Roman"/>
              </w:rPr>
            </w:rPrChange>
          </w:rPr>
          <w:t>Nepusz</w:t>
        </w:r>
        <w:proofErr w:type="spellEnd"/>
        <w:r w:rsidRPr="008478E0">
          <w:rPr>
            <w:rFonts w:ascii="Times New Roman" w:hAnsi="Times New Roman" w:cs="Times New Roman"/>
            <w:rPrChange w:id="3364" w:author="Simon Brandl" w:date="2020-06-01T21:02:00Z">
              <w:rPr>
                <w:rFonts w:ascii="Times New Roman" w:hAnsi="Times New Roman" w:cs="Times New Roman"/>
              </w:rPr>
            </w:rPrChange>
          </w:rPr>
          <w:t xml:space="preserve">, T. The </w:t>
        </w:r>
        <w:proofErr w:type="spellStart"/>
        <w:r w:rsidRPr="008478E0">
          <w:rPr>
            <w:rFonts w:ascii="Times New Roman" w:hAnsi="Times New Roman" w:cs="Times New Roman"/>
            <w:rPrChange w:id="3365" w:author="Simon Brandl" w:date="2020-06-01T21:02:00Z">
              <w:rPr>
                <w:rFonts w:ascii="Times New Roman" w:hAnsi="Times New Roman" w:cs="Times New Roman"/>
              </w:rPr>
            </w:rPrChange>
          </w:rPr>
          <w:t>igraph</w:t>
        </w:r>
        <w:proofErr w:type="spellEnd"/>
        <w:r w:rsidRPr="008478E0">
          <w:rPr>
            <w:rFonts w:ascii="Times New Roman" w:hAnsi="Times New Roman" w:cs="Times New Roman"/>
            <w:rPrChange w:id="3366" w:author="Simon Brandl" w:date="2020-06-01T21:02:00Z">
              <w:rPr>
                <w:rFonts w:ascii="Times New Roman" w:hAnsi="Times New Roman" w:cs="Times New Roman"/>
              </w:rPr>
            </w:rPrChange>
          </w:rPr>
          <w:t xml:space="preserve"> software package for complex network research. </w:t>
        </w:r>
        <w:proofErr w:type="spellStart"/>
        <w:r w:rsidRPr="008478E0">
          <w:rPr>
            <w:rFonts w:ascii="Times New Roman" w:hAnsi="Times New Roman" w:cs="Times New Roman"/>
            <w:i/>
            <w:iCs/>
            <w:rPrChange w:id="3367" w:author="Simon Brandl" w:date="2020-06-01T21:02:00Z">
              <w:rPr>
                <w:rFonts w:ascii="Times New Roman" w:hAnsi="Times New Roman" w:cs="Times New Roman"/>
                <w:i/>
                <w:iCs/>
              </w:rPr>
            </w:rPrChange>
          </w:rPr>
          <w:t>InterJournal</w:t>
        </w:r>
        <w:proofErr w:type="spellEnd"/>
        <w:r w:rsidRPr="008478E0">
          <w:rPr>
            <w:rFonts w:ascii="Times New Roman" w:hAnsi="Times New Roman" w:cs="Times New Roman"/>
            <w:i/>
            <w:iCs/>
            <w:rPrChange w:id="3368" w:author="Simon Brandl" w:date="2020-06-01T21:02:00Z">
              <w:rPr>
                <w:rFonts w:ascii="Times New Roman" w:hAnsi="Times New Roman" w:cs="Times New Roman"/>
                <w:i/>
                <w:iCs/>
              </w:rPr>
            </w:rPrChange>
          </w:rPr>
          <w:t>, Complex Systems</w:t>
        </w:r>
        <w:r w:rsidRPr="008478E0">
          <w:rPr>
            <w:rFonts w:ascii="Times New Roman" w:hAnsi="Times New Roman" w:cs="Times New Roman"/>
            <w:rPrChange w:id="3369"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370" w:author="Simon Brandl" w:date="2020-06-01T21:02:00Z">
              <w:rPr>
                <w:rFonts w:ascii="Times New Roman" w:hAnsi="Times New Roman" w:cs="Times New Roman"/>
                <w:b/>
                <w:bCs/>
              </w:rPr>
            </w:rPrChange>
          </w:rPr>
          <w:t>1695</w:t>
        </w:r>
        <w:r w:rsidRPr="008478E0">
          <w:rPr>
            <w:rFonts w:ascii="Times New Roman" w:hAnsi="Times New Roman" w:cs="Times New Roman"/>
            <w:rPrChange w:id="3371" w:author="Simon Brandl" w:date="2020-06-01T21:02:00Z">
              <w:rPr>
                <w:rFonts w:ascii="Times New Roman" w:hAnsi="Times New Roman" w:cs="Times New Roman"/>
              </w:rPr>
            </w:rPrChange>
          </w:rPr>
          <w:t>, 1–9 (2006).</w:t>
        </w:r>
      </w:ins>
    </w:p>
    <w:p w14:paraId="3EC908FB" w14:textId="77777777" w:rsidR="008478E0" w:rsidRPr="008478E0" w:rsidRDefault="008478E0" w:rsidP="008478E0">
      <w:pPr>
        <w:pStyle w:val="Bibliography"/>
        <w:rPr>
          <w:ins w:id="3372" w:author="Simon Brandl" w:date="2020-06-01T21:02:00Z"/>
          <w:rFonts w:ascii="Times New Roman" w:hAnsi="Times New Roman" w:cs="Times New Roman"/>
          <w:rPrChange w:id="3373" w:author="Simon Brandl" w:date="2020-06-01T21:02:00Z">
            <w:rPr>
              <w:ins w:id="3374" w:author="Simon Brandl" w:date="2020-06-01T21:02:00Z"/>
              <w:rFonts w:ascii="Times New Roman" w:hAnsi="Times New Roman" w:cs="Times New Roman"/>
            </w:rPr>
          </w:rPrChange>
        </w:rPr>
        <w:pPrChange w:id="3375" w:author="Simon Brandl" w:date="2020-06-01T21:02:00Z">
          <w:pPr>
            <w:widowControl w:val="0"/>
            <w:autoSpaceDE w:val="0"/>
            <w:autoSpaceDN w:val="0"/>
            <w:adjustRightInd w:val="0"/>
          </w:pPr>
        </w:pPrChange>
      </w:pPr>
      <w:ins w:id="3376" w:author="Simon Brandl" w:date="2020-06-01T21:02:00Z">
        <w:r w:rsidRPr="008478E0">
          <w:rPr>
            <w:rFonts w:ascii="Times New Roman" w:hAnsi="Times New Roman" w:cs="Times New Roman"/>
            <w:rPrChange w:id="3377" w:author="Simon Brandl" w:date="2020-06-01T21:02:00Z">
              <w:rPr>
                <w:rFonts w:ascii="Times New Roman" w:hAnsi="Times New Roman" w:cs="Times New Roman"/>
              </w:rPr>
            </w:rPrChange>
          </w:rPr>
          <w:t>136.</w:t>
        </w:r>
        <w:r w:rsidRPr="008478E0">
          <w:rPr>
            <w:rFonts w:ascii="Times New Roman" w:hAnsi="Times New Roman" w:cs="Times New Roman"/>
            <w:rPrChange w:id="3378"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379" w:author="Simon Brandl" w:date="2020-06-01T21:02:00Z">
              <w:rPr>
                <w:rFonts w:ascii="Times New Roman" w:hAnsi="Times New Roman" w:cs="Times New Roman"/>
              </w:rPr>
            </w:rPrChange>
          </w:rPr>
          <w:t>Dormann</w:t>
        </w:r>
        <w:proofErr w:type="spellEnd"/>
        <w:r w:rsidRPr="008478E0">
          <w:rPr>
            <w:rFonts w:ascii="Times New Roman" w:hAnsi="Times New Roman" w:cs="Times New Roman"/>
            <w:rPrChange w:id="3380" w:author="Simon Brandl" w:date="2020-06-01T21:02:00Z">
              <w:rPr>
                <w:rFonts w:ascii="Times New Roman" w:hAnsi="Times New Roman" w:cs="Times New Roman"/>
              </w:rPr>
            </w:rPrChange>
          </w:rPr>
          <w:t xml:space="preserve">, C. F., Gruber, B. &amp; </w:t>
        </w:r>
        <w:proofErr w:type="spellStart"/>
        <w:r w:rsidRPr="008478E0">
          <w:rPr>
            <w:rFonts w:ascii="Times New Roman" w:hAnsi="Times New Roman" w:cs="Times New Roman"/>
            <w:rPrChange w:id="3381" w:author="Simon Brandl" w:date="2020-06-01T21:02:00Z">
              <w:rPr>
                <w:rFonts w:ascii="Times New Roman" w:hAnsi="Times New Roman" w:cs="Times New Roman"/>
              </w:rPr>
            </w:rPrChange>
          </w:rPr>
          <w:t>Fründ</w:t>
        </w:r>
        <w:proofErr w:type="spellEnd"/>
        <w:r w:rsidRPr="008478E0">
          <w:rPr>
            <w:rFonts w:ascii="Times New Roman" w:hAnsi="Times New Roman" w:cs="Times New Roman"/>
            <w:rPrChange w:id="3382" w:author="Simon Brandl" w:date="2020-06-01T21:02:00Z">
              <w:rPr>
                <w:rFonts w:ascii="Times New Roman" w:hAnsi="Times New Roman" w:cs="Times New Roman"/>
              </w:rPr>
            </w:rPrChange>
          </w:rPr>
          <w:t xml:space="preserve">, J. Introducing the bipartite package: </w:t>
        </w:r>
        <w:proofErr w:type="spellStart"/>
        <w:r w:rsidRPr="008478E0">
          <w:rPr>
            <w:rFonts w:ascii="Times New Roman" w:hAnsi="Times New Roman" w:cs="Times New Roman"/>
            <w:rPrChange w:id="3383" w:author="Simon Brandl" w:date="2020-06-01T21:02:00Z">
              <w:rPr>
                <w:rFonts w:ascii="Times New Roman" w:hAnsi="Times New Roman" w:cs="Times New Roman"/>
              </w:rPr>
            </w:rPrChange>
          </w:rPr>
          <w:t>analysing</w:t>
        </w:r>
        <w:proofErr w:type="spellEnd"/>
        <w:r w:rsidRPr="008478E0">
          <w:rPr>
            <w:rFonts w:ascii="Times New Roman" w:hAnsi="Times New Roman" w:cs="Times New Roman"/>
            <w:rPrChange w:id="3384" w:author="Simon Brandl" w:date="2020-06-01T21:02:00Z">
              <w:rPr>
                <w:rFonts w:ascii="Times New Roman" w:hAnsi="Times New Roman" w:cs="Times New Roman"/>
              </w:rPr>
            </w:rPrChange>
          </w:rPr>
          <w:t xml:space="preserve"> ecological networks. </w:t>
        </w:r>
        <w:r w:rsidRPr="008478E0">
          <w:rPr>
            <w:rFonts w:ascii="Times New Roman" w:hAnsi="Times New Roman" w:cs="Times New Roman"/>
            <w:i/>
            <w:iCs/>
            <w:rPrChange w:id="3385" w:author="Simon Brandl" w:date="2020-06-01T21:02:00Z">
              <w:rPr>
                <w:rFonts w:ascii="Times New Roman" w:hAnsi="Times New Roman" w:cs="Times New Roman"/>
                <w:i/>
                <w:iCs/>
              </w:rPr>
            </w:rPrChange>
          </w:rPr>
          <w:t>interaction</w:t>
        </w:r>
        <w:r w:rsidRPr="008478E0">
          <w:rPr>
            <w:rFonts w:ascii="Times New Roman" w:hAnsi="Times New Roman" w:cs="Times New Roman"/>
            <w:rPrChange w:id="3386"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387" w:author="Simon Brandl" w:date="2020-06-01T21:02:00Z">
              <w:rPr>
                <w:rFonts w:ascii="Times New Roman" w:hAnsi="Times New Roman" w:cs="Times New Roman"/>
                <w:b/>
                <w:bCs/>
              </w:rPr>
            </w:rPrChange>
          </w:rPr>
          <w:t>1</w:t>
        </w:r>
        <w:r w:rsidRPr="008478E0">
          <w:rPr>
            <w:rFonts w:ascii="Times New Roman" w:hAnsi="Times New Roman" w:cs="Times New Roman"/>
            <w:rPrChange w:id="3388" w:author="Simon Brandl" w:date="2020-06-01T21:02:00Z">
              <w:rPr>
                <w:rFonts w:ascii="Times New Roman" w:hAnsi="Times New Roman" w:cs="Times New Roman"/>
              </w:rPr>
            </w:rPrChange>
          </w:rPr>
          <w:t>, (2008).</w:t>
        </w:r>
      </w:ins>
    </w:p>
    <w:p w14:paraId="416A4BB1" w14:textId="77777777" w:rsidR="008478E0" w:rsidRPr="008478E0" w:rsidRDefault="008478E0" w:rsidP="008478E0">
      <w:pPr>
        <w:pStyle w:val="Bibliography"/>
        <w:rPr>
          <w:ins w:id="3389" w:author="Simon Brandl" w:date="2020-06-01T21:02:00Z"/>
          <w:rFonts w:ascii="Times New Roman" w:hAnsi="Times New Roman" w:cs="Times New Roman"/>
          <w:rPrChange w:id="3390" w:author="Simon Brandl" w:date="2020-06-01T21:02:00Z">
            <w:rPr>
              <w:ins w:id="3391" w:author="Simon Brandl" w:date="2020-06-01T21:02:00Z"/>
              <w:rFonts w:ascii="Times New Roman" w:hAnsi="Times New Roman" w:cs="Times New Roman"/>
            </w:rPr>
          </w:rPrChange>
        </w:rPr>
        <w:pPrChange w:id="3392" w:author="Simon Brandl" w:date="2020-06-01T21:02:00Z">
          <w:pPr>
            <w:widowControl w:val="0"/>
            <w:autoSpaceDE w:val="0"/>
            <w:autoSpaceDN w:val="0"/>
            <w:adjustRightInd w:val="0"/>
          </w:pPr>
        </w:pPrChange>
      </w:pPr>
      <w:ins w:id="3393" w:author="Simon Brandl" w:date="2020-06-01T21:02:00Z">
        <w:r w:rsidRPr="008478E0">
          <w:rPr>
            <w:rFonts w:ascii="Times New Roman" w:hAnsi="Times New Roman" w:cs="Times New Roman"/>
            <w:rPrChange w:id="3394" w:author="Simon Brandl" w:date="2020-06-01T21:02:00Z">
              <w:rPr>
                <w:rFonts w:ascii="Times New Roman" w:hAnsi="Times New Roman" w:cs="Times New Roman"/>
              </w:rPr>
            </w:rPrChange>
          </w:rPr>
          <w:t>137.</w:t>
        </w:r>
        <w:r w:rsidRPr="008478E0">
          <w:rPr>
            <w:rFonts w:ascii="Times New Roman" w:hAnsi="Times New Roman" w:cs="Times New Roman"/>
            <w:rPrChange w:id="3395" w:author="Simon Brandl" w:date="2020-06-01T21:02:00Z">
              <w:rPr>
                <w:rFonts w:ascii="Times New Roman" w:hAnsi="Times New Roman" w:cs="Times New Roman"/>
              </w:rPr>
            </w:rPrChange>
          </w:rPr>
          <w:tab/>
          <w:t xml:space="preserve">Kay, M. </w:t>
        </w:r>
        <w:proofErr w:type="spellStart"/>
        <w:r w:rsidRPr="008478E0">
          <w:rPr>
            <w:rFonts w:ascii="Times New Roman" w:hAnsi="Times New Roman" w:cs="Times New Roman"/>
            <w:rPrChange w:id="3396" w:author="Simon Brandl" w:date="2020-06-01T21:02:00Z">
              <w:rPr>
                <w:rFonts w:ascii="Times New Roman" w:hAnsi="Times New Roman" w:cs="Times New Roman"/>
              </w:rPr>
            </w:rPrChange>
          </w:rPr>
          <w:t>tidybayes</w:t>
        </w:r>
        <w:proofErr w:type="spellEnd"/>
        <w:r w:rsidRPr="008478E0">
          <w:rPr>
            <w:rFonts w:ascii="Times New Roman" w:hAnsi="Times New Roman" w:cs="Times New Roman"/>
            <w:rPrChange w:id="3397" w:author="Simon Brandl" w:date="2020-06-01T21:02:00Z">
              <w:rPr>
                <w:rFonts w:ascii="Times New Roman" w:hAnsi="Times New Roman" w:cs="Times New Roman"/>
              </w:rPr>
            </w:rPrChange>
          </w:rPr>
          <w:t xml:space="preserve">: Tidy data and </w:t>
        </w:r>
        <w:proofErr w:type="spellStart"/>
        <w:r w:rsidRPr="008478E0">
          <w:rPr>
            <w:rFonts w:ascii="Times New Roman" w:hAnsi="Times New Roman" w:cs="Times New Roman"/>
            <w:rPrChange w:id="3398" w:author="Simon Brandl" w:date="2020-06-01T21:02:00Z">
              <w:rPr>
                <w:rFonts w:ascii="Times New Roman" w:hAnsi="Times New Roman" w:cs="Times New Roman"/>
              </w:rPr>
            </w:rPrChange>
          </w:rPr>
          <w:t>geoms</w:t>
        </w:r>
        <w:proofErr w:type="spellEnd"/>
        <w:r w:rsidRPr="008478E0">
          <w:rPr>
            <w:rFonts w:ascii="Times New Roman" w:hAnsi="Times New Roman" w:cs="Times New Roman"/>
            <w:rPrChange w:id="3399" w:author="Simon Brandl" w:date="2020-06-01T21:02:00Z">
              <w:rPr>
                <w:rFonts w:ascii="Times New Roman" w:hAnsi="Times New Roman" w:cs="Times New Roman"/>
              </w:rPr>
            </w:rPrChange>
          </w:rPr>
          <w:t xml:space="preserve"> for Bayesian models. </w:t>
        </w:r>
        <w:r w:rsidRPr="008478E0">
          <w:rPr>
            <w:rFonts w:ascii="Times New Roman" w:hAnsi="Times New Roman" w:cs="Times New Roman"/>
            <w:i/>
            <w:iCs/>
            <w:rPrChange w:id="3400" w:author="Simon Brandl" w:date="2020-06-01T21:02:00Z">
              <w:rPr>
                <w:rFonts w:ascii="Times New Roman" w:hAnsi="Times New Roman" w:cs="Times New Roman"/>
                <w:i/>
                <w:iCs/>
              </w:rPr>
            </w:rPrChange>
          </w:rPr>
          <w:t>R package version</w:t>
        </w:r>
        <w:r w:rsidRPr="008478E0">
          <w:rPr>
            <w:rFonts w:ascii="Times New Roman" w:hAnsi="Times New Roman" w:cs="Times New Roman"/>
            <w:rPrChange w:id="3401"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402" w:author="Simon Brandl" w:date="2020-06-01T21:02:00Z">
              <w:rPr>
                <w:rFonts w:ascii="Times New Roman" w:hAnsi="Times New Roman" w:cs="Times New Roman"/>
                <w:b/>
                <w:bCs/>
              </w:rPr>
            </w:rPrChange>
          </w:rPr>
          <w:t>1</w:t>
        </w:r>
        <w:r w:rsidRPr="008478E0">
          <w:rPr>
            <w:rFonts w:ascii="Times New Roman" w:hAnsi="Times New Roman" w:cs="Times New Roman"/>
            <w:rPrChange w:id="3403" w:author="Simon Brandl" w:date="2020-06-01T21:02:00Z">
              <w:rPr>
                <w:rFonts w:ascii="Times New Roman" w:hAnsi="Times New Roman" w:cs="Times New Roman"/>
              </w:rPr>
            </w:rPrChange>
          </w:rPr>
          <w:t>, (2018).</w:t>
        </w:r>
      </w:ins>
    </w:p>
    <w:p w14:paraId="25E69C38" w14:textId="77777777" w:rsidR="008478E0" w:rsidRPr="008478E0" w:rsidRDefault="008478E0" w:rsidP="008478E0">
      <w:pPr>
        <w:pStyle w:val="Bibliography"/>
        <w:rPr>
          <w:ins w:id="3404" w:author="Simon Brandl" w:date="2020-06-01T21:02:00Z"/>
          <w:rFonts w:ascii="Times New Roman" w:hAnsi="Times New Roman" w:cs="Times New Roman"/>
          <w:rPrChange w:id="3405" w:author="Simon Brandl" w:date="2020-06-01T21:02:00Z">
            <w:rPr>
              <w:ins w:id="3406" w:author="Simon Brandl" w:date="2020-06-01T21:02:00Z"/>
              <w:rFonts w:ascii="Times New Roman" w:hAnsi="Times New Roman" w:cs="Times New Roman"/>
            </w:rPr>
          </w:rPrChange>
        </w:rPr>
        <w:pPrChange w:id="3407" w:author="Simon Brandl" w:date="2020-06-01T21:02:00Z">
          <w:pPr>
            <w:widowControl w:val="0"/>
            <w:autoSpaceDE w:val="0"/>
            <w:autoSpaceDN w:val="0"/>
            <w:adjustRightInd w:val="0"/>
          </w:pPr>
        </w:pPrChange>
      </w:pPr>
      <w:ins w:id="3408" w:author="Simon Brandl" w:date="2020-06-01T21:02:00Z">
        <w:r w:rsidRPr="008478E0">
          <w:rPr>
            <w:rFonts w:ascii="Times New Roman" w:hAnsi="Times New Roman" w:cs="Times New Roman"/>
            <w:rPrChange w:id="3409" w:author="Simon Brandl" w:date="2020-06-01T21:02:00Z">
              <w:rPr>
                <w:rFonts w:ascii="Times New Roman" w:hAnsi="Times New Roman" w:cs="Times New Roman"/>
              </w:rPr>
            </w:rPrChange>
          </w:rPr>
          <w:lastRenderedPageBreak/>
          <w:t>138.</w:t>
        </w:r>
        <w:r w:rsidRPr="008478E0">
          <w:rPr>
            <w:rFonts w:ascii="Times New Roman" w:hAnsi="Times New Roman" w:cs="Times New Roman"/>
            <w:rPrChange w:id="3410" w:author="Simon Brandl" w:date="2020-06-01T21:02:00Z">
              <w:rPr>
                <w:rFonts w:ascii="Times New Roman" w:hAnsi="Times New Roman" w:cs="Times New Roman"/>
              </w:rPr>
            </w:rPrChange>
          </w:rPr>
          <w:tab/>
          <w:t xml:space="preserve">Chen, T., He, T., </w:t>
        </w:r>
        <w:proofErr w:type="spellStart"/>
        <w:r w:rsidRPr="008478E0">
          <w:rPr>
            <w:rFonts w:ascii="Times New Roman" w:hAnsi="Times New Roman" w:cs="Times New Roman"/>
            <w:rPrChange w:id="3411" w:author="Simon Brandl" w:date="2020-06-01T21:02:00Z">
              <w:rPr>
                <w:rFonts w:ascii="Times New Roman" w:hAnsi="Times New Roman" w:cs="Times New Roman"/>
              </w:rPr>
            </w:rPrChange>
          </w:rPr>
          <w:t>Benesty</w:t>
        </w:r>
        <w:proofErr w:type="spellEnd"/>
        <w:r w:rsidRPr="008478E0">
          <w:rPr>
            <w:rFonts w:ascii="Times New Roman" w:hAnsi="Times New Roman" w:cs="Times New Roman"/>
            <w:rPrChange w:id="3412" w:author="Simon Brandl" w:date="2020-06-01T21:02:00Z">
              <w:rPr>
                <w:rFonts w:ascii="Times New Roman" w:hAnsi="Times New Roman" w:cs="Times New Roman"/>
              </w:rPr>
            </w:rPrChange>
          </w:rPr>
          <w:t xml:space="preserve">, M., </w:t>
        </w:r>
        <w:proofErr w:type="spellStart"/>
        <w:r w:rsidRPr="008478E0">
          <w:rPr>
            <w:rFonts w:ascii="Times New Roman" w:hAnsi="Times New Roman" w:cs="Times New Roman"/>
            <w:rPrChange w:id="3413" w:author="Simon Brandl" w:date="2020-06-01T21:02:00Z">
              <w:rPr>
                <w:rFonts w:ascii="Times New Roman" w:hAnsi="Times New Roman" w:cs="Times New Roman"/>
              </w:rPr>
            </w:rPrChange>
          </w:rPr>
          <w:t>Khotilovich</w:t>
        </w:r>
        <w:proofErr w:type="spellEnd"/>
        <w:r w:rsidRPr="008478E0">
          <w:rPr>
            <w:rFonts w:ascii="Times New Roman" w:hAnsi="Times New Roman" w:cs="Times New Roman"/>
            <w:rPrChange w:id="3414" w:author="Simon Brandl" w:date="2020-06-01T21:02:00Z">
              <w:rPr>
                <w:rFonts w:ascii="Times New Roman" w:hAnsi="Times New Roman" w:cs="Times New Roman"/>
              </w:rPr>
            </w:rPrChange>
          </w:rPr>
          <w:t xml:space="preserve">, V. &amp; Tang, Y. </w:t>
        </w:r>
        <w:proofErr w:type="spellStart"/>
        <w:r w:rsidRPr="008478E0">
          <w:rPr>
            <w:rFonts w:ascii="Times New Roman" w:hAnsi="Times New Roman" w:cs="Times New Roman"/>
            <w:rPrChange w:id="3415" w:author="Simon Brandl" w:date="2020-06-01T21:02:00Z">
              <w:rPr>
                <w:rFonts w:ascii="Times New Roman" w:hAnsi="Times New Roman" w:cs="Times New Roman"/>
              </w:rPr>
            </w:rPrChange>
          </w:rPr>
          <w:t>Xgboost</w:t>
        </w:r>
        <w:proofErr w:type="spellEnd"/>
        <w:r w:rsidRPr="008478E0">
          <w:rPr>
            <w:rFonts w:ascii="Times New Roman" w:hAnsi="Times New Roman" w:cs="Times New Roman"/>
            <w:rPrChange w:id="3416" w:author="Simon Brandl" w:date="2020-06-01T21:02:00Z">
              <w:rPr>
                <w:rFonts w:ascii="Times New Roman" w:hAnsi="Times New Roman" w:cs="Times New Roman"/>
              </w:rPr>
            </w:rPrChange>
          </w:rPr>
          <w:t xml:space="preserve">: extreme gradient boosting. </w:t>
        </w:r>
        <w:r w:rsidRPr="008478E0">
          <w:rPr>
            <w:rFonts w:ascii="Times New Roman" w:hAnsi="Times New Roman" w:cs="Times New Roman"/>
            <w:i/>
            <w:iCs/>
            <w:rPrChange w:id="3417" w:author="Simon Brandl" w:date="2020-06-01T21:02:00Z">
              <w:rPr>
                <w:rFonts w:ascii="Times New Roman" w:hAnsi="Times New Roman" w:cs="Times New Roman"/>
                <w:i/>
                <w:iCs/>
              </w:rPr>
            </w:rPrChange>
          </w:rPr>
          <w:t>R package version 0.4-2</w:t>
        </w:r>
        <w:r w:rsidRPr="008478E0">
          <w:rPr>
            <w:rFonts w:ascii="Times New Roman" w:hAnsi="Times New Roman" w:cs="Times New Roman"/>
            <w:rPrChange w:id="3418" w:author="Simon Brandl" w:date="2020-06-01T21:02:00Z">
              <w:rPr>
                <w:rFonts w:ascii="Times New Roman" w:hAnsi="Times New Roman" w:cs="Times New Roman"/>
              </w:rPr>
            </w:rPrChange>
          </w:rPr>
          <w:t xml:space="preserve"> 1–4 (2015).</w:t>
        </w:r>
      </w:ins>
    </w:p>
    <w:p w14:paraId="1B03DECC" w14:textId="77777777" w:rsidR="008478E0" w:rsidRPr="008478E0" w:rsidRDefault="008478E0" w:rsidP="008478E0">
      <w:pPr>
        <w:pStyle w:val="Bibliography"/>
        <w:rPr>
          <w:ins w:id="3419" w:author="Simon Brandl" w:date="2020-06-01T21:02:00Z"/>
          <w:rFonts w:ascii="Times New Roman" w:hAnsi="Times New Roman" w:cs="Times New Roman"/>
          <w:rPrChange w:id="3420" w:author="Simon Brandl" w:date="2020-06-01T21:02:00Z">
            <w:rPr>
              <w:ins w:id="3421" w:author="Simon Brandl" w:date="2020-06-01T21:02:00Z"/>
              <w:rFonts w:ascii="Times New Roman" w:hAnsi="Times New Roman" w:cs="Times New Roman"/>
            </w:rPr>
          </w:rPrChange>
        </w:rPr>
        <w:pPrChange w:id="3422" w:author="Simon Brandl" w:date="2020-06-01T21:02:00Z">
          <w:pPr>
            <w:widowControl w:val="0"/>
            <w:autoSpaceDE w:val="0"/>
            <w:autoSpaceDN w:val="0"/>
            <w:adjustRightInd w:val="0"/>
          </w:pPr>
        </w:pPrChange>
      </w:pPr>
      <w:ins w:id="3423" w:author="Simon Brandl" w:date="2020-06-01T21:02:00Z">
        <w:r w:rsidRPr="008478E0">
          <w:rPr>
            <w:rFonts w:ascii="Times New Roman" w:hAnsi="Times New Roman" w:cs="Times New Roman"/>
            <w:rPrChange w:id="3424" w:author="Simon Brandl" w:date="2020-06-01T21:02:00Z">
              <w:rPr>
                <w:rFonts w:ascii="Times New Roman" w:hAnsi="Times New Roman" w:cs="Times New Roman"/>
              </w:rPr>
            </w:rPrChange>
          </w:rPr>
          <w:t>139.</w:t>
        </w:r>
        <w:r w:rsidRPr="008478E0">
          <w:rPr>
            <w:rFonts w:ascii="Times New Roman" w:hAnsi="Times New Roman" w:cs="Times New Roman"/>
            <w:rPrChange w:id="3425"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426" w:author="Simon Brandl" w:date="2020-06-01T21:02:00Z">
              <w:rPr>
                <w:rFonts w:ascii="Times New Roman" w:hAnsi="Times New Roman" w:cs="Times New Roman"/>
              </w:rPr>
            </w:rPrChange>
          </w:rPr>
          <w:t>Lenth</w:t>
        </w:r>
        <w:proofErr w:type="spellEnd"/>
        <w:r w:rsidRPr="008478E0">
          <w:rPr>
            <w:rFonts w:ascii="Times New Roman" w:hAnsi="Times New Roman" w:cs="Times New Roman"/>
            <w:rPrChange w:id="3427" w:author="Simon Brandl" w:date="2020-06-01T21:02:00Z">
              <w:rPr>
                <w:rFonts w:ascii="Times New Roman" w:hAnsi="Times New Roman" w:cs="Times New Roman"/>
              </w:rPr>
            </w:rPrChange>
          </w:rPr>
          <w:t xml:space="preserve">, R., </w:t>
        </w:r>
        <w:proofErr w:type="spellStart"/>
        <w:r w:rsidRPr="008478E0">
          <w:rPr>
            <w:rFonts w:ascii="Times New Roman" w:hAnsi="Times New Roman" w:cs="Times New Roman"/>
            <w:rPrChange w:id="3428" w:author="Simon Brandl" w:date="2020-06-01T21:02:00Z">
              <w:rPr>
                <w:rFonts w:ascii="Times New Roman" w:hAnsi="Times New Roman" w:cs="Times New Roman"/>
              </w:rPr>
            </w:rPrChange>
          </w:rPr>
          <w:t>Singmann</w:t>
        </w:r>
        <w:proofErr w:type="spellEnd"/>
        <w:r w:rsidRPr="008478E0">
          <w:rPr>
            <w:rFonts w:ascii="Times New Roman" w:hAnsi="Times New Roman" w:cs="Times New Roman"/>
            <w:rPrChange w:id="3429" w:author="Simon Brandl" w:date="2020-06-01T21:02:00Z">
              <w:rPr>
                <w:rFonts w:ascii="Times New Roman" w:hAnsi="Times New Roman" w:cs="Times New Roman"/>
              </w:rPr>
            </w:rPrChange>
          </w:rPr>
          <w:t xml:space="preserve">, H., Love, J., </w:t>
        </w:r>
        <w:proofErr w:type="spellStart"/>
        <w:r w:rsidRPr="008478E0">
          <w:rPr>
            <w:rFonts w:ascii="Times New Roman" w:hAnsi="Times New Roman" w:cs="Times New Roman"/>
            <w:rPrChange w:id="3430" w:author="Simon Brandl" w:date="2020-06-01T21:02:00Z">
              <w:rPr>
                <w:rFonts w:ascii="Times New Roman" w:hAnsi="Times New Roman" w:cs="Times New Roman"/>
              </w:rPr>
            </w:rPrChange>
          </w:rPr>
          <w:t>Buerkner</w:t>
        </w:r>
        <w:proofErr w:type="spellEnd"/>
        <w:r w:rsidRPr="008478E0">
          <w:rPr>
            <w:rFonts w:ascii="Times New Roman" w:hAnsi="Times New Roman" w:cs="Times New Roman"/>
            <w:rPrChange w:id="3431" w:author="Simon Brandl" w:date="2020-06-01T21:02:00Z">
              <w:rPr>
                <w:rFonts w:ascii="Times New Roman" w:hAnsi="Times New Roman" w:cs="Times New Roman"/>
              </w:rPr>
            </w:rPrChange>
          </w:rPr>
          <w:t xml:space="preserve">, P. &amp; </w:t>
        </w:r>
        <w:proofErr w:type="spellStart"/>
        <w:r w:rsidRPr="008478E0">
          <w:rPr>
            <w:rFonts w:ascii="Times New Roman" w:hAnsi="Times New Roman" w:cs="Times New Roman"/>
            <w:rPrChange w:id="3432" w:author="Simon Brandl" w:date="2020-06-01T21:02:00Z">
              <w:rPr>
                <w:rFonts w:ascii="Times New Roman" w:hAnsi="Times New Roman" w:cs="Times New Roman"/>
              </w:rPr>
            </w:rPrChange>
          </w:rPr>
          <w:t>Herve</w:t>
        </w:r>
        <w:proofErr w:type="spellEnd"/>
        <w:r w:rsidRPr="008478E0">
          <w:rPr>
            <w:rFonts w:ascii="Times New Roman" w:hAnsi="Times New Roman" w:cs="Times New Roman"/>
            <w:rPrChange w:id="3433" w:author="Simon Brandl" w:date="2020-06-01T21:02:00Z">
              <w:rPr>
                <w:rFonts w:ascii="Times New Roman" w:hAnsi="Times New Roman" w:cs="Times New Roman"/>
              </w:rPr>
            </w:rPrChange>
          </w:rPr>
          <w:t>, M. Package “</w:t>
        </w:r>
        <w:proofErr w:type="spellStart"/>
        <w:r w:rsidRPr="008478E0">
          <w:rPr>
            <w:rFonts w:ascii="Times New Roman" w:hAnsi="Times New Roman" w:cs="Times New Roman"/>
            <w:rPrChange w:id="3434" w:author="Simon Brandl" w:date="2020-06-01T21:02:00Z">
              <w:rPr>
                <w:rFonts w:ascii="Times New Roman" w:hAnsi="Times New Roman" w:cs="Times New Roman"/>
              </w:rPr>
            </w:rPrChange>
          </w:rPr>
          <w:t>emmeans</w:t>
        </w:r>
        <w:proofErr w:type="spellEnd"/>
        <w:r w:rsidRPr="008478E0">
          <w:rPr>
            <w:rFonts w:ascii="Times New Roman" w:hAnsi="Times New Roman" w:cs="Times New Roman"/>
            <w:rPrChange w:id="3435" w:author="Simon Brandl" w:date="2020-06-01T21:02:00Z">
              <w:rPr>
                <w:rFonts w:ascii="Times New Roman" w:hAnsi="Times New Roman" w:cs="Times New Roman"/>
              </w:rPr>
            </w:rPrChange>
          </w:rPr>
          <w:t xml:space="preserve">”: Estimated marginal means, aka least-squares means. </w:t>
        </w:r>
        <w:proofErr w:type="spellStart"/>
        <w:r w:rsidRPr="008478E0">
          <w:rPr>
            <w:rFonts w:ascii="Times New Roman" w:hAnsi="Times New Roman" w:cs="Times New Roman"/>
            <w:i/>
            <w:iCs/>
            <w:rPrChange w:id="3436" w:author="Simon Brandl" w:date="2020-06-01T21:02:00Z">
              <w:rPr>
                <w:rFonts w:ascii="Times New Roman" w:hAnsi="Times New Roman" w:cs="Times New Roman"/>
                <w:i/>
                <w:iCs/>
              </w:rPr>
            </w:rPrChange>
          </w:rPr>
          <w:t>Compr</w:t>
        </w:r>
        <w:proofErr w:type="spellEnd"/>
        <w:r w:rsidRPr="008478E0">
          <w:rPr>
            <w:rFonts w:ascii="Times New Roman" w:hAnsi="Times New Roman" w:cs="Times New Roman"/>
            <w:i/>
            <w:iCs/>
            <w:rPrChange w:id="3437" w:author="Simon Brandl" w:date="2020-06-01T21:02:00Z">
              <w:rPr>
                <w:rFonts w:ascii="Times New Roman" w:hAnsi="Times New Roman" w:cs="Times New Roman"/>
                <w:i/>
                <w:iCs/>
              </w:rPr>
            </w:rPrChange>
          </w:rPr>
          <w:t xml:space="preserve">. R Arch. </w:t>
        </w:r>
        <w:proofErr w:type="spellStart"/>
        <w:r w:rsidRPr="008478E0">
          <w:rPr>
            <w:rFonts w:ascii="Times New Roman" w:hAnsi="Times New Roman" w:cs="Times New Roman"/>
            <w:i/>
            <w:iCs/>
            <w:rPrChange w:id="3438" w:author="Simon Brandl" w:date="2020-06-01T21:02:00Z">
              <w:rPr>
                <w:rFonts w:ascii="Times New Roman" w:hAnsi="Times New Roman" w:cs="Times New Roman"/>
                <w:i/>
                <w:iCs/>
              </w:rPr>
            </w:rPrChange>
          </w:rPr>
          <w:t>Netw</w:t>
        </w:r>
        <w:proofErr w:type="spellEnd"/>
        <w:r w:rsidRPr="008478E0">
          <w:rPr>
            <w:rFonts w:ascii="Times New Roman" w:hAnsi="Times New Roman" w:cs="Times New Roman"/>
            <w:rPrChange w:id="3439" w:author="Simon Brandl" w:date="2020-06-01T21:02:00Z">
              <w:rPr>
                <w:rFonts w:ascii="Times New Roman" w:hAnsi="Times New Roman" w:cs="Times New Roman"/>
              </w:rPr>
            </w:rPrChange>
          </w:rPr>
          <w:t xml:space="preserve"> 1–67 (2019).</w:t>
        </w:r>
      </w:ins>
    </w:p>
    <w:p w14:paraId="7E86F266" w14:textId="77777777" w:rsidR="008478E0" w:rsidRPr="008478E0" w:rsidRDefault="008478E0" w:rsidP="008478E0">
      <w:pPr>
        <w:pStyle w:val="Bibliography"/>
        <w:rPr>
          <w:ins w:id="3440" w:author="Simon Brandl" w:date="2020-06-01T21:02:00Z"/>
          <w:rFonts w:ascii="Times New Roman" w:hAnsi="Times New Roman" w:cs="Times New Roman"/>
          <w:rPrChange w:id="3441" w:author="Simon Brandl" w:date="2020-06-01T21:02:00Z">
            <w:rPr>
              <w:ins w:id="3442" w:author="Simon Brandl" w:date="2020-06-01T21:02:00Z"/>
              <w:rFonts w:ascii="Times New Roman" w:hAnsi="Times New Roman" w:cs="Times New Roman"/>
            </w:rPr>
          </w:rPrChange>
        </w:rPr>
        <w:pPrChange w:id="3443" w:author="Simon Brandl" w:date="2020-06-01T21:02:00Z">
          <w:pPr>
            <w:widowControl w:val="0"/>
            <w:autoSpaceDE w:val="0"/>
            <w:autoSpaceDN w:val="0"/>
            <w:adjustRightInd w:val="0"/>
          </w:pPr>
        </w:pPrChange>
      </w:pPr>
      <w:ins w:id="3444" w:author="Simon Brandl" w:date="2020-06-01T21:02:00Z">
        <w:r w:rsidRPr="008478E0">
          <w:rPr>
            <w:rFonts w:ascii="Times New Roman" w:hAnsi="Times New Roman" w:cs="Times New Roman"/>
            <w:rPrChange w:id="3445" w:author="Simon Brandl" w:date="2020-06-01T21:02:00Z">
              <w:rPr>
                <w:rFonts w:ascii="Times New Roman" w:hAnsi="Times New Roman" w:cs="Times New Roman"/>
              </w:rPr>
            </w:rPrChange>
          </w:rPr>
          <w:t>140.</w:t>
        </w:r>
        <w:r w:rsidRPr="008478E0">
          <w:rPr>
            <w:rFonts w:ascii="Times New Roman" w:hAnsi="Times New Roman" w:cs="Times New Roman"/>
            <w:rPrChange w:id="3446" w:author="Simon Brandl" w:date="2020-06-01T21:02:00Z">
              <w:rPr>
                <w:rFonts w:ascii="Times New Roman" w:hAnsi="Times New Roman" w:cs="Times New Roman"/>
              </w:rPr>
            </w:rPrChange>
          </w:rPr>
          <w:tab/>
          <w:t xml:space="preserve">Bauer, R. </w:t>
        </w:r>
        <w:proofErr w:type="spellStart"/>
        <w:r w:rsidRPr="008478E0">
          <w:rPr>
            <w:rFonts w:ascii="Times New Roman" w:hAnsi="Times New Roman" w:cs="Times New Roman"/>
            <w:rPrChange w:id="3447" w:author="Simon Brandl" w:date="2020-06-01T21:02:00Z">
              <w:rPr>
                <w:rFonts w:ascii="Times New Roman" w:hAnsi="Times New Roman" w:cs="Times New Roman"/>
              </w:rPr>
            </w:rPrChange>
          </w:rPr>
          <w:t>Oceanmap</w:t>
        </w:r>
        <w:proofErr w:type="spellEnd"/>
        <w:r w:rsidRPr="008478E0">
          <w:rPr>
            <w:rFonts w:ascii="Times New Roman" w:hAnsi="Times New Roman" w:cs="Times New Roman"/>
            <w:rPrChange w:id="3448" w:author="Simon Brandl" w:date="2020-06-01T21:02:00Z">
              <w:rPr>
                <w:rFonts w:ascii="Times New Roman" w:hAnsi="Times New Roman" w:cs="Times New Roman"/>
              </w:rPr>
            </w:rPrChange>
          </w:rPr>
          <w:t xml:space="preserve">: a plotting toolbox for 2D oceanographic data. </w:t>
        </w:r>
        <w:r w:rsidRPr="008478E0">
          <w:rPr>
            <w:rFonts w:ascii="Times New Roman" w:hAnsi="Times New Roman" w:cs="Times New Roman"/>
            <w:i/>
            <w:iCs/>
            <w:rPrChange w:id="3449" w:author="Simon Brandl" w:date="2020-06-01T21:02:00Z">
              <w:rPr>
                <w:rFonts w:ascii="Times New Roman" w:hAnsi="Times New Roman" w:cs="Times New Roman"/>
                <w:i/>
                <w:iCs/>
              </w:rPr>
            </w:rPrChange>
          </w:rPr>
          <w:t>R package, version 0.0</w:t>
        </w:r>
        <w:r w:rsidRPr="008478E0">
          <w:rPr>
            <w:rFonts w:ascii="Times New Roman" w:hAnsi="Times New Roman" w:cs="Times New Roman"/>
            <w:rPrChange w:id="3450"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451" w:author="Simon Brandl" w:date="2020-06-01T21:02:00Z">
              <w:rPr>
                <w:rFonts w:ascii="Times New Roman" w:hAnsi="Times New Roman" w:cs="Times New Roman"/>
                <w:b/>
                <w:bCs/>
              </w:rPr>
            </w:rPrChange>
          </w:rPr>
          <w:t>9</w:t>
        </w:r>
        <w:r w:rsidRPr="008478E0">
          <w:rPr>
            <w:rFonts w:ascii="Times New Roman" w:hAnsi="Times New Roman" w:cs="Times New Roman"/>
            <w:rPrChange w:id="3452" w:author="Simon Brandl" w:date="2020-06-01T21:02:00Z">
              <w:rPr>
                <w:rFonts w:ascii="Times New Roman" w:hAnsi="Times New Roman" w:cs="Times New Roman"/>
              </w:rPr>
            </w:rPrChange>
          </w:rPr>
          <w:t>, (2017).</w:t>
        </w:r>
      </w:ins>
    </w:p>
    <w:p w14:paraId="1A0E3F66" w14:textId="77777777" w:rsidR="008478E0" w:rsidRPr="008478E0" w:rsidRDefault="008478E0" w:rsidP="008478E0">
      <w:pPr>
        <w:pStyle w:val="Bibliography"/>
        <w:rPr>
          <w:ins w:id="3453" w:author="Simon Brandl" w:date="2020-06-01T21:02:00Z"/>
          <w:rFonts w:ascii="Times New Roman" w:hAnsi="Times New Roman" w:cs="Times New Roman"/>
          <w:rPrChange w:id="3454" w:author="Simon Brandl" w:date="2020-06-01T21:02:00Z">
            <w:rPr>
              <w:ins w:id="3455" w:author="Simon Brandl" w:date="2020-06-01T21:02:00Z"/>
              <w:rFonts w:ascii="Times New Roman" w:hAnsi="Times New Roman" w:cs="Times New Roman"/>
            </w:rPr>
          </w:rPrChange>
        </w:rPr>
        <w:pPrChange w:id="3456" w:author="Simon Brandl" w:date="2020-06-01T21:02:00Z">
          <w:pPr>
            <w:widowControl w:val="0"/>
            <w:autoSpaceDE w:val="0"/>
            <w:autoSpaceDN w:val="0"/>
            <w:adjustRightInd w:val="0"/>
          </w:pPr>
        </w:pPrChange>
      </w:pPr>
      <w:ins w:id="3457" w:author="Simon Brandl" w:date="2020-06-01T21:02:00Z">
        <w:r w:rsidRPr="008478E0">
          <w:rPr>
            <w:rFonts w:ascii="Times New Roman" w:hAnsi="Times New Roman" w:cs="Times New Roman"/>
            <w:rPrChange w:id="3458" w:author="Simon Brandl" w:date="2020-06-01T21:02:00Z">
              <w:rPr>
                <w:rFonts w:ascii="Times New Roman" w:hAnsi="Times New Roman" w:cs="Times New Roman"/>
              </w:rPr>
            </w:rPrChange>
          </w:rPr>
          <w:t>141.</w:t>
        </w:r>
        <w:r w:rsidRPr="008478E0">
          <w:rPr>
            <w:rFonts w:ascii="Times New Roman" w:hAnsi="Times New Roman" w:cs="Times New Roman"/>
            <w:rPrChange w:id="3459" w:author="Simon Brandl" w:date="2020-06-01T21:02:00Z">
              <w:rPr>
                <w:rFonts w:ascii="Times New Roman" w:hAnsi="Times New Roman" w:cs="Times New Roman"/>
              </w:rPr>
            </w:rPrChange>
          </w:rPr>
          <w:tab/>
          <w:t>Pierce, D. &amp; Pierce, M. D. Package ‘ncdf4’. (2019).</w:t>
        </w:r>
      </w:ins>
    </w:p>
    <w:p w14:paraId="2FA2E7C6" w14:textId="77777777" w:rsidR="008478E0" w:rsidRPr="008478E0" w:rsidRDefault="008478E0" w:rsidP="008478E0">
      <w:pPr>
        <w:pStyle w:val="Bibliography"/>
        <w:rPr>
          <w:ins w:id="3460" w:author="Simon Brandl" w:date="2020-06-01T21:02:00Z"/>
          <w:rFonts w:ascii="Times New Roman" w:hAnsi="Times New Roman" w:cs="Times New Roman"/>
          <w:rPrChange w:id="3461" w:author="Simon Brandl" w:date="2020-06-01T21:02:00Z">
            <w:rPr>
              <w:ins w:id="3462" w:author="Simon Brandl" w:date="2020-06-01T21:02:00Z"/>
              <w:rFonts w:ascii="Times New Roman" w:hAnsi="Times New Roman" w:cs="Times New Roman"/>
            </w:rPr>
          </w:rPrChange>
        </w:rPr>
        <w:pPrChange w:id="3463" w:author="Simon Brandl" w:date="2020-06-01T21:02:00Z">
          <w:pPr>
            <w:widowControl w:val="0"/>
            <w:autoSpaceDE w:val="0"/>
            <w:autoSpaceDN w:val="0"/>
            <w:adjustRightInd w:val="0"/>
          </w:pPr>
        </w:pPrChange>
      </w:pPr>
      <w:ins w:id="3464" w:author="Simon Brandl" w:date="2020-06-01T21:02:00Z">
        <w:r w:rsidRPr="008478E0">
          <w:rPr>
            <w:rFonts w:ascii="Times New Roman" w:hAnsi="Times New Roman" w:cs="Times New Roman"/>
            <w:rPrChange w:id="3465" w:author="Simon Brandl" w:date="2020-06-01T21:02:00Z">
              <w:rPr>
                <w:rFonts w:ascii="Times New Roman" w:hAnsi="Times New Roman" w:cs="Times New Roman"/>
              </w:rPr>
            </w:rPrChange>
          </w:rPr>
          <w:t>142.</w:t>
        </w:r>
        <w:r w:rsidRPr="008478E0">
          <w:rPr>
            <w:rFonts w:ascii="Times New Roman" w:hAnsi="Times New Roman" w:cs="Times New Roman"/>
            <w:rPrChange w:id="3466"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467" w:author="Simon Brandl" w:date="2020-06-01T21:02:00Z">
              <w:rPr>
                <w:rFonts w:ascii="Times New Roman" w:hAnsi="Times New Roman" w:cs="Times New Roman"/>
              </w:rPr>
            </w:rPrChange>
          </w:rPr>
          <w:t>Hijmans</w:t>
        </w:r>
        <w:proofErr w:type="spellEnd"/>
        <w:r w:rsidRPr="008478E0">
          <w:rPr>
            <w:rFonts w:ascii="Times New Roman" w:hAnsi="Times New Roman" w:cs="Times New Roman"/>
            <w:rPrChange w:id="3468" w:author="Simon Brandl" w:date="2020-06-01T21:02:00Z">
              <w:rPr>
                <w:rFonts w:ascii="Times New Roman" w:hAnsi="Times New Roman" w:cs="Times New Roman"/>
              </w:rPr>
            </w:rPrChange>
          </w:rPr>
          <w:t xml:space="preserve">, R. J. </w:t>
        </w:r>
        <w:r w:rsidRPr="008478E0">
          <w:rPr>
            <w:rFonts w:ascii="Times New Roman" w:hAnsi="Times New Roman" w:cs="Times New Roman"/>
            <w:i/>
            <w:iCs/>
            <w:rPrChange w:id="3469" w:author="Simon Brandl" w:date="2020-06-01T21:02:00Z">
              <w:rPr>
                <w:rFonts w:ascii="Times New Roman" w:hAnsi="Times New Roman" w:cs="Times New Roman"/>
                <w:i/>
                <w:iCs/>
              </w:rPr>
            </w:rPrChange>
          </w:rPr>
          <w:t>et al.</w:t>
        </w:r>
        <w:r w:rsidRPr="008478E0">
          <w:rPr>
            <w:rFonts w:ascii="Times New Roman" w:hAnsi="Times New Roman" w:cs="Times New Roman"/>
            <w:rPrChange w:id="3470" w:author="Simon Brandl" w:date="2020-06-01T21:02:00Z">
              <w:rPr>
                <w:rFonts w:ascii="Times New Roman" w:hAnsi="Times New Roman" w:cs="Times New Roman"/>
              </w:rPr>
            </w:rPrChange>
          </w:rPr>
          <w:t xml:space="preserve"> Raster package in R. (2013).</w:t>
        </w:r>
      </w:ins>
    </w:p>
    <w:p w14:paraId="17A267DB" w14:textId="77777777" w:rsidR="008478E0" w:rsidRPr="008478E0" w:rsidRDefault="008478E0" w:rsidP="008478E0">
      <w:pPr>
        <w:pStyle w:val="Bibliography"/>
        <w:rPr>
          <w:ins w:id="3471" w:author="Simon Brandl" w:date="2020-06-01T21:02:00Z"/>
          <w:rFonts w:ascii="Times New Roman" w:hAnsi="Times New Roman" w:cs="Times New Roman"/>
          <w:rPrChange w:id="3472" w:author="Simon Brandl" w:date="2020-06-01T21:02:00Z">
            <w:rPr>
              <w:ins w:id="3473" w:author="Simon Brandl" w:date="2020-06-01T21:02:00Z"/>
              <w:rFonts w:ascii="Times New Roman" w:hAnsi="Times New Roman" w:cs="Times New Roman"/>
            </w:rPr>
          </w:rPrChange>
        </w:rPr>
        <w:pPrChange w:id="3474" w:author="Simon Brandl" w:date="2020-06-01T21:02:00Z">
          <w:pPr>
            <w:widowControl w:val="0"/>
            <w:autoSpaceDE w:val="0"/>
            <w:autoSpaceDN w:val="0"/>
            <w:adjustRightInd w:val="0"/>
          </w:pPr>
        </w:pPrChange>
      </w:pPr>
      <w:ins w:id="3475" w:author="Simon Brandl" w:date="2020-06-01T21:02:00Z">
        <w:r w:rsidRPr="008478E0">
          <w:rPr>
            <w:rFonts w:ascii="Times New Roman" w:hAnsi="Times New Roman" w:cs="Times New Roman"/>
            <w:rPrChange w:id="3476" w:author="Simon Brandl" w:date="2020-06-01T21:02:00Z">
              <w:rPr>
                <w:rFonts w:ascii="Times New Roman" w:hAnsi="Times New Roman" w:cs="Times New Roman"/>
              </w:rPr>
            </w:rPrChange>
          </w:rPr>
          <w:t>143.</w:t>
        </w:r>
        <w:r w:rsidRPr="008478E0">
          <w:rPr>
            <w:rFonts w:ascii="Times New Roman" w:hAnsi="Times New Roman" w:cs="Times New Roman"/>
            <w:rPrChange w:id="3477" w:author="Simon Brandl" w:date="2020-06-01T21:02:00Z">
              <w:rPr>
                <w:rFonts w:ascii="Times New Roman" w:hAnsi="Times New Roman" w:cs="Times New Roman"/>
              </w:rPr>
            </w:rPrChange>
          </w:rPr>
          <w:tab/>
        </w:r>
        <w:proofErr w:type="spellStart"/>
        <w:r w:rsidRPr="008478E0">
          <w:rPr>
            <w:rFonts w:ascii="Times New Roman" w:hAnsi="Times New Roman" w:cs="Times New Roman"/>
            <w:rPrChange w:id="3478" w:author="Simon Brandl" w:date="2020-06-01T21:02:00Z">
              <w:rPr>
                <w:rFonts w:ascii="Times New Roman" w:hAnsi="Times New Roman" w:cs="Times New Roman"/>
              </w:rPr>
            </w:rPrChange>
          </w:rPr>
          <w:t>Schiettekatte</w:t>
        </w:r>
        <w:proofErr w:type="spellEnd"/>
        <w:r w:rsidRPr="008478E0">
          <w:rPr>
            <w:rFonts w:ascii="Times New Roman" w:hAnsi="Times New Roman" w:cs="Times New Roman"/>
            <w:rPrChange w:id="3479" w:author="Simon Brandl" w:date="2020-06-01T21:02:00Z">
              <w:rPr>
                <w:rFonts w:ascii="Times New Roman" w:hAnsi="Times New Roman" w:cs="Times New Roman"/>
              </w:rPr>
            </w:rPrChange>
          </w:rPr>
          <w:t xml:space="preserve">, N. M., </w:t>
        </w:r>
        <w:proofErr w:type="spellStart"/>
        <w:r w:rsidRPr="008478E0">
          <w:rPr>
            <w:rFonts w:ascii="Times New Roman" w:hAnsi="Times New Roman" w:cs="Times New Roman"/>
            <w:rPrChange w:id="3480" w:author="Simon Brandl" w:date="2020-06-01T21:02:00Z">
              <w:rPr>
                <w:rFonts w:ascii="Times New Roman" w:hAnsi="Times New Roman" w:cs="Times New Roman"/>
              </w:rPr>
            </w:rPrChange>
          </w:rPr>
          <w:t>Brandl</w:t>
        </w:r>
        <w:proofErr w:type="spellEnd"/>
        <w:r w:rsidRPr="008478E0">
          <w:rPr>
            <w:rFonts w:ascii="Times New Roman" w:hAnsi="Times New Roman" w:cs="Times New Roman"/>
            <w:rPrChange w:id="3481" w:author="Simon Brandl" w:date="2020-06-01T21:02:00Z">
              <w:rPr>
                <w:rFonts w:ascii="Times New Roman" w:hAnsi="Times New Roman" w:cs="Times New Roman"/>
              </w:rPr>
            </w:rPrChange>
          </w:rPr>
          <w:t xml:space="preserve">, S. J. &amp; Casey, J. M. </w:t>
        </w:r>
        <w:proofErr w:type="spellStart"/>
        <w:r w:rsidRPr="008478E0">
          <w:rPr>
            <w:rFonts w:ascii="Times New Roman" w:hAnsi="Times New Roman" w:cs="Times New Roman"/>
            <w:i/>
            <w:iCs/>
            <w:rPrChange w:id="3482" w:author="Simon Brandl" w:date="2020-06-01T21:02:00Z">
              <w:rPr>
                <w:rFonts w:ascii="Times New Roman" w:hAnsi="Times New Roman" w:cs="Times New Roman"/>
                <w:i/>
                <w:iCs/>
              </w:rPr>
            </w:rPrChange>
          </w:rPr>
          <w:t>fishualize</w:t>
        </w:r>
        <w:proofErr w:type="spellEnd"/>
        <w:r w:rsidRPr="008478E0">
          <w:rPr>
            <w:rFonts w:ascii="Times New Roman" w:hAnsi="Times New Roman" w:cs="Times New Roman"/>
            <w:i/>
            <w:iCs/>
            <w:rPrChange w:id="3483" w:author="Simon Brandl" w:date="2020-06-01T21:02:00Z">
              <w:rPr>
                <w:rFonts w:ascii="Times New Roman" w:hAnsi="Times New Roman" w:cs="Times New Roman"/>
                <w:i/>
                <w:iCs/>
              </w:rPr>
            </w:rPrChange>
          </w:rPr>
          <w:t>: Color palettes based on fish species</w:t>
        </w:r>
        <w:r w:rsidRPr="008478E0">
          <w:rPr>
            <w:rFonts w:ascii="Times New Roman" w:hAnsi="Times New Roman" w:cs="Times New Roman"/>
            <w:rPrChange w:id="3484" w:author="Simon Brandl" w:date="2020-06-01T21:02:00Z">
              <w:rPr>
                <w:rFonts w:ascii="Times New Roman" w:hAnsi="Times New Roman" w:cs="Times New Roman"/>
              </w:rPr>
            </w:rPrChange>
          </w:rPr>
          <w:t>. (2019).</w:t>
        </w:r>
      </w:ins>
    </w:p>
    <w:p w14:paraId="4C76F6A1" w14:textId="77777777" w:rsidR="008478E0" w:rsidRPr="008478E0" w:rsidRDefault="008478E0" w:rsidP="008478E0">
      <w:pPr>
        <w:pStyle w:val="Bibliography"/>
        <w:rPr>
          <w:ins w:id="3485" w:author="Simon Brandl" w:date="2020-06-01T21:02:00Z"/>
          <w:rFonts w:ascii="Times New Roman" w:hAnsi="Times New Roman" w:cs="Times New Roman"/>
          <w:rPrChange w:id="3486" w:author="Simon Brandl" w:date="2020-06-01T21:02:00Z">
            <w:rPr>
              <w:ins w:id="3487" w:author="Simon Brandl" w:date="2020-06-01T21:02:00Z"/>
              <w:rFonts w:ascii="Times New Roman" w:hAnsi="Times New Roman" w:cs="Times New Roman"/>
            </w:rPr>
          </w:rPrChange>
        </w:rPr>
        <w:pPrChange w:id="3488" w:author="Simon Brandl" w:date="2020-06-01T21:02:00Z">
          <w:pPr>
            <w:widowControl w:val="0"/>
            <w:autoSpaceDE w:val="0"/>
            <w:autoSpaceDN w:val="0"/>
            <w:adjustRightInd w:val="0"/>
          </w:pPr>
        </w:pPrChange>
      </w:pPr>
      <w:ins w:id="3489" w:author="Simon Brandl" w:date="2020-06-01T21:02:00Z">
        <w:r w:rsidRPr="008478E0">
          <w:rPr>
            <w:rFonts w:ascii="Times New Roman" w:hAnsi="Times New Roman" w:cs="Times New Roman"/>
            <w:rPrChange w:id="3490" w:author="Simon Brandl" w:date="2020-06-01T21:02:00Z">
              <w:rPr>
                <w:rFonts w:ascii="Times New Roman" w:hAnsi="Times New Roman" w:cs="Times New Roman"/>
              </w:rPr>
            </w:rPrChange>
          </w:rPr>
          <w:t>144.</w:t>
        </w:r>
        <w:r w:rsidRPr="008478E0">
          <w:rPr>
            <w:rFonts w:ascii="Times New Roman" w:hAnsi="Times New Roman" w:cs="Times New Roman"/>
            <w:rPrChange w:id="3491" w:author="Simon Brandl" w:date="2020-06-01T21:02:00Z">
              <w:rPr>
                <w:rFonts w:ascii="Times New Roman" w:hAnsi="Times New Roman" w:cs="Times New Roman"/>
              </w:rPr>
            </w:rPrChange>
          </w:rPr>
          <w:tab/>
          <w:t xml:space="preserve">Morgan, R., </w:t>
        </w:r>
        <w:proofErr w:type="spellStart"/>
        <w:r w:rsidRPr="008478E0">
          <w:rPr>
            <w:rFonts w:ascii="Times New Roman" w:hAnsi="Times New Roman" w:cs="Times New Roman"/>
            <w:rPrChange w:id="3492" w:author="Simon Brandl" w:date="2020-06-01T21:02:00Z">
              <w:rPr>
                <w:rFonts w:ascii="Times New Roman" w:hAnsi="Times New Roman" w:cs="Times New Roman"/>
              </w:rPr>
            </w:rPrChange>
          </w:rPr>
          <w:t>Finnøen</w:t>
        </w:r>
        <w:proofErr w:type="spellEnd"/>
        <w:r w:rsidRPr="008478E0">
          <w:rPr>
            <w:rFonts w:ascii="Times New Roman" w:hAnsi="Times New Roman" w:cs="Times New Roman"/>
            <w:rPrChange w:id="3493" w:author="Simon Brandl" w:date="2020-06-01T21:02:00Z">
              <w:rPr>
                <w:rFonts w:ascii="Times New Roman" w:hAnsi="Times New Roman" w:cs="Times New Roman"/>
              </w:rPr>
            </w:rPrChange>
          </w:rPr>
          <w:t xml:space="preserve">, M. H. &amp; </w:t>
        </w:r>
        <w:proofErr w:type="spellStart"/>
        <w:r w:rsidRPr="008478E0">
          <w:rPr>
            <w:rFonts w:ascii="Times New Roman" w:hAnsi="Times New Roman" w:cs="Times New Roman"/>
            <w:rPrChange w:id="3494" w:author="Simon Brandl" w:date="2020-06-01T21:02:00Z">
              <w:rPr>
                <w:rFonts w:ascii="Times New Roman" w:hAnsi="Times New Roman" w:cs="Times New Roman"/>
              </w:rPr>
            </w:rPrChange>
          </w:rPr>
          <w:t>Jutfelt</w:t>
        </w:r>
        <w:proofErr w:type="spellEnd"/>
        <w:r w:rsidRPr="008478E0">
          <w:rPr>
            <w:rFonts w:ascii="Times New Roman" w:hAnsi="Times New Roman" w:cs="Times New Roman"/>
            <w:rPrChange w:id="3495" w:author="Simon Brandl" w:date="2020-06-01T21:02:00Z">
              <w:rPr>
                <w:rFonts w:ascii="Times New Roman" w:hAnsi="Times New Roman" w:cs="Times New Roman"/>
              </w:rPr>
            </w:rPrChange>
          </w:rPr>
          <w:t xml:space="preserve">, F. CT max is repeatable and doesn’t reduce growth in zebrafish. </w:t>
        </w:r>
        <w:r w:rsidRPr="008478E0">
          <w:rPr>
            <w:rFonts w:ascii="Times New Roman" w:hAnsi="Times New Roman" w:cs="Times New Roman"/>
            <w:i/>
            <w:iCs/>
            <w:rPrChange w:id="3496" w:author="Simon Brandl" w:date="2020-06-01T21:02:00Z">
              <w:rPr>
                <w:rFonts w:ascii="Times New Roman" w:hAnsi="Times New Roman" w:cs="Times New Roman"/>
                <w:i/>
                <w:iCs/>
              </w:rPr>
            </w:rPrChange>
          </w:rPr>
          <w:t>Scientific reports</w:t>
        </w:r>
        <w:r w:rsidRPr="008478E0">
          <w:rPr>
            <w:rFonts w:ascii="Times New Roman" w:hAnsi="Times New Roman" w:cs="Times New Roman"/>
            <w:rPrChange w:id="3497" w:author="Simon Brandl" w:date="2020-06-01T21:02:00Z">
              <w:rPr>
                <w:rFonts w:ascii="Times New Roman" w:hAnsi="Times New Roman" w:cs="Times New Roman"/>
              </w:rPr>
            </w:rPrChange>
          </w:rPr>
          <w:t xml:space="preserve"> </w:t>
        </w:r>
        <w:r w:rsidRPr="008478E0">
          <w:rPr>
            <w:rFonts w:ascii="Times New Roman" w:hAnsi="Times New Roman" w:cs="Times New Roman"/>
            <w:b/>
            <w:bCs/>
            <w:rPrChange w:id="3498" w:author="Simon Brandl" w:date="2020-06-01T21:02:00Z">
              <w:rPr>
                <w:rFonts w:ascii="Times New Roman" w:hAnsi="Times New Roman" w:cs="Times New Roman"/>
                <w:b/>
                <w:bCs/>
              </w:rPr>
            </w:rPrChange>
          </w:rPr>
          <w:t>8</w:t>
        </w:r>
        <w:r w:rsidRPr="008478E0">
          <w:rPr>
            <w:rFonts w:ascii="Times New Roman" w:hAnsi="Times New Roman" w:cs="Times New Roman"/>
            <w:rPrChange w:id="3499" w:author="Simon Brandl" w:date="2020-06-01T21:02:00Z">
              <w:rPr>
                <w:rFonts w:ascii="Times New Roman" w:hAnsi="Times New Roman" w:cs="Times New Roman"/>
              </w:rPr>
            </w:rPrChange>
          </w:rPr>
          <w:t>, 7099 (2018).</w:t>
        </w:r>
      </w:ins>
    </w:p>
    <w:p w14:paraId="49A91DC9" w14:textId="0AE04F90" w:rsidR="00426D36" w:rsidRPr="008478E0" w:rsidDel="00E9131D" w:rsidRDefault="00426D36" w:rsidP="008478E0">
      <w:pPr>
        <w:pStyle w:val="Bibliography"/>
        <w:rPr>
          <w:del w:id="3500" w:author="Simon Brandl" w:date="2020-05-20T17:47:00Z"/>
          <w:rPrChange w:id="3501" w:author="Simon Brandl" w:date="2020-06-01T21:02:00Z">
            <w:rPr>
              <w:del w:id="3502" w:author="Simon Brandl" w:date="2020-05-20T17:47:00Z"/>
            </w:rPr>
          </w:rPrChange>
        </w:rPr>
        <w:pPrChange w:id="3503" w:author="Simon Brandl" w:date="2020-06-01T21:02:00Z">
          <w:pPr>
            <w:pStyle w:val="Bibliography"/>
            <w:spacing w:line="276" w:lineRule="auto"/>
          </w:pPr>
        </w:pPrChange>
      </w:pPr>
      <w:del w:id="3504" w:author="Simon Brandl" w:date="2020-05-20T17:47:00Z">
        <w:r w:rsidRPr="008478E0" w:rsidDel="00E9131D">
          <w:rPr>
            <w:rPrChange w:id="3505" w:author="Simon Brandl" w:date="2020-06-01T21:02:00Z">
              <w:rPr/>
            </w:rPrChange>
          </w:rPr>
          <w:delText>1.</w:delText>
        </w:r>
        <w:r w:rsidRPr="008478E0" w:rsidDel="00E9131D">
          <w:rPr>
            <w:rPrChange w:id="3506" w:author="Simon Brandl" w:date="2020-06-01T21:02:00Z">
              <w:rPr/>
            </w:rPrChange>
          </w:rPr>
          <w:tab/>
          <w:delText xml:space="preserve">Dornelas, M. </w:delText>
        </w:r>
        <w:r w:rsidRPr="008478E0" w:rsidDel="00E9131D">
          <w:rPr>
            <w:i/>
            <w:iCs/>
            <w:rPrChange w:id="3507" w:author="Simon Brandl" w:date="2020-06-01T21:02:00Z">
              <w:rPr>
                <w:i/>
                <w:iCs/>
              </w:rPr>
            </w:rPrChange>
          </w:rPr>
          <w:delText>et al.</w:delText>
        </w:r>
        <w:r w:rsidRPr="008478E0" w:rsidDel="00E9131D">
          <w:rPr>
            <w:rPrChange w:id="3508" w:author="Simon Brandl" w:date="2020-06-01T21:02:00Z">
              <w:rPr/>
            </w:rPrChange>
          </w:rPr>
          <w:delText xml:space="preserve"> Assemblage time series reveal biodiversity change but not systematic loss. </w:delText>
        </w:r>
        <w:r w:rsidRPr="008478E0" w:rsidDel="00E9131D">
          <w:rPr>
            <w:i/>
            <w:iCs/>
            <w:rPrChange w:id="3509" w:author="Simon Brandl" w:date="2020-06-01T21:02:00Z">
              <w:rPr>
                <w:i/>
                <w:iCs/>
              </w:rPr>
            </w:rPrChange>
          </w:rPr>
          <w:delText>Science</w:delText>
        </w:r>
        <w:r w:rsidRPr="008478E0" w:rsidDel="00E9131D">
          <w:rPr>
            <w:rPrChange w:id="3510" w:author="Simon Brandl" w:date="2020-06-01T21:02:00Z">
              <w:rPr/>
            </w:rPrChange>
          </w:rPr>
          <w:delText xml:space="preserve"> </w:delText>
        </w:r>
        <w:r w:rsidRPr="008478E0" w:rsidDel="00E9131D">
          <w:rPr>
            <w:b/>
            <w:bCs/>
            <w:rPrChange w:id="3511" w:author="Simon Brandl" w:date="2020-06-01T21:02:00Z">
              <w:rPr>
                <w:b/>
                <w:bCs/>
              </w:rPr>
            </w:rPrChange>
          </w:rPr>
          <w:delText>344</w:delText>
        </w:r>
        <w:r w:rsidRPr="008478E0" w:rsidDel="00E9131D">
          <w:rPr>
            <w:rPrChange w:id="3512" w:author="Simon Brandl" w:date="2020-06-01T21:02:00Z">
              <w:rPr/>
            </w:rPrChange>
          </w:rPr>
          <w:delText>, 296–299 (2014).</w:delText>
        </w:r>
      </w:del>
    </w:p>
    <w:p w14:paraId="77E88048" w14:textId="2FA3FC61" w:rsidR="00426D36" w:rsidRPr="008478E0" w:rsidDel="00E9131D" w:rsidRDefault="00426D36" w:rsidP="008478E0">
      <w:pPr>
        <w:pStyle w:val="Bibliography"/>
        <w:rPr>
          <w:del w:id="3513" w:author="Simon Brandl" w:date="2020-05-20T17:47:00Z"/>
          <w:rPrChange w:id="3514" w:author="Simon Brandl" w:date="2020-06-01T21:02:00Z">
            <w:rPr>
              <w:del w:id="3515" w:author="Simon Brandl" w:date="2020-05-20T17:47:00Z"/>
            </w:rPr>
          </w:rPrChange>
        </w:rPr>
        <w:pPrChange w:id="3516" w:author="Simon Brandl" w:date="2020-06-01T21:02:00Z">
          <w:pPr>
            <w:pStyle w:val="Bibliography"/>
            <w:spacing w:line="276" w:lineRule="auto"/>
          </w:pPr>
        </w:pPrChange>
      </w:pPr>
      <w:del w:id="3517" w:author="Simon Brandl" w:date="2020-05-20T17:47:00Z">
        <w:r w:rsidRPr="008478E0" w:rsidDel="00E9131D">
          <w:rPr>
            <w:rPrChange w:id="3518" w:author="Simon Brandl" w:date="2020-06-01T21:02:00Z">
              <w:rPr/>
            </w:rPrChange>
          </w:rPr>
          <w:delText>2.</w:delText>
        </w:r>
        <w:r w:rsidRPr="008478E0" w:rsidDel="00E9131D">
          <w:rPr>
            <w:rPrChange w:id="3519" w:author="Simon Brandl" w:date="2020-06-01T21:02:00Z">
              <w:rPr/>
            </w:rPrChange>
          </w:rPr>
          <w:tab/>
          <w:delText xml:space="preserve">Blowes, S. A. </w:delText>
        </w:r>
        <w:r w:rsidRPr="008478E0" w:rsidDel="00E9131D">
          <w:rPr>
            <w:i/>
            <w:iCs/>
            <w:rPrChange w:id="3520" w:author="Simon Brandl" w:date="2020-06-01T21:02:00Z">
              <w:rPr>
                <w:i/>
                <w:iCs/>
              </w:rPr>
            </w:rPrChange>
          </w:rPr>
          <w:delText>et al.</w:delText>
        </w:r>
        <w:r w:rsidRPr="008478E0" w:rsidDel="00E9131D">
          <w:rPr>
            <w:rPrChange w:id="3521" w:author="Simon Brandl" w:date="2020-06-01T21:02:00Z">
              <w:rPr/>
            </w:rPrChange>
          </w:rPr>
          <w:delText xml:space="preserve"> The geography of biodiversity change in marine and terrestrial assemblages. </w:delText>
        </w:r>
        <w:r w:rsidRPr="008478E0" w:rsidDel="00E9131D">
          <w:rPr>
            <w:i/>
            <w:iCs/>
            <w:rPrChange w:id="3522" w:author="Simon Brandl" w:date="2020-06-01T21:02:00Z">
              <w:rPr>
                <w:i/>
                <w:iCs/>
              </w:rPr>
            </w:rPrChange>
          </w:rPr>
          <w:delText>Science</w:delText>
        </w:r>
        <w:r w:rsidRPr="008478E0" w:rsidDel="00E9131D">
          <w:rPr>
            <w:rPrChange w:id="3523" w:author="Simon Brandl" w:date="2020-06-01T21:02:00Z">
              <w:rPr/>
            </w:rPrChange>
          </w:rPr>
          <w:delText xml:space="preserve"> </w:delText>
        </w:r>
        <w:r w:rsidRPr="008478E0" w:rsidDel="00E9131D">
          <w:rPr>
            <w:b/>
            <w:bCs/>
            <w:rPrChange w:id="3524" w:author="Simon Brandl" w:date="2020-06-01T21:02:00Z">
              <w:rPr>
                <w:b/>
                <w:bCs/>
              </w:rPr>
            </w:rPrChange>
          </w:rPr>
          <w:delText>366</w:delText>
        </w:r>
        <w:r w:rsidRPr="008478E0" w:rsidDel="00E9131D">
          <w:rPr>
            <w:rPrChange w:id="3525" w:author="Simon Brandl" w:date="2020-06-01T21:02:00Z">
              <w:rPr/>
            </w:rPrChange>
          </w:rPr>
          <w:delText>, 339–345 (2019).</w:delText>
        </w:r>
      </w:del>
    </w:p>
    <w:p w14:paraId="2D8E4950" w14:textId="19F3D704" w:rsidR="00426D36" w:rsidRPr="008478E0" w:rsidDel="00E9131D" w:rsidRDefault="00426D36" w:rsidP="008478E0">
      <w:pPr>
        <w:pStyle w:val="Bibliography"/>
        <w:rPr>
          <w:del w:id="3526" w:author="Simon Brandl" w:date="2020-05-20T17:47:00Z"/>
          <w:rPrChange w:id="3527" w:author="Simon Brandl" w:date="2020-06-01T21:02:00Z">
            <w:rPr>
              <w:del w:id="3528" w:author="Simon Brandl" w:date="2020-05-20T17:47:00Z"/>
            </w:rPr>
          </w:rPrChange>
        </w:rPr>
        <w:pPrChange w:id="3529" w:author="Simon Brandl" w:date="2020-06-01T21:02:00Z">
          <w:pPr>
            <w:pStyle w:val="Bibliography"/>
            <w:spacing w:line="276" w:lineRule="auto"/>
          </w:pPr>
        </w:pPrChange>
      </w:pPr>
      <w:del w:id="3530" w:author="Simon Brandl" w:date="2020-05-20T17:47:00Z">
        <w:r w:rsidRPr="008478E0" w:rsidDel="00E9131D">
          <w:rPr>
            <w:rPrChange w:id="3531" w:author="Simon Brandl" w:date="2020-06-01T21:02:00Z">
              <w:rPr/>
            </w:rPrChange>
          </w:rPr>
          <w:delText>3.</w:delText>
        </w:r>
        <w:r w:rsidRPr="008478E0" w:rsidDel="00E9131D">
          <w:rPr>
            <w:rPrChange w:id="3532" w:author="Simon Brandl" w:date="2020-06-01T21:02:00Z">
              <w:rPr/>
            </w:rPrChange>
          </w:rPr>
          <w:tab/>
          <w:delText xml:space="preserve">Johnson, C. N. </w:delText>
        </w:r>
        <w:r w:rsidRPr="008478E0" w:rsidDel="00E9131D">
          <w:rPr>
            <w:i/>
            <w:iCs/>
            <w:rPrChange w:id="3533" w:author="Simon Brandl" w:date="2020-06-01T21:02:00Z">
              <w:rPr>
                <w:i/>
                <w:iCs/>
              </w:rPr>
            </w:rPrChange>
          </w:rPr>
          <w:delText>et al.</w:delText>
        </w:r>
        <w:r w:rsidRPr="008478E0" w:rsidDel="00E9131D">
          <w:rPr>
            <w:rPrChange w:id="3534" w:author="Simon Brandl" w:date="2020-06-01T21:02:00Z">
              <w:rPr/>
            </w:rPrChange>
          </w:rPr>
          <w:delText xml:space="preserve"> Biodiversity losses and conservation responses in the Anthropocene. </w:delText>
        </w:r>
        <w:r w:rsidRPr="008478E0" w:rsidDel="00E9131D">
          <w:rPr>
            <w:i/>
            <w:iCs/>
            <w:rPrChange w:id="3535" w:author="Simon Brandl" w:date="2020-06-01T21:02:00Z">
              <w:rPr>
                <w:i/>
                <w:iCs/>
              </w:rPr>
            </w:rPrChange>
          </w:rPr>
          <w:delText>Science</w:delText>
        </w:r>
        <w:r w:rsidRPr="008478E0" w:rsidDel="00E9131D">
          <w:rPr>
            <w:rPrChange w:id="3536" w:author="Simon Brandl" w:date="2020-06-01T21:02:00Z">
              <w:rPr/>
            </w:rPrChange>
          </w:rPr>
          <w:delText xml:space="preserve"> </w:delText>
        </w:r>
        <w:r w:rsidRPr="008478E0" w:rsidDel="00E9131D">
          <w:rPr>
            <w:b/>
            <w:bCs/>
            <w:rPrChange w:id="3537" w:author="Simon Brandl" w:date="2020-06-01T21:02:00Z">
              <w:rPr>
                <w:b/>
                <w:bCs/>
              </w:rPr>
            </w:rPrChange>
          </w:rPr>
          <w:delText>356</w:delText>
        </w:r>
        <w:r w:rsidRPr="008478E0" w:rsidDel="00E9131D">
          <w:rPr>
            <w:rPrChange w:id="3538" w:author="Simon Brandl" w:date="2020-06-01T21:02:00Z">
              <w:rPr/>
            </w:rPrChange>
          </w:rPr>
          <w:delText>, 270–275 (2017).</w:delText>
        </w:r>
      </w:del>
    </w:p>
    <w:p w14:paraId="469F3EFB" w14:textId="1B7802A2" w:rsidR="00426D36" w:rsidRPr="008478E0" w:rsidDel="00E9131D" w:rsidRDefault="00426D36" w:rsidP="008478E0">
      <w:pPr>
        <w:pStyle w:val="Bibliography"/>
        <w:rPr>
          <w:del w:id="3539" w:author="Simon Brandl" w:date="2020-05-20T17:47:00Z"/>
          <w:rPrChange w:id="3540" w:author="Simon Brandl" w:date="2020-06-01T21:02:00Z">
            <w:rPr>
              <w:del w:id="3541" w:author="Simon Brandl" w:date="2020-05-20T17:47:00Z"/>
            </w:rPr>
          </w:rPrChange>
        </w:rPr>
        <w:pPrChange w:id="3542" w:author="Simon Brandl" w:date="2020-06-01T21:02:00Z">
          <w:pPr>
            <w:pStyle w:val="Bibliography"/>
            <w:spacing w:line="276" w:lineRule="auto"/>
          </w:pPr>
        </w:pPrChange>
      </w:pPr>
      <w:del w:id="3543" w:author="Simon Brandl" w:date="2020-05-20T17:47:00Z">
        <w:r w:rsidRPr="008478E0" w:rsidDel="00E9131D">
          <w:rPr>
            <w:rPrChange w:id="3544" w:author="Simon Brandl" w:date="2020-06-01T21:02:00Z">
              <w:rPr/>
            </w:rPrChange>
          </w:rPr>
          <w:delText>4.</w:delText>
        </w:r>
        <w:r w:rsidRPr="008478E0" w:rsidDel="00E9131D">
          <w:rPr>
            <w:rPrChange w:id="3545" w:author="Simon Brandl" w:date="2020-06-01T21:02:00Z">
              <w:rPr/>
            </w:rPrChange>
          </w:rPr>
          <w:tab/>
          <w:delText xml:space="preserve">Mace, G. M., Norris, K. &amp; Fitter, A. H. Biodiversity and ecosystem services: a multilayered relationship. </w:delText>
        </w:r>
        <w:r w:rsidRPr="008478E0" w:rsidDel="00E9131D">
          <w:rPr>
            <w:i/>
            <w:iCs/>
            <w:rPrChange w:id="3546" w:author="Simon Brandl" w:date="2020-06-01T21:02:00Z">
              <w:rPr>
                <w:i/>
                <w:iCs/>
              </w:rPr>
            </w:rPrChange>
          </w:rPr>
          <w:delText>Trends in ecology &amp; evolution</w:delText>
        </w:r>
        <w:r w:rsidRPr="008478E0" w:rsidDel="00E9131D">
          <w:rPr>
            <w:rPrChange w:id="3547" w:author="Simon Brandl" w:date="2020-06-01T21:02:00Z">
              <w:rPr/>
            </w:rPrChange>
          </w:rPr>
          <w:delText xml:space="preserve"> </w:delText>
        </w:r>
        <w:r w:rsidRPr="008478E0" w:rsidDel="00E9131D">
          <w:rPr>
            <w:b/>
            <w:bCs/>
            <w:rPrChange w:id="3548" w:author="Simon Brandl" w:date="2020-06-01T21:02:00Z">
              <w:rPr>
                <w:b/>
                <w:bCs/>
              </w:rPr>
            </w:rPrChange>
          </w:rPr>
          <w:delText>27</w:delText>
        </w:r>
        <w:r w:rsidRPr="008478E0" w:rsidDel="00E9131D">
          <w:rPr>
            <w:rPrChange w:id="3549" w:author="Simon Brandl" w:date="2020-06-01T21:02:00Z">
              <w:rPr/>
            </w:rPrChange>
          </w:rPr>
          <w:delText>, 19–26 (2012).</w:delText>
        </w:r>
      </w:del>
    </w:p>
    <w:p w14:paraId="663FF082" w14:textId="2F152BD3" w:rsidR="00426D36" w:rsidRPr="008478E0" w:rsidDel="00E9131D" w:rsidRDefault="00426D36" w:rsidP="008478E0">
      <w:pPr>
        <w:pStyle w:val="Bibliography"/>
        <w:rPr>
          <w:del w:id="3550" w:author="Simon Brandl" w:date="2020-05-20T17:47:00Z"/>
          <w:rPrChange w:id="3551" w:author="Simon Brandl" w:date="2020-06-01T21:02:00Z">
            <w:rPr>
              <w:del w:id="3552" w:author="Simon Brandl" w:date="2020-05-20T17:47:00Z"/>
            </w:rPr>
          </w:rPrChange>
        </w:rPr>
        <w:pPrChange w:id="3553" w:author="Simon Brandl" w:date="2020-06-01T21:02:00Z">
          <w:pPr>
            <w:pStyle w:val="Bibliography"/>
            <w:spacing w:line="276" w:lineRule="auto"/>
          </w:pPr>
        </w:pPrChange>
      </w:pPr>
      <w:del w:id="3554" w:author="Simon Brandl" w:date="2020-05-20T17:47:00Z">
        <w:r w:rsidRPr="008478E0" w:rsidDel="00E9131D">
          <w:rPr>
            <w:rPrChange w:id="3555" w:author="Simon Brandl" w:date="2020-06-01T21:02:00Z">
              <w:rPr/>
            </w:rPrChange>
          </w:rPr>
          <w:delText>5.</w:delText>
        </w:r>
        <w:r w:rsidRPr="008478E0" w:rsidDel="00E9131D">
          <w:rPr>
            <w:rPrChange w:id="3556" w:author="Simon Brandl" w:date="2020-06-01T21:02:00Z">
              <w:rPr/>
            </w:rPrChange>
          </w:rPr>
          <w:tab/>
          <w:delText xml:space="preserve">Vellend, M. </w:delText>
        </w:r>
        <w:r w:rsidRPr="008478E0" w:rsidDel="00E9131D">
          <w:rPr>
            <w:i/>
            <w:iCs/>
            <w:rPrChange w:id="3557" w:author="Simon Brandl" w:date="2020-06-01T21:02:00Z">
              <w:rPr>
                <w:i/>
                <w:iCs/>
              </w:rPr>
            </w:rPrChange>
          </w:rPr>
          <w:delText>The theory of ecological communities (MPB-57)</w:delText>
        </w:r>
        <w:r w:rsidRPr="008478E0" w:rsidDel="00E9131D">
          <w:rPr>
            <w:rPrChange w:id="3558" w:author="Simon Brandl" w:date="2020-06-01T21:02:00Z">
              <w:rPr/>
            </w:rPrChange>
          </w:rPr>
          <w:delText>. vol. 75 (Princeton University Press, 2016).</w:delText>
        </w:r>
      </w:del>
    </w:p>
    <w:p w14:paraId="3DFA9673" w14:textId="7098A161" w:rsidR="00426D36" w:rsidRPr="008478E0" w:rsidDel="00E9131D" w:rsidRDefault="00426D36" w:rsidP="008478E0">
      <w:pPr>
        <w:pStyle w:val="Bibliography"/>
        <w:rPr>
          <w:del w:id="3559" w:author="Simon Brandl" w:date="2020-05-20T17:47:00Z"/>
          <w:rPrChange w:id="3560" w:author="Simon Brandl" w:date="2020-06-01T21:02:00Z">
            <w:rPr>
              <w:del w:id="3561" w:author="Simon Brandl" w:date="2020-05-20T17:47:00Z"/>
            </w:rPr>
          </w:rPrChange>
        </w:rPr>
        <w:pPrChange w:id="3562" w:author="Simon Brandl" w:date="2020-06-01T21:02:00Z">
          <w:pPr>
            <w:pStyle w:val="Bibliography"/>
            <w:spacing w:line="276" w:lineRule="auto"/>
          </w:pPr>
        </w:pPrChange>
      </w:pPr>
      <w:del w:id="3563" w:author="Simon Brandl" w:date="2020-05-20T17:47:00Z">
        <w:r w:rsidRPr="008478E0" w:rsidDel="00E9131D">
          <w:rPr>
            <w:rPrChange w:id="3564" w:author="Simon Brandl" w:date="2020-06-01T21:02:00Z">
              <w:rPr/>
            </w:rPrChange>
          </w:rPr>
          <w:delText>6.</w:delText>
        </w:r>
        <w:r w:rsidRPr="008478E0" w:rsidDel="00E9131D">
          <w:rPr>
            <w:rPrChange w:id="3565" w:author="Simon Brandl" w:date="2020-06-01T21:02:00Z">
              <w:rPr/>
            </w:rPrChange>
          </w:rPr>
          <w:tab/>
          <w:delText xml:space="preserve">Kraft, N. J. </w:delText>
        </w:r>
        <w:r w:rsidRPr="008478E0" w:rsidDel="00E9131D">
          <w:rPr>
            <w:i/>
            <w:iCs/>
            <w:rPrChange w:id="3566" w:author="Simon Brandl" w:date="2020-06-01T21:02:00Z">
              <w:rPr>
                <w:i/>
                <w:iCs/>
              </w:rPr>
            </w:rPrChange>
          </w:rPr>
          <w:delText>et al.</w:delText>
        </w:r>
        <w:r w:rsidRPr="008478E0" w:rsidDel="00E9131D">
          <w:rPr>
            <w:rPrChange w:id="3567" w:author="Simon Brandl" w:date="2020-06-01T21:02:00Z">
              <w:rPr/>
            </w:rPrChange>
          </w:rPr>
          <w:delText xml:space="preserve"> Community assembly, coexistence and the environmental filtering metaphor. </w:delText>
        </w:r>
        <w:r w:rsidRPr="008478E0" w:rsidDel="00E9131D">
          <w:rPr>
            <w:i/>
            <w:iCs/>
            <w:rPrChange w:id="3568" w:author="Simon Brandl" w:date="2020-06-01T21:02:00Z">
              <w:rPr>
                <w:i/>
                <w:iCs/>
              </w:rPr>
            </w:rPrChange>
          </w:rPr>
          <w:delText>Functional Ecology</w:delText>
        </w:r>
        <w:r w:rsidRPr="008478E0" w:rsidDel="00E9131D">
          <w:rPr>
            <w:rPrChange w:id="3569" w:author="Simon Brandl" w:date="2020-06-01T21:02:00Z">
              <w:rPr/>
            </w:rPrChange>
          </w:rPr>
          <w:delText xml:space="preserve"> </w:delText>
        </w:r>
        <w:r w:rsidRPr="008478E0" w:rsidDel="00E9131D">
          <w:rPr>
            <w:b/>
            <w:bCs/>
            <w:rPrChange w:id="3570" w:author="Simon Brandl" w:date="2020-06-01T21:02:00Z">
              <w:rPr>
                <w:b/>
                <w:bCs/>
              </w:rPr>
            </w:rPrChange>
          </w:rPr>
          <w:delText>29</w:delText>
        </w:r>
        <w:r w:rsidRPr="008478E0" w:rsidDel="00E9131D">
          <w:rPr>
            <w:rPrChange w:id="3571" w:author="Simon Brandl" w:date="2020-06-01T21:02:00Z">
              <w:rPr/>
            </w:rPrChange>
          </w:rPr>
          <w:delText>, 592–599 (2015).</w:delText>
        </w:r>
      </w:del>
    </w:p>
    <w:p w14:paraId="516A90D8" w14:textId="497976C1" w:rsidR="00426D36" w:rsidRPr="008478E0" w:rsidDel="00E9131D" w:rsidRDefault="00426D36" w:rsidP="008478E0">
      <w:pPr>
        <w:pStyle w:val="Bibliography"/>
        <w:rPr>
          <w:del w:id="3572" w:author="Simon Brandl" w:date="2020-05-20T17:47:00Z"/>
          <w:rPrChange w:id="3573" w:author="Simon Brandl" w:date="2020-06-01T21:02:00Z">
            <w:rPr>
              <w:del w:id="3574" w:author="Simon Brandl" w:date="2020-05-20T17:47:00Z"/>
            </w:rPr>
          </w:rPrChange>
        </w:rPr>
        <w:pPrChange w:id="3575" w:author="Simon Brandl" w:date="2020-06-01T21:02:00Z">
          <w:pPr>
            <w:pStyle w:val="Bibliography"/>
            <w:spacing w:line="276" w:lineRule="auto"/>
          </w:pPr>
        </w:pPrChange>
      </w:pPr>
      <w:del w:id="3576" w:author="Simon Brandl" w:date="2020-05-20T17:47:00Z">
        <w:r w:rsidRPr="008478E0" w:rsidDel="00E9131D">
          <w:rPr>
            <w:rPrChange w:id="3577" w:author="Simon Brandl" w:date="2020-06-01T21:02:00Z">
              <w:rPr/>
            </w:rPrChange>
          </w:rPr>
          <w:delText>7.</w:delText>
        </w:r>
        <w:r w:rsidRPr="008478E0" w:rsidDel="00E9131D">
          <w:rPr>
            <w:rPrChange w:id="3578" w:author="Simon Brandl" w:date="2020-06-01T21:02:00Z">
              <w:rPr/>
            </w:rPrChange>
          </w:rPr>
          <w:tab/>
          <w:delText xml:space="preserve">Kraft, N. J., Valencia, R. &amp; Ackerly, D. D. Functional traits and niche-based tree community assembly in an Amazonian forest. </w:delText>
        </w:r>
        <w:r w:rsidRPr="008478E0" w:rsidDel="00E9131D">
          <w:rPr>
            <w:i/>
            <w:iCs/>
            <w:rPrChange w:id="3579" w:author="Simon Brandl" w:date="2020-06-01T21:02:00Z">
              <w:rPr>
                <w:i/>
                <w:iCs/>
              </w:rPr>
            </w:rPrChange>
          </w:rPr>
          <w:delText>Science</w:delText>
        </w:r>
        <w:r w:rsidRPr="008478E0" w:rsidDel="00E9131D">
          <w:rPr>
            <w:rPrChange w:id="3580" w:author="Simon Brandl" w:date="2020-06-01T21:02:00Z">
              <w:rPr/>
            </w:rPrChange>
          </w:rPr>
          <w:delText xml:space="preserve"> </w:delText>
        </w:r>
        <w:r w:rsidRPr="008478E0" w:rsidDel="00E9131D">
          <w:rPr>
            <w:b/>
            <w:bCs/>
            <w:rPrChange w:id="3581" w:author="Simon Brandl" w:date="2020-06-01T21:02:00Z">
              <w:rPr>
                <w:b/>
                <w:bCs/>
              </w:rPr>
            </w:rPrChange>
          </w:rPr>
          <w:delText>322</w:delText>
        </w:r>
        <w:r w:rsidRPr="008478E0" w:rsidDel="00E9131D">
          <w:rPr>
            <w:rPrChange w:id="3582" w:author="Simon Brandl" w:date="2020-06-01T21:02:00Z">
              <w:rPr/>
            </w:rPrChange>
          </w:rPr>
          <w:delText>, 580–582 (2008).</w:delText>
        </w:r>
      </w:del>
    </w:p>
    <w:p w14:paraId="00438ADC" w14:textId="60CEE9D5" w:rsidR="00426D36" w:rsidRPr="008478E0" w:rsidDel="00E9131D" w:rsidRDefault="00426D36" w:rsidP="008478E0">
      <w:pPr>
        <w:pStyle w:val="Bibliography"/>
        <w:rPr>
          <w:del w:id="3583" w:author="Simon Brandl" w:date="2020-05-20T17:47:00Z"/>
          <w:rPrChange w:id="3584" w:author="Simon Brandl" w:date="2020-06-01T21:02:00Z">
            <w:rPr>
              <w:del w:id="3585" w:author="Simon Brandl" w:date="2020-05-20T17:47:00Z"/>
            </w:rPr>
          </w:rPrChange>
        </w:rPr>
        <w:pPrChange w:id="3586" w:author="Simon Brandl" w:date="2020-06-01T21:02:00Z">
          <w:pPr>
            <w:pStyle w:val="Bibliography"/>
            <w:spacing w:line="276" w:lineRule="auto"/>
          </w:pPr>
        </w:pPrChange>
      </w:pPr>
      <w:del w:id="3587" w:author="Simon Brandl" w:date="2020-05-20T17:47:00Z">
        <w:r w:rsidRPr="008478E0" w:rsidDel="00E9131D">
          <w:rPr>
            <w:rPrChange w:id="3588" w:author="Simon Brandl" w:date="2020-06-01T21:02:00Z">
              <w:rPr/>
            </w:rPrChange>
          </w:rPr>
          <w:delText>8.</w:delText>
        </w:r>
        <w:r w:rsidRPr="008478E0" w:rsidDel="00E9131D">
          <w:rPr>
            <w:rPrChange w:id="3589" w:author="Simon Brandl" w:date="2020-06-01T21:02:00Z">
              <w:rPr/>
            </w:rPrChange>
          </w:rPr>
          <w:tab/>
          <w:delText xml:space="preserve">Leibold, M. A. </w:delText>
        </w:r>
        <w:r w:rsidRPr="008478E0" w:rsidDel="00E9131D">
          <w:rPr>
            <w:i/>
            <w:iCs/>
            <w:rPrChange w:id="3590" w:author="Simon Brandl" w:date="2020-06-01T21:02:00Z">
              <w:rPr>
                <w:i/>
                <w:iCs/>
              </w:rPr>
            </w:rPrChange>
          </w:rPr>
          <w:delText>et al.</w:delText>
        </w:r>
        <w:r w:rsidRPr="008478E0" w:rsidDel="00E9131D">
          <w:rPr>
            <w:rPrChange w:id="3591" w:author="Simon Brandl" w:date="2020-06-01T21:02:00Z">
              <w:rPr/>
            </w:rPrChange>
          </w:rPr>
          <w:delText xml:space="preserve"> The metacommunity concept: a framework for multi</w:delText>
        </w:r>
        <w:r w:rsidRPr="008478E0" w:rsidDel="00E9131D">
          <w:rPr>
            <w:rFonts w:ascii="Cambria Math" w:hAnsi="Cambria Math" w:cs="Cambria Math"/>
            <w:rPrChange w:id="3592" w:author="Simon Brandl" w:date="2020-06-01T21:02:00Z">
              <w:rPr>
                <w:rFonts w:ascii="Cambria Math" w:hAnsi="Cambria Math" w:cs="Cambria Math"/>
              </w:rPr>
            </w:rPrChange>
          </w:rPr>
          <w:delText>‐</w:delText>
        </w:r>
        <w:r w:rsidRPr="008478E0" w:rsidDel="00E9131D">
          <w:rPr>
            <w:rPrChange w:id="3593" w:author="Simon Brandl" w:date="2020-06-01T21:02:00Z">
              <w:rPr/>
            </w:rPrChange>
          </w:rPr>
          <w:delText xml:space="preserve">scale community ecology. </w:delText>
        </w:r>
        <w:r w:rsidRPr="008478E0" w:rsidDel="00E9131D">
          <w:rPr>
            <w:i/>
            <w:iCs/>
            <w:rPrChange w:id="3594" w:author="Simon Brandl" w:date="2020-06-01T21:02:00Z">
              <w:rPr>
                <w:i/>
                <w:iCs/>
              </w:rPr>
            </w:rPrChange>
          </w:rPr>
          <w:delText>Ecology letters</w:delText>
        </w:r>
        <w:r w:rsidRPr="008478E0" w:rsidDel="00E9131D">
          <w:rPr>
            <w:rPrChange w:id="3595" w:author="Simon Brandl" w:date="2020-06-01T21:02:00Z">
              <w:rPr/>
            </w:rPrChange>
          </w:rPr>
          <w:delText xml:space="preserve"> </w:delText>
        </w:r>
        <w:r w:rsidRPr="008478E0" w:rsidDel="00E9131D">
          <w:rPr>
            <w:b/>
            <w:bCs/>
            <w:rPrChange w:id="3596" w:author="Simon Brandl" w:date="2020-06-01T21:02:00Z">
              <w:rPr>
                <w:b/>
                <w:bCs/>
              </w:rPr>
            </w:rPrChange>
          </w:rPr>
          <w:delText>7</w:delText>
        </w:r>
        <w:r w:rsidRPr="008478E0" w:rsidDel="00E9131D">
          <w:rPr>
            <w:rPrChange w:id="3597" w:author="Simon Brandl" w:date="2020-06-01T21:02:00Z">
              <w:rPr/>
            </w:rPrChange>
          </w:rPr>
          <w:delText>, 601–613 (2004).</w:delText>
        </w:r>
      </w:del>
    </w:p>
    <w:p w14:paraId="3A32CBFA" w14:textId="51F5FA9B" w:rsidR="00426D36" w:rsidRPr="008478E0" w:rsidDel="00E9131D" w:rsidRDefault="00426D36" w:rsidP="008478E0">
      <w:pPr>
        <w:pStyle w:val="Bibliography"/>
        <w:rPr>
          <w:del w:id="3598" w:author="Simon Brandl" w:date="2020-05-20T17:47:00Z"/>
          <w:rPrChange w:id="3599" w:author="Simon Brandl" w:date="2020-06-01T21:02:00Z">
            <w:rPr>
              <w:del w:id="3600" w:author="Simon Brandl" w:date="2020-05-20T17:47:00Z"/>
            </w:rPr>
          </w:rPrChange>
        </w:rPr>
        <w:pPrChange w:id="3601" w:author="Simon Brandl" w:date="2020-06-01T21:02:00Z">
          <w:pPr>
            <w:pStyle w:val="Bibliography"/>
            <w:spacing w:line="276" w:lineRule="auto"/>
          </w:pPr>
        </w:pPrChange>
      </w:pPr>
      <w:del w:id="3602" w:author="Simon Brandl" w:date="2020-05-20T17:47:00Z">
        <w:r w:rsidRPr="008478E0" w:rsidDel="00E9131D">
          <w:rPr>
            <w:rPrChange w:id="3603" w:author="Simon Brandl" w:date="2020-06-01T21:02:00Z">
              <w:rPr/>
            </w:rPrChange>
          </w:rPr>
          <w:delText>9.</w:delText>
        </w:r>
        <w:r w:rsidRPr="008478E0" w:rsidDel="00E9131D">
          <w:rPr>
            <w:rPrChange w:id="3604" w:author="Simon Brandl" w:date="2020-06-01T21:02:00Z">
              <w:rPr/>
            </w:rPrChange>
          </w:rPr>
          <w:tab/>
          <w:delText xml:space="preserve">Cardinale, B. J. </w:delText>
        </w:r>
        <w:r w:rsidRPr="008478E0" w:rsidDel="00E9131D">
          <w:rPr>
            <w:i/>
            <w:iCs/>
            <w:rPrChange w:id="3605" w:author="Simon Brandl" w:date="2020-06-01T21:02:00Z">
              <w:rPr>
                <w:i/>
                <w:iCs/>
              </w:rPr>
            </w:rPrChange>
          </w:rPr>
          <w:delText>et al.</w:delText>
        </w:r>
        <w:r w:rsidRPr="008478E0" w:rsidDel="00E9131D">
          <w:rPr>
            <w:rPrChange w:id="3606" w:author="Simon Brandl" w:date="2020-06-01T21:02:00Z">
              <w:rPr/>
            </w:rPrChange>
          </w:rPr>
          <w:delText xml:space="preserve"> Biodiversity loss and its impact on humanity. </w:delText>
        </w:r>
        <w:r w:rsidRPr="008478E0" w:rsidDel="00E9131D">
          <w:rPr>
            <w:i/>
            <w:iCs/>
            <w:rPrChange w:id="3607" w:author="Simon Brandl" w:date="2020-06-01T21:02:00Z">
              <w:rPr>
                <w:i/>
                <w:iCs/>
              </w:rPr>
            </w:rPrChange>
          </w:rPr>
          <w:delText>Nature</w:delText>
        </w:r>
        <w:r w:rsidRPr="008478E0" w:rsidDel="00E9131D">
          <w:rPr>
            <w:rPrChange w:id="3608" w:author="Simon Brandl" w:date="2020-06-01T21:02:00Z">
              <w:rPr/>
            </w:rPrChange>
          </w:rPr>
          <w:delText xml:space="preserve"> </w:delText>
        </w:r>
        <w:r w:rsidRPr="008478E0" w:rsidDel="00E9131D">
          <w:rPr>
            <w:b/>
            <w:bCs/>
            <w:rPrChange w:id="3609" w:author="Simon Brandl" w:date="2020-06-01T21:02:00Z">
              <w:rPr>
                <w:b/>
                <w:bCs/>
              </w:rPr>
            </w:rPrChange>
          </w:rPr>
          <w:delText>486</w:delText>
        </w:r>
        <w:r w:rsidRPr="008478E0" w:rsidDel="00E9131D">
          <w:rPr>
            <w:rPrChange w:id="3610" w:author="Simon Brandl" w:date="2020-06-01T21:02:00Z">
              <w:rPr/>
            </w:rPrChange>
          </w:rPr>
          <w:delText>, 59–67 (2012).</w:delText>
        </w:r>
      </w:del>
    </w:p>
    <w:p w14:paraId="49C7F62F" w14:textId="6F95D9C0" w:rsidR="00426D36" w:rsidRPr="008478E0" w:rsidDel="00E9131D" w:rsidRDefault="00426D36" w:rsidP="008478E0">
      <w:pPr>
        <w:pStyle w:val="Bibliography"/>
        <w:rPr>
          <w:del w:id="3611" w:author="Simon Brandl" w:date="2020-05-20T17:47:00Z"/>
          <w:rPrChange w:id="3612" w:author="Simon Brandl" w:date="2020-06-01T21:02:00Z">
            <w:rPr>
              <w:del w:id="3613" w:author="Simon Brandl" w:date="2020-05-20T17:47:00Z"/>
            </w:rPr>
          </w:rPrChange>
        </w:rPr>
        <w:pPrChange w:id="3614" w:author="Simon Brandl" w:date="2020-06-01T21:02:00Z">
          <w:pPr>
            <w:pStyle w:val="Bibliography"/>
            <w:spacing w:line="276" w:lineRule="auto"/>
          </w:pPr>
        </w:pPrChange>
      </w:pPr>
      <w:del w:id="3615" w:author="Simon Brandl" w:date="2020-05-20T17:47:00Z">
        <w:r w:rsidRPr="008478E0" w:rsidDel="00E9131D">
          <w:rPr>
            <w:rPrChange w:id="3616" w:author="Simon Brandl" w:date="2020-06-01T21:02:00Z">
              <w:rPr/>
            </w:rPrChange>
          </w:rPr>
          <w:delText>10.</w:delText>
        </w:r>
        <w:r w:rsidRPr="008478E0" w:rsidDel="00E9131D">
          <w:rPr>
            <w:rPrChange w:id="3617" w:author="Simon Brandl" w:date="2020-06-01T21:02:00Z">
              <w:rPr/>
            </w:rPrChange>
          </w:rPr>
          <w:tab/>
          <w:delText xml:space="preserve">Duffy, J. E., Godwin, C. M. &amp; Cardinale, B. J. Biodiversity effects in the wild are common and as strong as key drivers of productivity. </w:delText>
        </w:r>
        <w:r w:rsidRPr="008478E0" w:rsidDel="00E9131D">
          <w:rPr>
            <w:i/>
            <w:iCs/>
            <w:rPrChange w:id="3618" w:author="Simon Brandl" w:date="2020-06-01T21:02:00Z">
              <w:rPr>
                <w:i/>
                <w:iCs/>
              </w:rPr>
            </w:rPrChange>
          </w:rPr>
          <w:delText>Nature</w:delText>
        </w:r>
        <w:r w:rsidRPr="008478E0" w:rsidDel="00E9131D">
          <w:rPr>
            <w:rPrChange w:id="3619" w:author="Simon Brandl" w:date="2020-06-01T21:02:00Z">
              <w:rPr/>
            </w:rPrChange>
          </w:rPr>
          <w:delText xml:space="preserve"> </w:delText>
        </w:r>
        <w:r w:rsidRPr="008478E0" w:rsidDel="00E9131D">
          <w:rPr>
            <w:b/>
            <w:bCs/>
            <w:rPrChange w:id="3620" w:author="Simon Brandl" w:date="2020-06-01T21:02:00Z">
              <w:rPr>
                <w:b/>
                <w:bCs/>
              </w:rPr>
            </w:rPrChange>
          </w:rPr>
          <w:delText>549</w:delText>
        </w:r>
        <w:r w:rsidRPr="008478E0" w:rsidDel="00E9131D">
          <w:rPr>
            <w:rPrChange w:id="3621" w:author="Simon Brandl" w:date="2020-06-01T21:02:00Z">
              <w:rPr/>
            </w:rPrChange>
          </w:rPr>
          <w:delText>, 261 (2017).</w:delText>
        </w:r>
      </w:del>
    </w:p>
    <w:p w14:paraId="173C526D" w14:textId="69E0B363" w:rsidR="00426D36" w:rsidRPr="008478E0" w:rsidDel="00E9131D" w:rsidRDefault="00426D36" w:rsidP="008478E0">
      <w:pPr>
        <w:pStyle w:val="Bibliography"/>
        <w:rPr>
          <w:del w:id="3622" w:author="Simon Brandl" w:date="2020-05-20T17:47:00Z"/>
          <w:rPrChange w:id="3623" w:author="Simon Brandl" w:date="2020-06-01T21:02:00Z">
            <w:rPr>
              <w:del w:id="3624" w:author="Simon Brandl" w:date="2020-05-20T17:47:00Z"/>
            </w:rPr>
          </w:rPrChange>
        </w:rPr>
        <w:pPrChange w:id="3625" w:author="Simon Brandl" w:date="2020-06-01T21:02:00Z">
          <w:pPr>
            <w:pStyle w:val="Bibliography"/>
            <w:spacing w:line="276" w:lineRule="auto"/>
          </w:pPr>
        </w:pPrChange>
      </w:pPr>
      <w:del w:id="3626" w:author="Simon Brandl" w:date="2020-05-20T17:47:00Z">
        <w:r w:rsidRPr="008478E0" w:rsidDel="00E9131D">
          <w:rPr>
            <w:rPrChange w:id="3627" w:author="Simon Brandl" w:date="2020-06-01T21:02:00Z">
              <w:rPr/>
            </w:rPrChange>
          </w:rPr>
          <w:delText>11.</w:delText>
        </w:r>
        <w:r w:rsidRPr="008478E0" w:rsidDel="00E9131D">
          <w:rPr>
            <w:rPrChange w:id="3628" w:author="Simon Brandl" w:date="2020-06-01T21:02:00Z">
              <w:rPr/>
            </w:rPrChange>
          </w:rPr>
          <w:tab/>
          <w:delText xml:space="preserve">Schweiger, A. K. </w:delText>
        </w:r>
        <w:r w:rsidRPr="008478E0" w:rsidDel="00E9131D">
          <w:rPr>
            <w:i/>
            <w:iCs/>
            <w:rPrChange w:id="3629" w:author="Simon Brandl" w:date="2020-06-01T21:02:00Z">
              <w:rPr>
                <w:i/>
                <w:iCs/>
              </w:rPr>
            </w:rPrChange>
          </w:rPr>
          <w:delText>et al.</w:delText>
        </w:r>
        <w:r w:rsidRPr="008478E0" w:rsidDel="00E9131D">
          <w:rPr>
            <w:rPrChange w:id="3630" w:author="Simon Brandl" w:date="2020-06-01T21:02:00Z">
              <w:rPr/>
            </w:rPrChange>
          </w:rPr>
          <w:delText xml:space="preserve"> Plant spectral diversity integrates functional and phylogenetic components of biodiversity and predicts ecosystem function. </w:delText>
        </w:r>
        <w:r w:rsidRPr="008478E0" w:rsidDel="00E9131D">
          <w:rPr>
            <w:i/>
            <w:iCs/>
            <w:rPrChange w:id="3631" w:author="Simon Brandl" w:date="2020-06-01T21:02:00Z">
              <w:rPr>
                <w:i/>
                <w:iCs/>
              </w:rPr>
            </w:rPrChange>
          </w:rPr>
          <w:delText>Nature ecology &amp; evolution</w:delText>
        </w:r>
        <w:r w:rsidRPr="008478E0" w:rsidDel="00E9131D">
          <w:rPr>
            <w:rPrChange w:id="3632" w:author="Simon Brandl" w:date="2020-06-01T21:02:00Z">
              <w:rPr/>
            </w:rPrChange>
          </w:rPr>
          <w:delText xml:space="preserve"> </w:delText>
        </w:r>
        <w:r w:rsidRPr="008478E0" w:rsidDel="00E9131D">
          <w:rPr>
            <w:b/>
            <w:bCs/>
            <w:rPrChange w:id="3633" w:author="Simon Brandl" w:date="2020-06-01T21:02:00Z">
              <w:rPr>
                <w:b/>
                <w:bCs/>
              </w:rPr>
            </w:rPrChange>
          </w:rPr>
          <w:delText>2</w:delText>
        </w:r>
        <w:r w:rsidRPr="008478E0" w:rsidDel="00E9131D">
          <w:rPr>
            <w:rPrChange w:id="3634" w:author="Simon Brandl" w:date="2020-06-01T21:02:00Z">
              <w:rPr/>
            </w:rPrChange>
          </w:rPr>
          <w:delText>, 976 (2018).</w:delText>
        </w:r>
      </w:del>
    </w:p>
    <w:p w14:paraId="0032E1EA" w14:textId="1D821D00" w:rsidR="00426D36" w:rsidRPr="008478E0" w:rsidDel="00E9131D" w:rsidRDefault="00426D36" w:rsidP="008478E0">
      <w:pPr>
        <w:pStyle w:val="Bibliography"/>
        <w:rPr>
          <w:del w:id="3635" w:author="Simon Brandl" w:date="2020-05-20T17:47:00Z"/>
          <w:rPrChange w:id="3636" w:author="Simon Brandl" w:date="2020-06-01T21:02:00Z">
            <w:rPr>
              <w:del w:id="3637" w:author="Simon Brandl" w:date="2020-05-20T17:47:00Z"/>
            </w:rPr>
          </w:rPrChange>
        </w:rPr>
        <w:pPrChange w:id="3638" w:author="Simon Brandl" w:date="2020-06-01T21:02:00Z">
          <w:pPr>
            <w:pStyle w:val="Bibliography"/>
            <w:spacing w:line="276" w:lineRule="auto"/>
          </w:pPr>
        </w:pPrChange>
      </w:pPr>
      <w:del w:id="3639" w:author="Simon Brandl" w:date="2020-05-20T17:47:00Z">
        <w:r w:rsidRPr="008478E0" w:rsidDel="00E9131D">
          <w:rPr>
            <w:rPrChange w:id="3640" w:author="Simon Brandl" w:date="2020-06-01T21:02:00Z">
              <w:rPr/>
            </w:rPrChange>
          </w:rPr>
          <w:delText>12.</w:delText>
        </w:r>
        <w:r w:rsidRPr="008478E0" w:rsidDel="00E9131D">
          <w:rPr>
            <w:rPrChange w:id="3641" w:author="Simon Brandl" w:date="2020-06-01T21:02:00Z">
              <w:rPr/>
            </w:rPrChange>
          </w:rPr>
          <w:tab/>
          <w:delText xml:space="preserve">Pecl, G. T. </w:delText>
        </w:r>
        <w:r w:rsidRPr="008478E0" w:rsidDel="00E9131D">
          <w:rPr>
            <w:i/>
            <w:iCs/>
            <w:rPrChange w:id="3642" w:author="Simon Brandl" w:date="2020-06-01T21:02:00Z">
              <w:rPr>
                <w:i/>
                <w:iCs/>
              </w:rPr>
            </w:rPrChange>
          </w:rPr>
          <w:delText>et al.</w:delText>
        </w:r>
        <w:r w:rsidRPr="008478E0" w:rsidDel="00E9131D">
          <w:rPr>
            <w:rPrChange w:id="3643" w:author="Simon Brandl" w:date="2020-06-01T21:02:00Z">
              <w:rPr/>
            </w:rPrChange>
          </w:rPr>
          <w:delText xml:space="preserve"> Biodiversity redistribution under climate change: Impacts on ecosystems and human well-being. </w:delText>
        </w:r>
        <w:r w:rsidRPr="008478E0" w:rsidDel="00E9131D">
          <w:rPr>
            <w:i/>
            <w:iCs/>
            <w:rPrChange w:id="3644" w:author="Simon Brandl" w:date="2020-06-01T21:02:00Z">
              <w:rPr>
                <w:i/>
                <w:iCs/>
              </w:rPr>
            </w:rPrChange>
          </w:rPr>
          <w:delText>Science</w:delText>
        </w:r>
        <w:r w:rsidRPr="008478E0" w:rsidDel="00E9131D">
          <w:rPr>
            <w:rPrChange w:id="3645" w:author="Simon Brandl" w:date="2020-06-01T21:02:00Z">
              <w:rPr/>
            </w:rPrChange>
          </w:rPr>
          <w:delText xml:space="preserve"> </w:delText>
        </w:r>
        <w:r w:rsidRPr="008478E0" w:rsidDel="00E9131D">
          <w:rPr>
            <w:b/>
            <w:bCs/>
            <w:rPrChange w:id="3646" w:author="Simon Brandl" w:date="2020-06-01T21:02:00Z">
              <w:rPr>
                <w:b/>
                <w:bCs/>
              </w:rPr>
            </w:rPrChange>
          </w:rPr>
          <w:delText>355</w:delText>
        </w:r>
        <w:r w:rsidRPr="008478E0" w:rsidDel="00E9131D">
          <w:rPr>
            <w:rPrChange w:id="3647" w:author="Simon Brandl" w:date="2020-06-01T21:02:00Z">
              <w:rPr/>
            </w:rPrChange>
          </w:rPr>
          <w:delText>, eaai9214 (2017).</w:delText>
        </w:r>
      </w:del>
    </w:p>
    <w:p w14:paraId="3B1177F8" w14:textId="054F0F3C" w:rsidR="00426D36" w:rsidRPr="008478E0" w:rsidDel="00E9131D" w:rsidRDefault="00426D36" w:rsidP="008478E0">
      <w:pPr>
        <w:pStyle w:val="Bibliography"/>
        <w:rPr>
          <w:del w:id="3648" w:author="Simon Brandl" w:date="2020-05-20T17:47:00Z"/>
          <w:rPrChange w:id="3649" w:author="Simon Brandl" w:date="2020-06-01T21:02:00Z">
            <w:rPr>
              <w:del w:id="3650" w:author="Simon Brandl" w:date="2020-05-20T17:47:00Z"/>
            </w:rPr>
          </w:rPrChange>
        </w:rPr>
        <w:pPrChange w:id="3651" w:author="Simon Brandl" w:date="2020-06-01T21:02:00Z">
          <w:pPr>
            <w:pStyle w:val="Bibliography"/>
            <w:spacing w:line="276" w:lineRule="auto"/>
          </w:pPr>
        </w:pPrChange>
      </w:pPr>
      <w:del w:id="3652" w:author="Simon Brandl" w:date="2020-05-20T17:47:00Z">
        <w:r w:rsidRPr="008478E0" w:rsidDel="00E9131D">
          <w:rPr>
            <w:rPrChange w:id="3653" w:author="Simon Brandl" w:date="2020-06-01T21:02:00Z">
              <w:rPr/>
            </w:rPrChange>
          </w:rPr>
          <w:delText>13.</w:delText>
        </w:r>
        <w:r w:rsidRPr="008478E0" w:rsidDel="00E9131D">
          <w:rPr>
            <w:rPrChange w:id="3654" w:author="Simon Brandl" w:date="2020-06-01T21:02:00Z">
              <w:rPr/>
            </w:rPrChange>
          </w:rPr>
          <w:tab/>
          <w:delText xml:space="preserve">Scheffers, B. R. </w:delText>
        </w:r>
        <w:r w:rsidRPr="008478E0" w:rsidDel="00E9131D">
          <w:rPr>
            <w:i/>
            <w:iCs/>
            <w:rPrChange w:id="3655" w:author="Simon Brandl" w:date="2020-06-01T21:02:00Z">
              <w:rPr>
                <w:i/>
                <w:iCs/>
              </w:rPr>
            </w:rPrChange>
          </w:rPr>
          <w:delText>et al.</w:delText>
        </w:r>
        <w:r w:rsidRPr="008478E0" w:rsidDel="00E9131D">
          <w:rPr>
            <w:rPrChange w:id="3656" w:author="Simon Brandl" w:date="2020-06-01T21:02:00Z">
              <w:rPr/>
            </w:rPrChange>
          </w:rPr>
          <w:delText xml:space="preserve"> The broad footprint of climate change from genes to biomes to people. </w:delText>
        </w:r>
        <w:r w:rsidRPr="008478E0" w:rsidDel="00E9131D">
          <w:rPr>
            <w:i/>
            <w:iCs/>
            <w:rPrChange w:id="3657" w:author="Simon Brandl" w:date="2020-06-01T21:02:00Z">
              <w:rPr>
                <w:i/>
                <w:iCs/>
              </w:rPr>
            </w:rPrChange>
          </w:rPr>
          <w:delText>Science</w:delText>
        </w:r>
        <w:r w:rsidRPr="008478E0" w:rsidDel="00E9131D">
          <w:rPr>
            <w:rPrChange w:id="3658" w:author="Simon Brandl" w:date="2020-06-01T21:02:00Z">
              <w:rPr/>
            </w:rPrChange>
          </w:rPr>
          <w:delText xml:space="preserve"> </w:delText>
        </w:r>
        <w:r w:rsidRPr="008478E0" w:rsidDel="00E9131D">
          <w:rPr>
            <w:b/>
            <w:bCs/>
            <w:rPrChange w:id="3659" w:author="Simon Brandl" w:date="2020-06-01T21:02:00Z">
              <w:rPr>
                <w:b/>
                <w:bCs/>
              </w:rPr>
            </w:rPrChange>
          </w:rPr>
          <w:delText>354</w:delText>
        </w:r>
        <w:r w:rsidRPr="008478E0" w:rsidDel="00E9131D">
          <w:rPr>
            <w:rPrChange w:id="3660" w:author="Simon Brandl" w:date="2020-06-01T21:02:00Z">
              <w:rPr/>
            </w:rPrChange>
          </w:rPr>
          <w:delText>, aaf7671 (2016).</w:delText>
        </w:r>
      </w:del>
    </w:p>
    <w:p w14:paraId="28343425" w14:textId="6869CE13" w:rsidR="00426D36" w:rsidRPr="008478E0" w:rsidDel="00E9131D" w:rsidRDefault="00426D36" w:rsidP="008478E0">
      <w:pPr>
        <w:pStyle w:val="Bibliography"/>
        <w:rPr>
          <w:del w:id="3661" w:author="Simon Brandl" w:date="2020-05-20T17:47:00Z"/>
          <w:rPrChange w:id="3662" w:author="Simon Brandl" w:date="2020-06-01T21:02:00Z">
            <w:rPr>
              <w:del w:id="3663" w:author="Simon Brandl" w:date="2020-05-20T17:47:00Z"/>
            </w:rPr>
          </w:rPrChange>
        </w:rPr>
        <w:pPrChange w:id="3664" w:author="Simon Brandl" w:date="2020-06-01T21:02:00Z">
          <w:pPr>
            <w:pStyle w:val="Bibliography"/>
            <w:spacing w:line="276" w:lineRule="auto"/>
          </w:pPr>
        </w:pPrChange>
      </w:pPr>
      <w:del w:id="3665" w:author="Simon Brandl" w:date="2020-05-20T17:47:00Z">
        <w:r w:rsidRPr="008478E0" w:rsidDel="00E9131D">
          <w:rPr>
            <w:rPrChange w:id="3666" w:author="Simon Brandl" w:date="2020-06-01T21:02:00Z">
              <w:rPr/>
            </w:rPrChange>
          </w:rPr>
          <w:delText>14.</w:delText>
        </w:r>
        <w:r w:rsidRPr="008478E0" w:rsidDel="00E9131D">
          <w:rPr>
            <w:rPrChange w:id="3667" w:author="Simon Brandl" w:date="2020-06-01T21:02:00Z">
              <w:rPr/>
            </w:rPrChange>
          </w:rPr>
          <w:tab/>
          <w:delText xml:space="preserve">García, F. C., Bestion, E., Warfield, R. &amp; Yvon-Durocher, G. Changes in temperature alter the relationship between biodiversity and ecosystem functioning. </w:delText>
        </w:r>
        <w:r w:rsidRPr="008478E0" w:rsidDel="00E9131D">
          <w:rPr>
            <w:i/>
            <w:iCs/>
            <w:rPrChange w:id="3668" w:author="Simon Brandl" w:date="2020-06-01T21:02:00Z">
              <w:rPr>
                <w:i/>
                <w:iCs/>
              </w:rPr>
            </w:rPrChange>
          </w:rPr>
          <w:delText>Proceedings of the National Academy of Sciences</w:delText>
        </w:r>
        <w:r w:rsidRPr="008478E0" w:rsidDel="00E9131D">
          <w:rPr>
            <w:rPrChange w:id="3669" w:author="Simon Brandl" w:date="2020-06-01T21:02:00Z">
              <w:rPr/>
            </w:rPrChange>
          </w:rPr>
          <w:delText xml:space="preserve"> </w:delText>
        </w:r>
        <w:r w:rsidRPr="008478E0" w:rsidDel="00E9131D">
          <w:rPr>
            <w:b/>
            <w:bCs/>
            <w:rPrChange w:id="3670" w:author="Simon Brandl" w:date="2020-06-01T21:02:00Z">
              <w:rPr>
                <w:b/>
                <w:bCs/>
              </w:rPr>
            </w:rPrChange>
          </w:rPr>
          <w:delText>115</w:delText>
        </w:r>
        <w:r w:rsidRPr="008478E0" w:rsidDel="00E9131D">
          <w:rPr>
            <w:rPrChange w:id="3671" w:author="Simon Brandl" w:date="2020-06-01T21:02:00Z">
              <w:rPr/>
            </w:rPrChange>
          </w:rPr>
          <w:delText>, 10989–10994 (2018).</w:delText>
        </w:r>
      </w:del>
    </w:p>
    <w:p w14:paraId="75C14981" w14:textId="7F539757" w:rsidR="00426D36" w:rsidRPr="008478E0" w:rsidDel="00E9131D" w:rsidRDefault="00426D36" w:rsidP="008478E0">
      <w:pPr>
        <w:pStyle w:val="Bibliography"/>
        <w:rPr>
          <w:del w:id="3672" w:author="Simon Brandl" w:date="2020-05-20T17:47:00Z"/>
          <w:rPrChange w:id="3673" w:author="Simon Brandl" w:date="2020-06-01T21:02:00Z">
            <w:rPr>
              <w:del w:id="3674" w:author="Simon Brandl" w:date="2020-05-20T17:47:00Z"/>
            </w:rPr>
          </w:rPrChange>
        </w:rPr>
        <w:pPrChange w:id="3675" w:author="Simon Brandl" w:date="2020-06-01T21:02:00Z">
          <w:pPr>
            <w:pStyle w:val="Bibliography"/>
            <w:spacing w:line="276" w:lineRule="auto"/>
          </w:pPr>
        </w:pPrChange>
      </w:pPr>
      <w:del w:id="3676" w:author="Simon Brandl" w:date="2020-05-20T17:47:00Z">
        <w:r w:rsidRPr="008478E0" w:rsidDel="00E9131D">
          <w:rPr>
            <w:rPrChange w:id="3677" w:author="Simon Brandl" w:date="2020-06-01T21:02:00Z">
              <w:rPr/>
            </w:rPrChange>
          </w:rPr>
          <w:delText>15.</w:delText>
        </w:r>
        <w:r w:rsidRPr="008478E0" w:rsidDel="00E9131D">
          <w:rPr>
            <w:rPrChange w:id="3678" w:author="Simon Brandl" w:date="2020-06-01T21:02:00Z">
              <w:rPr/>
            </w:rPrChange>
          </w:rPr>
          <w:tab/>
          <w:delText xml:space="preserve">Pörtner, H. O. &amp; Farrell, A. P. Physiology and climate change. </w:delText>
        </w:r>
        <w:r w:rsidRPr="008478E0" w:rsidDel="00E9131D">
          <w:rPr>
            <w:i/>
            <w:iCs/>
            <w:rPrChange w:id="3679" w:author="Simon Brandl" w:date="2020-06-01T21:02:00Z">
              <w:rPr>
                <w:i/>
                <w:iCs/>
              </w:rPr>
            </w:rPrChange>
          </w:rPr>
          <w:delText>Science</w:delText>
        </w:r>
        <w:r w:rsidRPr="008478E0" w:rsidDel="00E9131D">
          <w:rPr>
            <w:rPrChange w:id="3680" w:author="Simon Brandl" w:date="2020-06-01T21:02:00Z">
              <w:rPr/>
            </w:rPrChange>
          </w:rPr>
          <w:delText xml:space="preserve"> </w:delText>
        </w:r>
        <w:r w:rsidRPr="008478E0" w:rsidDel="00E9131D">
          <w:rPr>
            <w:b/>
            <w:bCs/>
            <w:rPrChange w:id="3681" w:author="Simon Brandl" w:date="2020-06-01T21:02:00Z">
              <w:rPr>
                <w:b/>
                <w:bCs/>
              </w:rPr>
            </w:rPrChange>
          </w:rPr>
          <w:delText>322</w:delText>
        </w:r>
        <w:r w:rsidRPr="008478E0" w:rsidDel="00E9131D">
          <w:rPr>
            <w:rPrChange w:id="3682" w:author="Simon Brandl" w:date="2020-06-01T21:02:00Z">
              <w:rPr/>
            </w:rPrChange>
          </w:rPr>
          <w:delText>, 690–692 (2008).</w:delText>
        </w:r>
      </w:del>
    </w:p>
    <w:p w14:paraId="132DC071" w14:textId="1C17989F" w:rsidR="00426D36" w:rsidRPr="008478E0" w:rsidDel="00E9131D" w:rsidRDefault="00426D36" w:rsidP="008478E0">
      <w:pPr>
        <w:pStyle w:val="Bibliography"/>
        <w:rPr>
          <w:del w:id="3683" w:author="Simon Brandl" w:date="2020-05-20T17:47:00Z"/>
          <w:rPrChange w:id="3684" w:author="Simon Brandl" w:date="2020-06-01T21:02:00Z">
            <w:rPr>
              <w:del w:id="3685" w:author="Simon Brandl" w:date="2020-05-20T17:47:00Z"/>
            </w:rPr>
          </w:rPrChange>
        </w:rPr>
        <w:pPrChange w:id="3686" w:author="Simon Brandl" w:date="2020-06-01T21:02:00Z">
          <w:pPr>
            <w:pStyle w:val="Bibliography"/>
            <w:spacing w:line="276" w:lineRule="auto"/>
          </w:pPr>
        </w:pPrChange>
      </w:pPr>
      <w:del w:id="3687" w:author="Simon Brandl" w:date="2020-05-20T17:47:00Z">
        <w:r w:rsidRPr="008478E0" w:rsidDel="00E9131D">
          <w:rPr>
            <w:rPrChange w:id="3688" w:author="Simon Brandl" w:date="2020-06-01T21:02:00Z">
              <w:rPr/>
            </w:rPrChange>
          </w:rPr>
          <w:delText>16.</w:delText>
        </w:r>
        <w:r w:rsidRPr="008478E0" w:rsidDel="00E9131D">
          <w:rPr>
            <w:rPrChange w:id="3689" w:author="Simon Brandl" w:date="2020-06-01T21:02:00Z">
              <w:rPr/>
            </w:rPrChange>
          </w:rPr>
          <w:tab/>
          <w:delText xml:space="preserve">Deutsch, C., Ferrel, A., Seibel, B., Pörtner, H.-O. &amp; Huey, R. B. Climate change tightens a metabolic constraint on marine habitats. </w:delText>
        </w:r>
        <w:r w:rsidRPr="008478E0" w:rsidDel="00E9131D">
          <w:rPr>
            <w:i/>
            <w:iCs/>
            <w:rPrChange w:id="3690" w:author="Simon Brandl" w:date="2020-06-01T21:02:00Z">
              <w:rPr>
                <w:i/>
                <w:iCs/>
              </w:rPr>
            </w:rPrChange>
          </w:rPr>
          <w:delText>Science</w:delText>
        </w:r>
        <w:r w:rsidRPr="008478E0" w:rsidDel="00E9131D">
          <w:rPr>
            <w:rPrChange w:id="3691" w:author="Simon Brandl" w:date="2020-06-01T21:02:00Z">
              <w:rPr/>
            </w:rPrChange>
          </w:rPr>
          <w:delText xml:space="preserve"> </w:delText>
        </w:r>
        <w:r w:rsidRPr="008478E0" w:rsidDel="00E9131D">
          <w:rPr>
            <w:b/>
            <w:bCs/>
            <w:rPrChange w:id="3692" w:author="Simon Brandl" w:date="2020-06-01T21:02:00Z">
              <w:rPr>
                <w:b/>
                <w:bCs/>
              </w:rPr>
            </w:rPrChange>
          </w:rPr>
          <w:delText>348</w:delText>
        </w:r>
        <w:r w:rsidRPr="008478E0" w:rsidDel="00E9131D">
          <w:rPr>
            <w:rPrChange w:id="3693" w:author="Simon Brandl" w:date="2020-06-01T21:02:00Z">
              <w:rPr/>
            </w:rPrChange>
          </w:rPr>
          <w:delText>, 1132–1135 (2015).</w:delText>
        </w:r>
      </w:del>
    </w:p>
    <w:p w14:paraId="5D3C7C27" w14:textId="556A1D5A" w:rsidR="00426D36" w:rsidRPr="008478E0" w:rsidDel="00E9131D" w:rsidRDefault="00426D36" w:rsidP="008478E0">
      <w:pPr>
        <w:pStyle w:val="Bibliography"/>
        <w:rPr>
          <w:del w:id="3694" w:author="Simon Brandl" w:date="2020-05-20T17:47:00Z"/>
          <w:rPrChange w:id="3695" w:author="Simon Brandl" w:date="2020-06-01T21:02:00Z">
            <w:rPr>
              <w:del w:id="3696" w:author="Simon Brandl" w:date="2020-05-20T17:47:00Z"/>
            </w:rPr>
          </w:rPrChange>
        </w:rPr>
        <w:pPrChange w:id="3697" w:author="Simon Brandl" w:date="2020-06-01T21:02:00Z">
          <w:pPr>
            <w:pStyle w:val="Bibliography"/>
            <w:spacing w:line="276" w:lineRule="auto"/>
          </w:pPr>
        </w:pPrChange>
      </w:pPr>
      <w:del w:id="3698" w:author="Simon Brandl" w:date="2020-05-20T17:47:00Z">
        <w:r w:rsidRPr="008478E0" w:rsidDel="00E9131D">
          <w:rPr>
            <w:rPrChange w:id="3699" w:author="Simon Brandl" w:date="2020-06-01T21:02:00Z">
              <w:rPr/>
            </w:rPrChange>
          </w:rPr>
          <w:delText>17.</w:delText>
        </w:r>
        <w:r w:rsidRPr="008478E0" w:rsidDel="00E9131D">
          <w:rPr>
            <w:rPrChange w:id="3700" w:author="Simon Brandl" w:date="2020-06-01T21:02:00Z">
              <w:rPr/>
            </w:rPrChange>
          </w:rPr>
          <w:tab/>
          <w:delText xml:space="preserve">Bozinovic, F. &amp; Pörtner, H. Physiological ecology meets climate change. </w:delText>
        </w:r>
        <w:r w:rsidRPr="008478E0" w:rsidDel="00E9131D">
          <w:rPr>
            <w:i/>
            <w:iCs/>
            <w:rPrChange w:id="3701" w:author="Simon Brandl" w:date="2020-06-01T21:02:00Z">
              <w:rPr>
                <w:i/>
                <w:iCs/>
              </w:rPr>
            </w:rPrChange>
          </w:rPr>
          <w:delText>Ecology and evolution</w:delText>
        </w:r>
        <w:r w:rsidRPr="008478E0" w:rsidDel="00E9131D">
          <w:rPr>
            <w:rPrChange w:id="3702" w:author="Simon Brandl" w:date="2020-06-01T21:02:00Z">
              <w:rPr/>
            </w:rPrChange>
          </w:rPr>
          <w:delText xml:space="preserve"> </w:delText>
        </w:r>
        <w:r w:rsidRPr="008478E0" w:rsidDel="00E9131D">
          <w:rPr>
            <w:b/>
            <w:bCs/>
            <w:rPrChange w:id="3703" w:author="Simon Brandl" w:date="2020-06-01T21:02:00Z">
              <w:rPr>
                <w:b/>
                <w:bCs/>
              </w:rPr>
            </w:rPrChange>
          </w:rPr>
          <w:delText>5</w:delText>
        </w:r>
        <w:r w:rsidRPr="008478E0" w:rsidDel="00E9131D">
          <w:rPr>
            <w:rPrChange w:id="3704" w:author="Simon Brandl" w:date="2020-06-01T21:02:00Z">
              <w:rPr/>
            </w:rPrChange>
          </w:rPr>
          <w:delText>, 1025–1030 (2015).</w:delText>
        </w:r>
      </w:del>
    </w:p>
    <w:p w14:paraId="7473BA7C" w14:textId="3F391056" w:rsidR="00426D36" w:rsidRPr="008478E0" w:rsidDel="00E9131D" w:rsidRDefault="00426D36" w:rsidP="008478E0">
      <w:pPr>
        <w:pStyle w:val="Bibliography"/>
        <w:rPr>
          <w:del w:id="3705" w:author="Simon Brandl" w:date="2020-05-20T17:47:00Z"/>
          <w:rPrChange w:id="3706" w:author="Simon Brandl" w:date="2020-06-01T21:02:00Z">
            <w:rPr>
              <w:del w:id="3707" w:author="Simon Brandl" w:date="2020-05-20T17:47:00Z"/>
            </w:rPr>
          </w:rPrChange>
        </w:rPr>
        <w:pPrChange w:id="3708" w:author="Simon Brandl" w:date="2020-06-01T21:02:00Z">
          <w:pPr>
            <w:pStyle w:val="Bibliography"/>
            <w:spacing w:line="276" w:lineRule="auto"/>
          </w:pPr>
        </w:pPrChange>
      </w:pPr>
      <w:del w:id="3709" w:author="Simon Brandl" w:date="2020-05-20T17:47:00Z">
        <w:r w:rsidRPr="008478E0" w:rsidDel="00E9131D">
          <w:rPr>
            <w:rPrChange w:id="3710" w:author="Simon Brandl" w:date="2020-06-01T21:02:00Z">
              <w:rPr/>
            </w:rPrChange>
          </w:rPr>
          <w:delText>18.</w:delText>
        </w:r>
        <w:r w:rsidRPr="008478E0" w:rsidDel="00E9131D">
          <w:rPr>
            <w:rPrChange w:id="3711" w:author="Simon Brandl" w:date="2020-06-01T21:02:00Z">
              <w:rPr/>
            </w:rPrChange>
          </w:rPr>
          <w:tab/>
          <w:delText xml:space="preserve">Barneche, D. R., Jahn, M. &amp; Seebacher, F. Warming increases the cost of growth in a model vertebrate. </w:delText>
        </w:r>
        <w:r w:rsidRPr="008478E0" w:rsidDel="00E9131D">
          <w:rPr>
            <w:i/>
            <w:iCs/>
            <w:rPrChange w:id="3712" w:author="Simon Brandl" w:date="2020-06-01T21:02:00Z">
              <w:rPr>
                <w:i/>
                <w:iCs/>
              </w:rPr>
            </w:rPrChange>
          </w:rPr>
          <w:delText>Functional Ecology</w:delText>
        </w:r>
        <w:r w:rsidRPr="008478E0" w:rsidDel="00E9131D">
          <w:rPr>
            <w:rPrChange w:id="3713" w:author="Simon Brandl" w:date="2020-06-01T21:02:00Z">
              <w:rPr/>
            </w:rPrChange>
          </w:rPr>
          <w:delText>.</w:delText>
        </w:r>
      </w:del>
    </w:p>
    <w:p w14:paraId="16C60A7B" w14:textId="5C781A9A" w:rsidR="00426D36" w:rsidRPr="008478E0" w:rsidDel="00E9131D" w:rsidRDefault="00426D36" w:rsidP="008478E0">
      <w:pPr>
        <w:pStyle w:val="Bibliography"/>
        <w:rPr>
          <w:del w:id="3714" w:author="Simon Brandl" w:date="2020-05-20T17:47:00Z"/>
          <w:rPrChange w:id="3715" w:author="Simon Brandl" w:date="2020-06-01T21:02:00Z">
            <w:rPr>
              <w:del w:id="3716" w:author="Simon Brandl" w:date="2020-05-20T17:47:00Z"/>
            </w:rPr>
          </w:rPrChange>
        </w:rPr>
        <w:pPrChange w:id="3717" w:author="Simon Brandl" w:date="2020-06-01T21:02:00Z">
          <w:pPr>
            <w:pStyle w:val="Bibliography"/>
            <w:spacing w:line="276" w:lineRule="auto"/>
          </w:pPr>
        </w:pPrChange>
      </w:pPr>
      <w:del w:id="3718" w:author="Simon Brandl" w:date="2020-05-20T17:47:00Z">
        <w:r w:rsidRPr="008478E0" w:rsidDel="00E9131D">
          <w:rPr>
            <w:rPrChange w:id="3719" w:author="Simon Brandl" w:date="2020-06-01T21:02:00Z">
              <w:rPr/>
            </w:rPrChange>
          </w:rPr>
          <w:delText>19.</w:delText>
        </w:r>
        <w:r w:rsidRPr="008478E0" w:rsidDel="00E9131D">
          <w:rPr>
            <w:rPrChange w:id="3720" w:author="Simon Brandl" w:date="2020-06-01T21:02:00Z">
              <w:rPr/>
            </w:rPrChange>
          </w:rPr>
          <w:tab/>
          <w:delText xml:space="preserve">Brown, J. H., Hall, C. A. &amp; Sibly, R. M. Equal fitness paradigm explained by a trade-off between generation time and energy production rate. </w:delText>
        </w:r>
        <w:r w:rsidRPr="008478E0" w:rsidDel="00E9131D">
          <w:rPr>
            <w:i/>
            <w:iCs/>
            <w:rPrChange w:id="3721" w:author="Simon Brandl" w:date="2020-06-01T21:02:00Z">
              <w:rPr>
                <w:i/>
                <w:iCs/>
              </w:rPr>
            </w:rPrChange>
          </w:rPr>
          <w:delText>Nature ecology &amp; evolution</w:delText>
        </w:r>
        <w:r w:rsidRPr="008478E0" w:rsidDel="00E9131D">
          <w:rPr>
            <w:rPrChange w:id="3722" w:author="Simon Brandl" w:date="2020-06-01T21:02:00Z">
              <w:rPr/>
            </w:rPrChange>
          </w:rPr>
          <w:delText xml:space="preserve"> </w:delText>
        </w:r>
        <w:r w:rsidRPr="008478E0" w:rsidDel="00E9131D">
          <w:rPr>
            <w:b/>
            <w:bCs/>
            <w:rPrChange w:id="3723" w:author="Simon Brandl" w:date="2020-06-01T21:02:00Z">
              <w:rPr>
                <w:b/>
                <w:bCs/>
              </w:rPr>
            </w:rPrChange>
          </w:rPr>
          <w:delText>2</w:delText>
        </w:r>
        <w:r w:rsidRPr="008478E0" w:rsidDel="00E9131D">
          <w:rPr>
            <w:rPrChange w:id="3724" w:author="Simon Brandl" w:date="2020-06-01T21:02:00Z">
              <w:rPr/>
            </w:rPrChange>
          </w:rPr>
          <w:delText>, 262 (2018).</w:delText>
        </w:r>
      </w:del>
    </w:p>
    <w:p w14:paraId="468CC5A8" w14:textId="7F3980F7" w:rsidR="00426D36" w:rsidRPr="008478E0" w:rsidDel="00E9131D" w:rsidRDefault="00426D36" w:rsidP="008478E0">
      <w:pPr>
        <w:pStyle w:val="Bibliography"/>
        <w:rPr>
          <w:del w:id="3725" w:author="Simon Brandl" w:date="2020-05-20T17:47:00Z"/>
          <w:rPrChange w:id="3726" w:author="Simon Brandl" w:date="2020-06-01T21:02:00Z">
            <w:rPr>
              <w:del w:id="3727" w:author="Simon Brandl" w:date="2020-05-20T17:47:00Z"/>
            </w:rPr>
          </w:rPrChange>
        </w:rPr>
        <w:pPrChange w:id="3728" w:author="Simon Brandl" w:date="2020-06-01T21:02:00Z">
          <w:pPr>
            <w:pStyle w:val="Bibliography"/>
            <w:spacing w:line="276" w:lineRule="auto"/>
          </w:pPr>
        </w:pPrChange>
      </w:pPr>
      <w:del w:id="3729" w:author="Simon Brandl" w:date="2020-05-20T17:47:00Z">
        <w:r w:rsidRPr="008478E0" w:rsidDel="00E9131D">
          <w:rPr>
            <w:rPrChange w:id="3730" w:author="Simon Brandl" w:date="2020-06-01T21:02:00Z">
              <w:rPr/>
            </w:rPrChange>
          </w:rPr>
          <w:delText>20.</w:delText>
        </w:r>
        <w:r w:rsidRPr="008478E0" w:rsidDel="00E9131D">
          <w:rPr>
            <w:rPrChange w:id="3731" w:author="Simon Brandl" w:date="2020-06-01T21:02:00Z">
              <w:rPr/>
            </w:rPrChange>
          </w:rPr>
          <w:tab/>
          <w:delText xml:space="preserve">Toseland, A. </w:delText>
        </w:r>
        <w:r w:rsidRPr="008478E0" w:rsidDel="00E9131D">
          <w:rPr>
            <w:i/>
            <w:iCs/>
            <w:rPrChange w:id="3732" w:author="Simon Brandl" w:date="2020-06-01T21:02:00Z">
              <w:rPr>
                <w:i/>
                <w:iCs/>
              </w:rPr>
            </w:rPrChange>
          </w:rPr>
          <w:delText>et al.</w:delText>
        </w:r>
        <w:r w:rsidRPr="008478E0" w:rsidDel="00E9131D">
          <w:rPr>
            <w:rPrChange w:id="3733" w:author="Simon Brandl" w:date="2020-06-01T21:02:00Z">
              <w:rPr/>
            </w:rPrChange>
          </w:rPr>
          <w:delText xml:space="preserve"> The impact of temperature on marine phytoplankton resource allocation and metabolism. </w:delText>
        </w:r>
        <w:r w:rsidRPr="008478E0" w:rsidDel="00E9131D">
          <w:rPr>
            <w:i/>
            <w:iCs/>
            <w:rPrChange w:id="3734" w:author="Simon Brandl" w:date="2020-06-01T21:02:00Z">
              <w:rPr>
                <w:i/>
                <w:iCs/>
              </w:rPr>
            </w:rPrChange>
          </w:rPr>
          <w:delText>Nature Climate Change</w:delText>
        </w:r>
        <w:r w:rsidRPr="008478E0" w:rsidDel="00E9131D">
          <w:rPr>
            <w:rPrChange w:id="3735" w:author="Simon Brandl" w:date="2020-06-01T21:02:00Z">
              <w:rPr/>
            </w:rPrChange>
          </w:rPr>
          <w:delText xml:space="preserve"> </w:delText>
        </w:r>
        <w:r w:rsidRPr="008478E0" w:rsidDel="00E9131D">
          <w:rPr>
            <w:b/>
            <w:bCs/>
            <w:rPrChange w:id="3736" w:author="Simon Brandl" w:date="2020-06-01T21:02:00Z">
              <w:rPr>
                <w:b/>
                <w:bCs/>
              </w:rPr>
            </w:rPrChange>
          </w:rPr>
          <w:delText>3</w:delText>
        </w:r>
        <w:r w:rsidRPr="008478E0" w:rsidDel="00E9131D">
          <w:rPr>
            <w:rPrChange w:id="3737" w:author="Simon Brandl" w:date="2020-06-01T21:02:00Z">
              <w:rPr/>
            </w:rPrChange>
          </w:rPr>
          <w:delText>, 979 (2013).</w:delText>
        </w:r>
      </w:del>
    </w:p>
    <w:p w14:paraId="2187A7FB" w14:textId="59A0E2EA" w:rsidR="00426D36" w:rsidRPr="008478E0" w:rsidDel="00E9131D" w:rsidRDefault="00426D36" w:rsidP="008478E0">
      <w:pPr>
        <w:pStyle w:val="Bibliography"/>
        <w:rPr>
          <w:del w:id="3738" w:author="Simon Brandl" w:date="2020-05-20T17:47:00Z"/>
          <w:rPrChange w:id="3739" w:author="Simon Brandl" w:date="2020-06-01T21:02:00Z">
            <w:rPr>
              <w:del w:id="3740" w:author="Simon Brandl" w:date="2020-05-20T17:47:00Z"/>
            </w:rPr>
          </w:rPrChange>
        </w:rPr>
        <w:pPrChange w:id="3741" w:author="Simon Brandl" w:date="2020-06-01T21:02:00Z">
          <w:pPr>
            <w:pStyle w:val="Bibliography"/>
            <w:spacing w:line="276" w:lineRule="auto"/>
          </w:pPr>
        </w:pPrChange>
      </w:pPr>
      <w:del w:id="3742" w:author="Simon Brandl" w:date="2020-05-20T17:47:00Z">
        <w:r w:rsidRPr="008478E0" w:rsidDel="00E9131D">
          <w:rPr>
            <w:rPrChange w:id="3743" w:author="Simon Brandl" w:date="2020-06-01T21:02:00Z">
              <w:rPr/>
            </w:rPrChange>
          </w:rPr>
          <w:delText>21.</w:delText>
        </w:r>
        <w:r w:rsidRPr="008478E0" w:rsidDel="00E9131D">
          <w:rPr>
            <w:rPrChange w:id="3744" w:author="Simon Brandl" w:date="2020-06-01T21:02:00Z">
              <w:rPr/>
            </w:rPrChange>
          </w:rPr>
          <w:tab/>
          <w:delText>Barneche, D. R. &amp; Allen, A. P. The energetics of fish growth and how it constrains food</w:delText>
        </w:r>
        <w:r w:rsidRPr="008478E0" w:rsidDel="00E9131D">
          <w:rPr>
            <w:rFonts w:ascii="Cambria Math" w:hAnsi="Cambria Math" w:cs="Cambria Math"/>
            <w:rPrChange w:id="3745" w:author="Simon Brandl" w:date="2020-06-01T21:02:00Z">
              <w:rPr>
                <w:rFonts w:ascii="Cambria Math" w:hAnsi="Cambria Math" w:cs="Cambria Math"/>
              </w:rPr>
            </w:rPrChange>
          </w:rPr>
          <w:delText>‐</w:delText>
        </w:r>
        <w:r w:rsidRPr="008478E0" w:rsidDel="00E9131D">
          <w:rPr>
            <w:rPrChange w:id="3746" w:author="Simon Brandl" w:date="2020-06-01T21:02:00Z">
              <w:rPr/>
            </w:rPrChange>
          </w:rPr>
          <w:delText xml:space="preserve">web trophic structure. </w:delText>
        </w:r>
        <w:r w:rsidRPr="008478E0" w:rsidDel="00E9131D">
          <w:rPr>
            <w:i/>
            <w:iCs/>
            <w:rPrChange w:id="3747" w:author="Simon Brandl" w:date="2020-06-01T21:02:00Z">
              <w:rPr>
                <w:i/>
                <w:iCs/>
              </w:rPr>
            </w:rPrChange>
          </w:rPr>
          <w:delText>Ecology letters</w:delText>
        </w:r>
        <w:r w:rsidRPr="008478E0" w:rsidDel="00E9131D">
          <w:rPr>
            <w:rPrChange w:id="3748" w:author="Simon Brandl" w:date="2020-06-01T21:02:00Z">
              <w:rPr/>
            </w:rPrChange>
          </w:rPr>
          <w:delText xml:space="preserve"> </w:delText>
        </w:r>
        <w:r w:rsidRPr="008478E0" w:rsidDel="00E9131D">
          <w:rPr>
            <w:b/>
            <w:bCs/>
            <w:rPrChange w:id="3749" w:author="Simon Brandl" w:date="2020-06-01T21:02:00Z">
              <w:rPr>
                <w:b/>
                <w:bCs/>
              </w:rPr>
            </w:rPrChange>
          </w:rPr>
          <w:delText>21</w:delText>
        </w:r>
        <w:r w:rsidRPr="008478E0" w:rsidDel="00E9131D">
          <w:rPr>
            <w:rPrChange w:id="3750" w:author="Simon Brandl" w:date="2020-06-01T21:02:00Z">
              <w:rPr/>
            </w:rPrChange>
          </w:rPr>
          <w:delText>, 836–844 (2018).</w:delText>
        </w:r>
      </w:del>
    </w:p>
    <w:p w14:paraId="6C441BE0" w14:textId="6326F409" w:rsidR="00426D36" w:rsidRPr="008478E0" w:rsidDel="00E9131D" w:rsidRDefault="00426D36" w:rsidP="008478E0">
      <w:pPr>
        <w:pStyle w:val="Bibliography"/>
        <w:rPr>
          <w:del w:id="3751" w:author="Simon Brandl" w:date="2020-05-20T17:47:00Z"/>
          <w:rPrChange w:id="3752" w:author="Simon Brandl" w:date="2020-06-01T21:02:00Z">
            <w:rPr>
              <w:del w:id="3753" w:author="Simon Brandl" w:date="2020-05-20T17:47:00Z"/>
            </w:rPr>
          </w:rPrChange>
        </w:rPr>
        <w:pPrChange w:id="3754" w:author="Simon Brandl" w:date="2020-06-01T21:02:00Z">
          <w:pPr>
            <w:pStyle w:val="Bibliography"/>
            <w:spacing w:line="276" w:lineRule="auto"/>
          </w:pPr>
        </w:pPrChange>
      </w:pPr>
      <w:del w:id="3755" w:author="Simon Brandl" w:date="2020-05-20T17:47:00Z">
        <w:r w:rsidRPr="008478E0" w:rsidDel="00E9131D">
          <w:rPr>
            <w:rPrChange w:id="3756" w:author="Simon Brandl" w:date="2020-06-01T21:02:00Z">
              <w:rPr/>
            </w:rPrChange>
          </w:rPr>
          <w:delText>22.</w:delText>
        </w:r>
        <w:r w:rsidRPr="008478E0" w:rsidDel="00E9131D">
          <w:rPr>
            <w:rPrChange w:id="3757" w:author="Simon Brandl" w:date="2020-06-01T21:02:00Z">
              <w:rPr/>
            </w:rPrChange>
          </w:rPr>
          <w:tab/>
          <w:delText xml:space="preserve">Gardner, J. L., Peters, A., Kearney, M. R., Joseph, L. &amp; Heinsohn, R. Declining body size: a third universal response to warming? </w:delText>
        </w:r>
        <w:r w:rsidRPr="008478E0" w:rsidDel="00E9131D">
          <w:rPr>
            <w:i/>
            <w:iCs/>
            <w:rPrChange w:id="3758" w:author="Simon Brandl" w:date="2020-06-01T21:02:00Z">
              <w:rPr>
                <w:i/>
                <w:iCs/>
              </w:rPr>
            </w:rPrChange>
          </w:rPr>
          <w:delText>Trends in ecology &amp; evolution</w:delText>
        </w:r>
        <w:r w:rsidRPr="008478E0" w:rsidDel="00E9131D">
          <w:rPr>
            <w:rPrChange w:id="3759" w:author="Simon Brandl" w:date="2020-06-01T21:02:00Z">
              <w:rPr/>
            </w:rPrChange>
          </w:rPr>
          <w:delText xml:space="preserve"> </w:delText>
        </w:r>
        <w:r w:rsidRPr="008478E0" w:rsidDel="00E9131D">
          <w:rPr>
            <w:b/>
            <w:bCs/>
            <w:rPrChange w:id="3760" w:author="Simon Brandl" w:date="2020-06-01T21:02:00Z">
              <w:rPr>
                <w:b/>
                <w:bCs/>
              </w:rPr>
            </w:rPrChange>
          </w:rPr>
          <w:delText>26</w:delText>
        </w:r>
        <w:r w:rsidRPr="008478E0" w:rsidDel="00E9131D">
          <w:rPr>
            <w:rPrChange w:id="3761" w:author="Simon Brandl" w:date="2020-06-01T21:02:00Z">
              <w:rPr/>
            </w:rPrChange>
          </w:rPr>
          <w:delText>, 285–291 (2011).</w:delText>
        </w:r>
      </w:del>
    </w:p>
    <w:p w14:paraId="0BEE5C76" w14:textId="6313A9FB" w:rsidR="00426D36" w:rsidRPr="008478E0" w:rsidDel="00E9131D" w:rsidRDefault="00426D36" w:rsidP="008478E0">
      <w:pPr>
        <w:pStyle w:val="Bibliography"/>
        <w:rPr>
          <w:del w:id="3762" w:author="Simon Brandl" w:date="2020-05-20T17:47:00Z"/>
          <w:rPrChange w:id="3763" w:author="Simon Brandl" w:date="2020-06-01T21:02:00Z">
            <w:rPr>
              <w:del w:id="3764" w:author="Simon Brandl" w:date="2020-05-20T17:47:00Z"/>
            </w:rPr>
          </w:rPrChange>
        </w:rPr>
        <w:pPrChange w:id="3765" w:author="Simon Brandl" w:date="2020-06-01T21:02:00Z">
          <w:pPr>
            <w:pStyle w:val="Bibliography"/>
            <w:spacing w:line="276" w:lineRule="auto"/>
          </w:pPr>
        </w:pPrChange>
      </w:pPr>
      <w:del w:id="3766" w:author="Simon Brandl" w:date="2020-05-20T17:47:00Z">
        <w:r w:rsidRPr="008478E0" w:rsidDel="00E9131D">
          <w:rPr>
            <w:rPrChange w:id="3767" w:author="Simon Brandl" w:date="2020-06-01T21:02:00Z">
              <w:rPr/>
            </w:rPrChange>
          </w:rPr>
          <w:delText>23.</w:delText>
        </w:r>
        <w:r w:rsidRPr="008478E0" w:rsidDel="00E9131D">
          <w:rPr>
            <w:rPrChange w:id="3768" w:author="Simon Brandl" w:date="2020-06-01T21:02:00Z">
              <w:rPr/>
            </w:rPrChange>
          </w:rPr>
          <w:tab/>
          <w:delText xml:space="preserve">Chesson, P. Mechanisms of maintenance of species diversity. </w:delText>
        </w:r>
        <w:r w:rsidRPr="008478E0" w:rsidDel="00E9131D">
          <w:rPr>
            <w:i/>
            <w:iCs/>
            <w:rPrChange w:id="3769" w:author="Simon Brandl" w:date="2020-06-01T21:02:00Z">
              <w:rPr>
                <w:i/>
                <w:iCs/>
              </w:rPr>
            </w:rPrChange>
          </w:rPr>
          <w:delText>Annual review of Ecology and Systematics</w:delText>
        </w:r>
        <w:r w:rsidRPr="008478E0" w:rsidDel="00E9131D">
          <w:rPr>
            <w:rPrChange w:id="3770" w:author="Simon Brandl" w:date="2020-06-01T21:02:00Z">
              <w:rPr/>
            </w:rPrChange>
          </w:rPr>
          <w:delText xml:space="preserve"> </w:delText>
        </w:r>
        <w:r w:rsidRPr="008478E0" w:rsidDel="00E9131D">
          <w:rPr>
            <w:b/>
            <w:bCs/>
            <w:rPrChange w:id="3771" w:author="Simon Brandl" w:date="2020-06-01T21:02:00Z">
              <w:rPr>
                <w:b/>
                <w:bCs/>
              </w:rPr>
            </w:rPrChange>
          </w:rPr>
          <w:delText>31</w:delText>
        </w:r>
        <w:r w:rsidRPr="008478E0" w:rsidDel="00E9131D">
          <w:rPr>
            <w:rPrChange w:id="3772" w:author="Simon Brandl" w:date="2020-06-01T21:02:00Z">
              <w:rPr/>
            </w:rPrChange>
          </w:rPr>
          <w:delText>, 343–366 (2000).</w:delText>
        </w:r>
      </w:del>
    </w:p>
    <w:p w14:paraId="525DC68D" w14:textId="762FEC10" w:rsidR="00426D36" w:rsidRPr="008478E0" w:rsidDel="00E9131D" w:rsidRDefault="00426D36" w:rsidP="008478E0">
      <w:pPr>
        <w:pStyle w:val="Bibliography"/>
        <w:rPr>
          <w:del w:id="3773" w:author="Simon Brandl" w:date="2020-05-20T17:47:00Z"/>
          <w:rPrChange w:id="3774" w:author="Simon Brandl" w:date="2020-06-01T21:02:00Z">
            <w:rPr>
              <w:del w:id="3775" w:author="Simon Brandl" w:date="2020-05-20T17:47:00Z"/>
            </w:rPr>
          </w:rPrChange>
        </w:rPr>
        <w:pPrChange w:id="3776" w:author="Simon Brandl" w:date="2020-06-01T21:02:00Z">
          <w:pPr>
            <w:pStyle w:val="Bibliography"/>
            <w:spacing w:line="276" w:lineRule="auto"/>
          </w:pPr>
        </w:pPrChange>
      </w:pPr>
      <w:del w:id="3777" w:author="Simon Brandl" w:date="2020-05-20T17:47:00Z">
        <w:r w:rsidRPr="008478E0" w:rsidDel="00E9131D">
          <w:rPr>
            <w:rPrChange w:id="3778" w:author="Simon Brandl" w:date="2020-06-01T21:02:00Z">
              <w:rPr/>
            </w:rPrChange>
          </w:rPr>
          <w:delText>24.</w:delText>
        </w:r>
        <w:r w:rsidRPr="008478E0" w:rsidDel="00E9131D">
          <w:rPr>
            <w:rPrChange w:id="3779" w:author="Simon Brandl" w:date="2020-06-01T21:02:00Z">
              <w:rPr/>
            </w:rPrChange>
          </w:rPr>
          <w:tab/>
          <w:delText xml:space="preserve">Barnes, A. D. </w:delText>
        </w:r>
        <w:r w:rsidRPr="008478E0" w:rsidDel="00E9131D">
          <w:rPr>
            <w:i/>
            <w:iCs/>
            <w:rPrChange w:id="3780" w:author="Simon Brandl" w:date="2020-06-01T21:02:00Z">
              <w:rPr>
                <w:i/>
                <w:iCs/>
              </w:rPr>
            </w:rPrChange>
          </w:rPr>
          <w:delText>et al.</w:delText>
        </w:r>
        <w:r w:rsidRPr="008478E0" w:rsidDel="00E9131D">
          <w:rPr>
            <w:rPrChange w:id="3781" w:author="Simon Brandl" w:date="2020-06-01T21:02:00Z">
              <w:rPr/>
            </w:rPrChange>
          </w:rPr>
          <w:delText xml:space="preserve"> Energy flux: the link between multitrophic biodiversity and ecosystem functioning. </w:delText>
        </w:r>
        <w:r w:rsidRPr="008478E0" w:rsidDel="00E9131D">
          <w:rPr>
            <w:i/>
            <w:iCs/>
            <w:rPrChange w:id="3782" w:author="Simon Brandl" w:date="2020-06-01T21:02:00Z">
              <w:rPr>
                <w:i/>
                <w:iCs/>
              </w:rPr>
            </w:rPrChange>
          </w:rPr>
          <w:delText>Trends in ecology &amp; evolution</w:delText>
        </w:r>
        <w:r w:rsidRPr="008478E0" w:rsidDel="00E9131D">
          <w:rPr>
            <w:rPrChange w:id="3783" w:author="Simon Brandl" w:date="2020-06-01T21:02:00Z">
              <w:rPr/>
            </w:rPrChange>
          </w:rPr>
          <w:delText xml:space="preserve"> </w:delText>
        </w:r>
        <w:r w:rsidRPr="008478E0" w:rsidDel="00E9131D">
          <w:rPr>
            <w:b/>
            <w:bCs/>
            <w:rPrChange w:id="3784" w:author="Simon Brandl" w:date="2020-06-01T21:02:00Z">
              <w:rPr>
                <w:b/>
                <w:bCs/>
              </w:rPr>
            </w:rPrChange>
          </w:rPr>
          <w:delText>33</w:delText>
        </w:r>
        <w:r w:rsidRPr="008478E0" w:rsidDel="00E9131D">
          <w:rPr>
            <w:rPrChange w:id="3785" w:author="Simon Brandl" w:date="2020-06-01T21:02:00Z">
              <w:rPr/>
            </w:rPrChange>
          </w:rPr>
          <w:delText>, 186–197 (2018).</w:delText>
        </w:r>
      </w:del>
    </w:p>
    <w:p w14:paraId="7296E516" w14:textId="5B3C60F0" w:rsidR="00426D36" w:rsidRPr="008478E0" w:rsidDel="00E9131D" w:rsidRDefault="00426D36" w:rsidP="008478E0">
      <w:pPr>
        <w:pStyle w:val="Bibliography"/>
        <w:rPr>
          <w:del w:id="3786" w:author="Simon Brandl" w:date="2020-05-20T17:47:00Z"/>
          <w:rPrChange w:id="3787" w:author="Simon Brandl" w:date="2020-06-01T21:02:00Z">
            <w:rPr>
              <w:del w:id="3788" w:author="Simon Brandl" w:date="2020-05-20T17:47:00Z"/>
            </w:rPr>
          </w:rPrChange>
        </w:rPr>
        <w:pPrChange w:id="3789" w:author="Simon Brandl" w:date="2020-06-01T21:02:00Z">
          <w:pPr>
            <w:pStyle w:val="Bibliography"/>
            <w:spacing w:line="276" w:lineRule="auto"/>
          </w:pPr>
        </w:pPrChange>
      </w:pPr>
      <w:del w:id="3790" w:author="Simon Brandl" w:date="2020-05-20T17:47:00Z">
        <w:r w:rsidRPr="008478E0" w:rsidDel="00E9131D">
          <w:rPr>
            <w:rPrChange w:id="3791" w:author="Simon Brandl" w:date="2020-06-01T21:02:00Z">
              <w:rPr/>
            </w:rPrChange>
          </w:rPr>
          <w:delText>25.</w:delText>
        </w:r>
        <w:r w:rsidRPr="008478E0" w:rsidDel="00E9131D">
          <w:rPr>
            <w:rPrChange w:id="3792" w:author="Simon Brandl" w:date="2020-06-01T21:02:00Z">
              <w:rPr/>
            </w:rPrChange>
          </w:rPr>
          <w:tab/>
          <w:delText xml:space="preserve">Brandl, S. J. </w:delText>
        </w:r>
        <w:r w:rsidRPr="008478E0" w:rsidDel="00E9131D">
          <w:rPr>
            <w:i/>
            <w:iCs/>
            <w:rPrChange w:id="3793" w:author="Simon Brandl" w:date="2020-06-01T21:02:00Z">
              <w:rPr>
                <w:i/>
                <w:iCs/>
              </w:rPr>
            </w:rPrChange>
          </w:rPr>
          <w:delText>et al.</w:delText>
        </w:r>
        <w:r w:rsidRPr="008478E0" w:rsidDel="00E9131D">
          <w:rPr>
            <w:rPrChange w:id="3794" w:author="Simon Brandl" w:date="2020-06-01T21:02:00Z">
              <w:rPr/>
            </w:rPrChange>
          </w:rPr>
          <w:delText xml:space="preserve"> Coral reef ecosystem functioning: eight core processes and the role of biodiversity. </w:delText>
        </w:r>
        <w:r w:rsidRPr="008478E0" w:rsidDel="00E9131D">
          <w:rPr>
            <w:i/>
            <w:iCs/>
            <w:rPrChange w:id="3795" w:author="Simon Brandl" w:date="2020-06-01T21:02:00Z">
              <w:rPr>
                <w:i/>
                <w:iCs/>
              </w:rPr>
            </w:rPrChange>
          </w:rPr>
          <w:delText>Frontiers in Ecology and the Environment</w:delText>
        </w:r>
        <w:r w:rsidRPr="008478E0" w:rsidDel="00E9131D">
          <w:rPr>
            <w:rPrChange w:id="3796" w:author="Simon Brandl" w:date="2020-06-01T21:02:00Z">
              <w:rPr/>
            </w:rPrChange>
          </w:rPr>
          <w:delText xml:space="preserve"> (2019).</w:delText>
        </w:r>
      </w:del>
    </w:p>
    <w:p w14:paraId="21DF8357" w14:textId="58FB6DB9" w:rsidR="00426D36" w:rsidRPr="008478E0" w:rsidDel="00E9131D" w:rsidRDefault="00426D36" w:rsidP="008478E0">
      <w:pPr>
        <w:pStyle w:val="Bibliography"/>
        <w:rPr>
          <w:del w:id="3797" w:author="Simon Brandl" w:date="2020-05-20T17:47:00Z"/>
          <w:rPrChange w:id="3798" w:author="Simon Brandl" w:date="2020-06-01T21:02:00Z">
            <w:rPr>
              <w:del w:id="3799" w:author="Simon Brandl" w:date="2020-05-20T17:47:00Z"/>
            </w:rPr>
          </w:rPrChange>
        </w:rPr>
        <w:pPrChange w:id="3800" w:author="Simon Brandl" w:date="2020-06-01T21:02:00Z">
          <w:pPr>
            <w:pStyle w:val="Bibliography"/>
            <w:spacing w:line="276" w:lineRule="auto"/>
          </w:pPr>
        </w:pPrChange>
      </w:pPr>
      <w:del w:id="3801" w:author="Simon Brandl" w:date="2020-05-20T17:47:00Z">
        <w:r w:rsidRPr="008478E0" w:rsidDel="00E9131D">
          <w:rPr>
            <w:rPrChange w:id="3802" w:author="Simon Brandl" w:date="2020-06-01T21:02:00Z">
              <w:rPr/>
            </w:rPrChange>
          </w:rPr>
          <w:delText>26.</w:delText>
        </w:r>
        <w:r w:rsidRPr="008478E0" w:rsidDel="00E9131D">
          <w:rPr>
            <w:rPrChange w:id="3803" w:author="Simon Brandl" w:date="2020-06-01T21:02:00Z">
              <w:rPr/>
            </w:rPrChange>
          </w:rPr>
          <w:tab/>
          <w:delText xml:space="preserve">Spalding, M. </w:delText>
        </w:r>
        <w:r w:rsidRPr="008478E0" w:rsidDel="00E9131D">
          <w:rPr>
            <w:i/>
            <w:iCs/>
            <w:rPrChange w:id="3804" w:author="Simon Brandl" w:date="2020-06-01T21:02:00Z">
              <w:rPr>
                <w:i/>
                <w:iCs/>
              </w:rPr>
            </w:rPrChange>
          </w:rPr>
          <w:delText>et al.</w:delText>
        </w:r>
        <w:r w:rsidRPr="008478E0" w:rsidDel="00E9131D">
          <w:rPr>
            <w:rPrChange w:id="3805" w:author="Simon Brandl" w:date="2020-06-01T21:02:00Z">
              <w:rPr/>
            </w:rPrChange>
          </w:rPr>
          <w:delText xml:space="preserve"> Mapping the global value and distribution of coral reef tourism. </w:delText>
        </w:r>
        <w:r w:rsidRPr="008478E0" w:rsidDel="00E9131D">
          <w:rPr>
            <w:i/>
            <w:iCs/>
            <w:rPrChange w:id="3806" w:author="Simon Brandl" w:date="2020-06-01T21:02:00Z">
              <w:rPr>
                <w:i/>
                <w:iCs/>
              </w:rPr>
            </w:rPrChange>
          </w:rPr>
          <w:delText>Marine Policy</w:delText>
        </w:r>
        <w:r w:rsidRPr="008478E0" w:rsidDel="00E9131D">
          <w:rPr>
            <w:rPrChange w:id="3807" w:author="Simon Brandl" w:date="2020-06-01T21:02:00Z">
              <w:rPr/>
            </w:rPrChange>
          </w:rPr>
          <w:delText xml:space="preserve"> </w:delText>
        </w:r>
        <w:r w:rsidRPr="008478E0" w:rsidDel="00E9131D">
          <w:rPr>
            <w:b/>
            <w:bCs/>
            <w:rPrChange w:id="3808" w:author="Simon Brandl" w:date="2020-06-01T21:02:00Z">
              <w:rPr>
                <w:b/>
                <w:bCs/>
              </w:rPr>
            </w:rPrChange>
          </w:rPr>
          <w:delText>82</w:delText>
        </w:r>
        <w:r w:rsidRPr="008478E0" w:rsidDel="00E9131D">
          <w:rPr>
            <w:rPrChange w:id="3809" w:author="Simon Brandl" w:date="2020-06-01T21:02:00Z">
              <w:rPr/>
            </w:rPrChange>
          </w:rPr>
          <w:delText>, 104–113 (2017).</w:delText>
        </w:r>
      </w:del>
    </w:p>
    <w:p w14:paraId="16BE6E4F" w14:textId="40FE3D51" w:rsidR="00426D36" w:rsidRPr="008478E0" w:rsidDel="00E9131D" w:rsidRDefault="00426D36" w:rsidP="008478E0">
      <w:pPr>
        <w:pStyle w:val="Bibliography"/>
        <w:rPr>
          <w:del w:id="3810" w:author="Simon Brandl" w:date="2020-05-20T17:47:00Z"/>
          <w:rPrChange w:id="3811" w:author="Simon Brandl" w:date="2020-06-01T21:02:00Z">
            <w:rPr>
              <w:del w:id="3812" w:author="Simon Brandl" w:date="2020-05-20T17:47:00Z"/>
            </w:rPr>
          </w:rPrChange>
        </w:rPr>
        <w:pPrChange w:id="3813" w:author="Simon Brandl" w:date="2020-06-01T21:02:00Z">
          <w:pPr>
            <w:pStyle w:val="Bibliography"/>
            <w:spacing w:line="276" w:lineRule="auto"/>
          </w:pPr>
        </w:pPrChange>
      </w:pPr>
      <w:del w:id="3814" w:author="Simon Brandl" w:date="2020-05-20T17:47:00Z">
        <w:r w:rsidRPr="008478E0" w:rsidDel="00E9131D">
          <w:rPr>
            <w:rPrChange w:id="3815" w:author="Simon Brandl" w:date="2020-06-01T21:02:00Z">
              <w:rPr/>
            </w:rPrChange>
          </w:rPr>
          <w:delText>27.</w:delText>
        </w:r>
        <w:r w:rsidRPr="008478E0" w:rsidDel="00E9131D">
          <w:rPr>
            <w:rPrChange w:id="3816" w:author="Simon Brandl" w:date="2020-06-01T21:02:00Z">
              <w:rPr/>
            </w:rPrChange>
          </w:rPr>
          <w:tab/>
          <w:delText xml:space="preserve">Hughes, T. P. </w:delText>
        </w:r>
        <w:r w:rsidRPr="008478E0" w:rsidDel="00E9131D">
          <w:rPr>
            <w:i/>
            <w:iCs/>
            <w:rPrChange w:id="3817" w:author="Simon Brandl" w:date="2020-06-01T21:02:00Z">
              <w:rPr>
                <w:i/>
                <w:iCs/>
              </w:rPr>
            </w:rPrChange>
          </w:rPr>
          <w:delText>et al.</w:delText>
        </w:r>
        <w:r w:rsidRPr="008478E0" w:rsidDel="00E9131D">
          <w:rPr>
            <w:rPrChange w:id="3818" w:author="Simon Brandl" w:date="2020-06-01T21:02:00Z">
              <w:rPr/>
            </w:rPrChange>
          </w:rPr>
          <w:delText xml:space="preserve"> Spatial and temporal patterns of mass bleaching of corals in the Anthropocene. </w:delText>
        </w:r>
        <w:r w:rsidRPr="008478E0" w:rsidDel="00E9131D">
          <w:rPr>
            <w:i/>
            <w:iCs/>
            <w:rPrChange w:id="3819" w:author="Simon Brandl" w:date="2020-06-01T21:02:00Z">
              <w:rPr>
                <w:i/>
                <w:iCs/>
              </w:rPr>
            </w:rPrChange>
          </w:rPr>
          <w:delText>Science</w:delText>
        </w:r>
        <w:r w:rsidRPr="008478E0" w:rsidDel="00E9131D">
          <w:rPr>
            <w:rPrChange w:id="3820" w:author="Simon Brandl" w:date="2020-06-01T21:02:00Z">
              <w:rPr/>
            </w:rPrChange>
          </w:rPr>
          <w:delText xml:space="preserve"> </w:delText>
        </w:r>
        <w:r w:rsidRPr="008478E0" w:rsidDel="00E9131D">
          <w:rPr>
            <w:b/>
            <w:bCs/>
            <w:rPrChange w:id="3821" w:author="Simon Brandl" w:date="2020-06-01T21:02:00Z">
              <w:rPr>
                <w:b/>
                <w:bCs/>
              </w:rPr>
            </w:rPrChange>
          </w:rPr>
          <w:delText>359</w:delText>
        </w:r>
        <w:r w:rsidRPr="008478E0" w:rsidDel="00E9131D">
          <w:rPr>
            <w:rPrChange w:id="3822" w:author="Simon Brandl" w:date="2020-06-01T21:02:00Z">
              <w:rPr/>
            </w:rPrChange>
          </w:rPr>
          <w:delText>, 80–83 (2018).</w:delText>
        </w:r>
      </w:del>
    </w:p>
    <w:p w14:paraId="229A8E0A" w14:textId="753377B7" w:rsidR="00426D36" w:rsidRPr="008478E0" w:rsidDel="00E9131D" w:rsidRDefault="00426D36" w:rsidP="008478E0">
      <w:pPr>
        <w:pStyle w:val="Bibliography"/>
        <w:rPr>
          <w:del w:id="3823" w:author="Simon Brandl" w:date="2020-05-20T17:47:00Z"/>
          <w:rPrChange w:id="3824" w:author="Simon Brandl" w:date="2020-06-01T21:02:00Z">
            <w:rPr>
              <w:del w:id="3825" w:author="Simon Brandl" w:date="2020-05-20T17:47:00Z"/>
            </w:rPr>
          </w:rPrChange>
        </w:rPr>
        <w:pPrChange w:id="3826" w:author="Simon Brandl" w:date="2020-06-01T21:02:00Z">
          <w:pPr>
            <w:pStyle w:val="Bibliography"/>
            <w:spacing w:line="276" w:lineRule="auto"/>
          </w:pPr>
        </w:pPrChange>
      </w:pPr>
      <w:del w:id="3827" w:author="Simon Brandl" w:date="2020-05-20T17:47:00Z">
        <w:r w:rsidRPr="008478E0" w:rsidDel="00E9131D">
          <w:rPr>
            <w:rPrChange w:id="3828" w:author="Simon Brandl" w:date="2020-06-01T21:02:00Z">
              <w:rPr/>
            </w:rPrChange>
          </w:rPr>
          <w:delText>28.</w:delText>
        </w:r>
        <w:r w:rsidRPr="008478E0" w:rsidDel="00E9131D">
          <w:rPr>
            <w:rPrChange w:id="3829" w:author="Simon Brandl" w:date="2020-06-01T21:02:00Z">
              <w:rPr/>
            </w:rPrChange>
          </w:rPr>
          <w:tab/>
          <w:delText xml:space="preserve">Pratchett, M. S., Hoey, A. S., Wilson, S. K., Messmer, V. &amp; Graham, N. A. Changes in biodiversity and functioning of reef fish assemblages following coral bleaching and coral loss. </w:delText>
        </w:r>
        <w:r w:rsidRPr="008478E0" w:rsidDel="00E9131D">
          <w:rPr>
            <w:i/>
            <w:iCs/>
            <w:rPrChange w:id="3830" w:author="Simon Brandl" w:date="2020-06-01T21:02:00Z">
              <w:rPr>
                <w:i/>
                <w:iCs/>
              </w:rPr>
            </w:rPrChange>
          </w:rPr>
          <w:delText>Diversity</w:delText>
        </w:r>
        <w:r w:rsidRPr="008478E0" w:rsidDel="00E9131D">
          <w:rPr>
            <w:rPrChange w:id="3831" w:author="Simon Brandl" w:date="2020-06-01T21:02:00Z">
              <w:rPr/>
            </w:rPrChange>
          </w:rPr>
          <w:delText xml:space="preserve"> </w:delText>
        </w:r>
        <w:r w:rsidRPr="008478E0" w:rsidDel="00E9131D">
          <w:rPr>
            <w:b/>
            <w:bCs/>
            <w:rPrChange w:id="3832" w:author="Simon Brandl" w:date="2020-06-01T21:02:00Z">
              <w:rPr>
                <w:b/>
                <w:bCs/>
              </w:rPr>
            </w:rPrChange>
          </w:rPr>
          <w:delText>3</w:delText>
        </w:r>
        <w:r w:rsidRPr="008478E0" w:rsidDel="00E9131D">
          <w:rPr>
            <w:rPrChange w:id="3833" w:author="Simon Brandl" w:date="2020-06-01T21:02:00Z">
              <w:rPr/>
            </w:rPrChange>
          </w:rPr>
          <w:delText>, 424–452 (2011).</w:delText>
        </w:r>
      </w:del>
    </w:p>
    <w:p w14:paraId="1E47D819" w14:textId="213CB4F0" w:rsidR="00426D36" w:rsidRPr="008478E0" w:rsidDel="00E9131D" w:rsidRDefault="00426D36" w:rsidP="008478E0">
      <w:pPr>
        <w:pStyle w:val="Bibliography"/>
        <w:rPr>
          <w:del w:id="3834" w:author="Simon Brandl" w:date="2020-05-20T17:47:00Z"/>
          <w:rPrChange w:id="3835" w:author="Simon Brandl" w:date="2020-06-01T21:02:00Z">
            <w:rPr>
              <w:del w:id="3836" w:author="Simon Brandl" w:date="2020-05-20T17:47:00Z"/>
            </w:rPr>
          </w:rPrChange>
        </w:rPr>
        <w:pPrChange w:id="3837" w:author="Simon Brandl" w:date="2020-06-01T21:02:00Z">
          <w:pPr>
            <w:pStyle w:val="Bibliography"/>
            <w:spacing w:line="276" w:lineRule="auto"/>
          </w:pPr>
        </w:pPrChange>
      </w:pPr>
      <w:del w:id="3838" w:author="Simon Brandl" w:date="2020-05-20T17:47:00Z">
        <w:r w:rsidRPr="008478E0" w:rsidDel="00E9131D">
          <w:rPr>
            <w:rPrChange w:id="3839" w:author="Simon Brandl" w:date="2020-06-01T21:02:00Z">
              <w:rPr/>
            </w:rPrChange>
          </w:rPr>
          <w:delText>29.</w:delText>
        </w:r>
        <w:r w:rsidRPr="008478E0" w:rsidDel="00E9131D">
          <w:rPr>
            <w:rPrChange w:id="3840" w:author="Simon Brandl" w:date="2020-06-01T21:02:00Z">
              <w:rPr/>
            </w:rPrChange>
          </w:rPr>
          <w:tab/>
          <w:delText xml:space="preserve">Brandl, S. J., Emslie, M. J. &amp; Ceccarelli, D. M. Habitat degradation increases functional originality in highly diverse coral reef fish assemblages. </w:delText>
        </w:r>
        <w:r w:rsidRPr="008478E0" w:rsidDel="00E9131D">
          <w:rPr>
            <w:i/>
            <w:iCs/>
            <w:rPrChange w:id="3841" w:author="Simon Brandl" w:date="2020-06-01T21:02:00Z">
              <w:rPr>
                <w:i/>
                <w:iCs/>
              </w:rPr>
            </w:rPrChange>
          </w:rPr>
          <w:delText>Ecosphere</w:delText>
        </w:r>
        <w:r w:rsidRPr="008478E0" w:rsidDel="00E9131D">
          <w:rPr>
            <w:rPrChange w:id="3842" w:author="Simon Brandl" w:date="2020-06-01T21:02:00Z">
              <w:rPr/>
            </w:rPrChange>
          </w:rPr>
          <w:delText xml:space="preserve"> </w:delText>
        </w:r>
        <w:r w:rsidRPr="008478E0" w:rsidDel="00E9131D">
          <w:rPr>
            <w:b/>
            <w:bCs/>
            <w:rPrChange w:id="3843" w:author="Simon Brandl" w:date="2020-06-01T21:02:00Z">
              <w:rPr>
                <w:b/>
                <w:bCs/>
              </w:rPr>
            </w:rPrChange>
          </w:rPr>
          <w:delText>7</w:delText>
        </w:r>
        <w:r w:rsidRPr="008478E0" w:rsidDel="00E9131D">
          <w:rPr>
            <w:rPrChange w:id="3844" w:author="Simon Brandl" w:date="2020-06-01T21:02:00Z">
              <w:rPr/>
            </w:rPrChange>
          </w:rPr>
          <w:delText>, (2016).</w:delText>
        </w:r>
      </w:del>
    </w:p>
    <w:p w14:paraId="4539EEFB" w14:textId="76948B28" w:rsidR="00426D36" w:rsidRPr="008478E0" w:rsidDel="00E9131D" w:rsidRDefault="00426D36" w:rsidP="008478E0">
      <w:pPr>
        <w:pStyle w:val="Bibliography"/>
        <w:rPr>
          <w:del w:id="3845" w:author="Simon Brandl" w:date="2020-05-20T17:47:00Z"/>
          <w:rPrChange w:id="3846" w:author="Simon Brandl" w:date="2020-06-01T21:02:00Z">
            <w:rPr>
              <w:del w:id="3847" w:author="Simon Brandl" w:date="2020-05-20T17:47:00Z"/>
            </w:rPr>
          </w:rPrChange>
        </w:rPr>
        <w:pPrChange w:id="3848" w:author="Simon Brandl" w:date="2020-06-01T21:02:00Z">
          <w:pPr>
            <w:pStyle w:val="Bibliography"/>
            <w:spacing w:line="276" w:lineRule="auto"/>
          </w:pPr>
        </w:pPrChange>
      </w:pPr>
      <w:del w:id="3849" w:author="Simon Brandl" w:date="2020-05-20T17:47:00Z">
        <w:r w:rsidRPr="008478E0" w:rsidDel="00E9131D">
          <w:rPr>
            <w:rPrChange w:id="3850" w:author="Simon Brandl" w:date="2020-06-01T21:02:00Z">
              <w:rPr/>
            </w:rPrChange>
          </w:rPr>
          <w:delText>30.</w:delText>
        </w:r>
        <w:r w:rsidRPr="008478E0" w:rsidDel="00E9131D">
          <w:rPr>
            <w:rPrChange w:id="3851" w:author="Simon Brandl" w:date="2020-06-01T21:02:00Z">
              <w:rPr/>
            </w:rPrChange>
          </w:rPr>
          <w:tab/>
          <w:delText xml:space="preserve">Fontoura, L. </w:delText>
        </w:r>
        <w:r w:rsidRPr="008478E0" w:rsidDel="00E9131D">
          <w:rPr>
            <w:i/>
            <w:iCs/>
            <w:rPrChange w:id="3852" w:author="Simon Brandl" w:date="2020-06-01T21:02:00Z">
              <w:rPr>
                <w:i/>
                <w:iCs/>
              </w:rPr>
            </w:rPrChange>
          </w:rPr>
          <w:delText>et al.</w:delText>
        </w:r>
        <w:r w:rsidRPr="008478E0" w:rsidDel="00E9131D">
          <w:rPr>
            <w:rPrChange w:id="3853" w:author="Simon Brandl" w:date="2020-06-01T21:02:00Z">
              <w:rPr/>
            </w:rPrChange>
          </w:rPr>
          <w:delText xml:space="preserve"> Climate</w:delText>
        </w:r>
        <w:r w:rsidRPr="008478E0" w:rsidDel="00E9131D">
          <w:rPr>
            <w:rFonts w:ascii="Cambria Math" w:hAnsi="Cambria Math" w:cs="Cambria Math"/>
            <w:rPrChange w:id="3854" w:author="Simon Brandl" w:date="2020-06-01T21:02:00Z">
              <w:rPr>
                <w:rFonts w:ascii="Cambria Math" w:hAnsi="Cambria Math" w:cs="Cambria Math"/>
              </w:rPr>
            </w:rPrChange>
          </w:rPr>
          <w:delText>‐</w:delText>
        </w:r>
        <w:r w:rsidRPr="008478E0" w:rsidDel="00E9131D">
          <w:rPr>
            <w:rPrChange w:id="3855" w:author="Simon Brandl" w:date="2020-06-01T21:02:00Z">
              <w:rPr/>
            </w:rPrChange>
          </w:rPr>
          <w:delText xml:space="preserve">driven shift in coral morphological structure predicts decline of juvenile reef fishes. </w:delText>
        </w:r>
        <w:r w:rsidRPr="008478E0" w:rsidDel="00E9131D">
          <w:rPr>
            <w:i/>
            <w:iCs/>
            <w:rPrChange w:id="3856" w:author="Simon Brandl" w:date="2020-06-01T21:02:00Z">
              <w:rPr>
                <w:i/>
                <w:iCs/>
              </w:rPr>
            </w:rPrChange>
          </w:rPr>
          <w:delText>Global change biology</w:delText>
        </w:r>
        <w:r w:rsidRPr="008478E0" w:rsidDel="00E9131D">
          <w:rPr>
            <w:rPrChange w:id="3857" w:author="Simon Brandl" w:date="2020-06-01T21:02:00Z">
              <w:rPr/>
            </w:rPrChange>
          </w:rPr>
          <w:delText xml:space="preserve"> (2019).</w:delText>
        </w:r>
      </w:del>
    </w:p>
    <w:p w14:paraId="5A91D9FD" w14:textId="0CDE4338" w:rsidR="00426D36" w:rsidRPr="008478E0" w:rsidDel="00E9131D" w:rsidRDefault="00426D36" w:rsidP="008478E0">
      <w:pPr>
        <w:pStyle w:val="Bibliography"/>
        <w:rPr>
          <w:del w:id="3858" w:author="Simon Brandl" w:date="2020-05-20T17:47:00Z"/>
          <w:rPrChange w:id="3859" w:author="Simon Brandl" w:date="2020-06-01T21:02:00Z">
            <w:rPr>
              <w:del w:id="3860" w:author="Simon Brandl" w:date="2020-05-20T17:47:00Z"/>
            </w:rPr>
          </w:rPrChange>
        </w:rPr>
        <w:pPrChange w:id="3861" w:author="Simon Brandl" w:date="2020-06-01T21:02:00Z">
          <w:pPr>
            <w:pStyle w:val="Bibliography"/>
            <w:spacing w:line="276" w:lineRule="auto"/>
          </w:pPr>
        </w:pPrChange>
      </w:pPr>
      <w:del w:id="3862" w:author="Simon Brandl" w:date="2020-05-20T17:47:00Z">
        <w:r w:rsidRPr="008478E0" w:rsidDel="00E9131D">
          <w:rPr>
            <w:rPrChange w:id="3863" w:author="Simon Brandl" w:date="2020-06-01T21:02:00Z">
              <w:rPr/>
            </w:rPrChange>
          </w:rPr>
          <w:delText>31.</w:delText>
        </w:r>
        <w:r w:rsidRPr="008478E0" w:rsidDel="00E9131D">
          <w:rPr>
            <w:rPrChange w:id="3864" w:author="Simon Brandl" w:date="2020-06-01T21:02:00Z">
              <w:rPr/>
            </w:rPrChange>
          </w:rPr>
          <w:tab/>
          <w:delText xml:space="preserve">Bellwood, D. R., Hoey, A. S., Ackerman, J. L. &amp; Depczynski, M. Coral bleaching, reef fish community phase shifts and the resilience of coral reefs. </w:delText>
        </w:r>
        <w:r w:rsidRPr="008478E0" w:rsidDel="00E9131D">
          <w:rPr>
            <w:i/>
            <w:iCs/>
            <w:rPrChange w:id="3865" w:author="Simon Brandl" w:date="2020-06-01T21:02:00Z">
              <w:rPr>
                <w:i/>
                <w:iCs/>
              </w:rPr>
            </w:rPrChange>
          </w:rPr>
          <w:delText>Global Change Biology</w:delText>
        </w:r>
        <w:r w:rsidRPr="008478E0" w:rsidDel="00E9131D">
          <w:rPr>
            <w:rPrChange w:id="3866" w:author="Simon Brandl" w:date="2020-06-01T21:02:00Z">
              <w:rPr/>
            </w:rPrChange>
          </w:rPr>
          <w:delText xml:space="preserve"> </w:delText>
        </w:r>
        <w:r w:rsidRPr="008478E0" w:rsidDel="00E9131D">
          <w:rPr>
            <w:b/>
            <w:bCs/>
            <w:rPrChange w:id="3867" w:author="Simon Brandl" w:date="2020-06-01T21:02:00Z">
              <w:rPr>
                <w:b/>
                <w:bCs/>
              </w:rPr>
            </w:rPrChange>
          </w:rPr>
          <w:delText>12</w:delText>
        </w:r>
        <w:r w:rsidRPr="008478E0" w:rsidDel="00E9131D">
          <w:rPr>
            <w:rPrChange w:id="3868" w:author="Simon Brandl" w:date="2020-06-01T21:02:00Z">
              <w:rPr/>
            </w:rPrChange>
          </w:rPr>
          <w:delText>, 1587–1594 (2006).</w:delText>
        </w:r>
      </w:del>
    </w:p>
    <w:p w14:paraId="2864B1B4" w14:textId="4EDB2DA1" w:rsidR="00426D36" w:rsidRPr="008478E0" w:rsidDel="00E9131D" w:rsidRDefault="00426D36" w:rsidP="008478E0">
      <w:pPr>
        <w:pStyle w:val="Bibliography"/>
        <w:rPr>
          <w:del w:id="3869" w:author="Simon Brandl" w:date="2020-05-20T17:47:00Z"/>
          <w:rPrChange w:id="3870" w:author="Simon Brandl" w:date="2020-06-01T21:02:00Z">
            <w:rPr>
              <w:del w:id="3871" w:author="Simon Brandl" w:date="2020-05-20T17:47:00Z"/>
            </w:rPr>
          </w:rPrChange>
        </w:rPr>
        <w:pPrChange w:id="3872" w:author="Simon Brandl" w:date="2020-06-01T21:02:00Z">
          <w:pPr>
            <w:pStyle w:val="Bibliography"/>
            <w:spacing w:line="276" w:lineRule="auto"/>
          </w:pPr>
        </w:pPrChange>
      </w:pPr>
      <w:del w:id="3873" w:author="Simon Brandl" w:date="2020-05-20T17:47:00Z">
        <w:r w:rsidRPr="008478E0" w:rsidDel="00E9131D">
          <w:rPr>
            <w:rPrChange w:id="3874" w:author="Simon Brandl" w:date="2020-06-01T21:02:00Z">
              <w:rPr/>
            </w:rPrChange>
          </w:rPr>
          <w:delText>32.</w:delText>
        </w:r>
        <w:r w:rsidRPr="008478E0" w:rsidDel="00E9131D">
          <w:rPr>
            <w:rPrChange w:id="3875" w:author="Simon Brandl" w:date="2020-06-01T21:02:00Z">
              <w:rPr/>
            </w:rPrChange>
          </w:rPr>
          <w:tab/>
          <w:delText xml:space="preserve">Robinson, J. P. </w:delText>
        </w:r>
        <w:r w:rsidRPr="008478E0" w:rsidDel="00E9131D">
          <w:rPr>
            <w:i/>
            <w:iCs/>
            <w:rPrChange w:id="3876" w:author="Simon Brandl" w:date="2020-06-01T21:02:00Z">
              <w:rPr>
                <w:i/>
                <w:iCs/>
              </w:rPr>
            </w:rPrChange>
          </w:rPr>
          <w:delText>et al.</w:delText>
        </w:r>
        <w:r w:rsidRPr="008478E0" w:rsidDel="00E9131D">
          <w:rPr>
            <w:rPrChange w:id="3877" w:author="Simon Brandl" w:date="2020-06-01T21:02:00Z">
              <w:rPr/>
            </w:rPrChange>
          </w:rPr>
          <w:delText xml:space="preserve"> Productive instability of coral reef fisheries after climate-driven regime shifts. </w:delText>
        </w:r>
        <w:r w:rsidRPr="008478E0" w:rsidDel="00E9131D">
          <w:rPr>
            <w:i/>
            <w:iCs/>
            <w:rPrChange w:id="3878" w:author="Simon Brandl" w:date="2020-06-01T21:02:00Z">
              <w:rPr>
                <w:i/>
                <w:iCs/>
              </w:rPr>
            </w:rPrChange>
          </w:rPr>
          <w:delText>Nature ecology &amp; evolution</w:delText>
        </w:r>
        <w:r w:rsidRPr="008478E0" w:rsidDel="00E9131D">
          <w:rPr>
            <w:rPrChange w:id="3879" w:author="Simon Brandl" w:date="2020-06-01T21:02:00Z">
              <w:rPr/>
            </w:rPrChange>
          </w:rPr>
          <w:delText xml:space="preserve"> </w:delText>
        </w:r>
        <w:r w:rsidRPr="008478E0" w:rsidDel="00E9131D">
          <w:rPr>
            <w:b/>
            <w:bCs/>
            <w:rPrChange w:id="3880" w:author="Simon Brandl" w:date="2020-06-01T21:02:00Z">
              <w:rPr>
                <w:b/>
                <w:bCs/>
              </w:rPr>
            </w:rPrChange>
          </w:rPr>
          <w:delText>3</w:delText>
        </w:r>
        <w:r w:rsidRPr="008478E0" w:rsidDel="00E9131D">
          <w:rPr>
            <w:rPrChange w:id="3881" w:author="Simon Brandl" w:date="2020-06-01T21:02:00Z">
              <w:rPr/>
            </w:rPrChange>
          </w:rPr>
          <w:delText>, 183 (2019).</w:delText>
        </w:r>
      </w:del>
    </w:p>
    <w:p w14:paraId="3A02045B" w14:textId="30EE5988" w:rsidR="00426D36" w:rsidRPr="008478E0" w:rsidDel="00E9131D" w:rsidRDefault="00426D36" w:rsidP="008478E0">
      <w:pPr>
        <w:pStyle w:val="Bibliography"/>
        <w:rPr>
          <w:del w:id="3882" w:author="Simon Brandl" w:date="2020-05-20T17:47:00Z"/>
          <w:rPrChange w:id="3883" w:author="Simon Brandl" w:date="2020-06-01T21:02:00Z">
            <w:rPr>
              <w:del w:id="3884" w:author="Simon Brandl" w:date="2020-05-20T17:47:00Z"/>
            </w:rPr>
          </w:rPrChange>
        </w:rPr>
        <w:pPrChange w:id="3885" w:author="Simon Brandl" w:date="2020-06-01T21:02:00Z">
          <w:pPr>
            <w:pStyle w:val="Bibliography"/>
            <w:spacing w:line="276" w:lineRule="auto"/>
          </w:pPr>
        </w:pPrChange>
      </w:pPr>
      <w:del w:id="3886" w:author="Simon Brandl" w:date="2020-05-20T17:47:00Z">
        <w:r w:rsidRPr="008478E0" w:rsidDel="00E9131D">
          <w:rPr>
            <w:rPrChange w:id="3887" w:author="Simon Brandl" w:date="2020-06-01T21:02:00Z">
              <w:rPr/>
            </w:rPrChange>
          </w:rPr>
          <w:delText>33.</w:delText>
        </w:r>
        <w:r w:rsidRPr="008478E0" w:rsidDel="00E9131D">
          <w:rPr>
            <w:rPrChange w:id="3888" w:author="Simon Brandl" w:date="2020-06-01T21:02:00Z">
              <w:rPr/>
            </w:rPrChange>
          </w:rPr>
          <w:tab/>
          <w:delText xml:space="preserve">Wismer, S., Tebbett, S. B., Streit, R. P. &amp; Bellwood, D. R. Young fishes persist despite coral loss on the Great Barrier Reef. </w:delText>
        </w:r>
        <w:r w:rsidRPr="008478E0" w:rsidDel="00E9131D">
          <w:rPr>
            <w:i/>
            <w:iCs/>
            <w:rPrChange w:id="3889" w:author="Simon Brandl" w:date="2020-06-01T21:02:00Z">
              <w:rPr>
                <w:i/>
                <w:iCs/>
              </w:rPr>
            </w:rPrChange>
          </w:rPr>
          <w:delText>Communications Biology</w:delText>
        </w:r>
        <w:r w:rsidRPr="008478E0" w:rsidDel="00E9131D">
          <w:rPr>
            <w:rPrChange w:id="3890" w:author="Simon Brandl" w:date="2020-06-01T21:02:00Z">
              <w:rPr/>
            </w:rPrChange>
          </w:rPr>
          <w:delText xml:space="preserve"> </w:delText>
        </w:r>
        <w:r w:rsidRPr="008478E0" w:rsidDel="00E9131D">
          <w:rPr>
            <w:b/>
            <w:bCs/>
            <w:rPrChange w:id="3891" w:author="Simon Brandl" w:date="2020-06-01T21:02:00Z">
              <w:rPr>
                <w:b/>
                <w:bCs/>
              </w:rPr>
            </w:rPrChange>
          </w:rPr>
          <w:delText>2</w:delText>
        </w:r>
        <w:r w:rsidRPr="008478E0" w:rsidDel="00E9131D">
          <w:rPr>
            <w:rPrChange w:id="3892" w:author="Simon Brandl" w:date="2020-06-01T21:02:00Z">
              <w:rPr/>
            </w:rPrChange>
          </w:rPr>
          <w:delText>, 456 (2019).</w:delText>
        </w:r>
      </w:del>
    </w:p>
    <w:p w14:paraId="7A6DF936" w14:textId="32BEED6C" w:rsidR="00426D36" w:rsidRPr="008478E0" w:rsidDel="00E9131D" w:rsidRDefault="00426D36" w:rsidP="008478E0">
      <w:pPr>
        <w:pStyle w:val="Bibliography"/>
        <w:rPr>
          <w:del w:id="3893" w:author="Simon Brandl" w:date="2020-05-20T17:47:00Z"/>
          <w:rPrChange w:id="3894" w:author="Simon Brandl" w:date="2020-06-01T21:02:00Z">
            <w:rPr>
              <w:del w:id="3895" w:author="Simon Brandl" w:date="2020-05-20T17:47:00Z"/>
            </w:rPr>
          </w:rPrChange>
        </w:rPr>
        <w:pPrChange w:id="3896" w:author="Simon Brandl" w:date="2020-06-01T21:02:00Z">
          <w:pPr>
            <w:pStyle w:val="Bibliography"/>
            <w:spacing w:line="276" w:lineRule="auto"/>
          </w:pPr>
        </w:pPrChange>
      </w:pPr>
      <w:del w:id="3897" w:author="Simon Brandl" w:date="2020-05-20T17:47:00Z">
        <w:r w:rsidRPr="008478E0" w:rsidDel="00E9131D">
          <w:rPr>
            <w:rPrChange w:id="3898" w:author="Simon Brandl" w:date="2020-06-01T21:02:00Z">
              <w:rPr/>
            </w:rPrChange>
          </w:rPr>
          <w:delText>34.</w:delText>
        </w:r>
        <w:r w:rsidRPr="008478E0" w:rsidDel="00E9131D">
          <w:rPr>
            <w:rPrChange w:id="3899" w:author="Simon Brandl" w:date="2020-06-01T21:02:00Z">
              <w:rPr/>
            </w:rPrChange>
          </w:rPr>
          <w:tab/>
          <w:delText xml:space="preserve">Taylor, B. M. </w:delText>
        </w:r>
        <w:r w:rsidRPr="008478E0" w:rsidDel="00E9131D">
          <w:rPr>
            <w:i/>
            <w:iCs/>
            <w:rPrChange w:id="3900" w:author="Simon Brandl" w:date="2020-06-01T21:02:00Z">
              <w:rPr>
                <w:i/>
                <w:iCs/>
              </w:rPr>
            </w:rPrChange>
          </w:rPr>
          <w:delText>et al.</w:delText>
        </w:r>
        <w:r w:rsidRPr="008478E0" w:rsidDel="00E9131D">
          <w:rPr>
            <w:rPrChange w:id="3901" w:author="Simon Brandl" w:date="2020-06-01T21:02:00Z">
              <w:rPr/>
            </w:rPrChange>
          </w:rPr>
          <w:delText xml:space="preserve"> Synchronous biological feedbacks in parrotfishes associated with pantropical coral bleaching. </w:delText>
        </w:r>
        <w:r w:rsidRPr="008478E0" w:rsidDel="00E9131D">
          <w:rPr>
            <w:i/>
            <w:iCs/>
            <w:rPrChange w:id="3902" w:author="Simon Brandl" w:date="2020-06-01T21:02:00Z">
              <w:rPr>
                <w:i/>
                <w:iCs/>
              </w:rPr>
            </w:rPrChange>
          </w:rPr>
          <w:delText>Global Change Biology</w:delText>
        </w:r>
        <w:r w:rsidRPr="008478E0" w:rsidDel="00E9131D">
          <w:rPr>
            <w:rPrChange w:id="3903" w:author="Simon Brandl" w:date="2020-06-01T21:02:00Z">
              <w:rPr/>
            </w:rPrChange>
          </w:rPr>
          <w:delText xml:space="preserve"> (2019).</w:delText>
        </w:r>
      </w:del>
    </w:p>
    <w:p w14:paraId="67FE8ADF" w14:textId="53A934D8" w:rsidR="00426D36" w:rsidRPr="008478E0" w:rsidDel="00E9131D" w:rsidRDefault="00426D36" w:rsidP="008478E0">
      <w:pPr>
        <w:pStyle w:val="Bibliography"/>
        <w:rPr>
          <w:del w:id="3904" w:author="Simon Brandl" w:date="2020-05-20T17:47:00Z"/>
          <w:rPrChange w:id="3905" w:author="Simon Brandl" w:date="2020-06-01T21:02:00Z">
            <w:rPr>
              <w:del w:id="3906" w:author="Simon Brandl" w:date="2020-05-20T17:47:00Z"/>
            </w:rPr>
          </w:rPrChange>
        </w:rPr>
        <w:pPrChange w:id="3907" w:author="Simon Brandl" w:date="2020-06-01T21:02:00Z">
          <w:pPr>
            <w:pStyle w:val="Bibliography"/>
            <w:spacing w:line="276" w:lineRule="auto"/>
          </w:pPr>
        </w:pPrChange>
      </w:pPr>
      <w:del w:id="3908" w:author="Simon Brandl" w:date="2020-05-20T17:47:00Z">
        <w:r w:rsidRPr="008478E0" w:rsidDel="00E9131D">
          <w:rPr>
            <w:rPrChange w:id="3909" w:author="Simon Brandl" w:date="2020-06-01T21:02:00Z">
              <w:rPr/>
            </w:rPrChange>
          </w:rPr>
          <w:delText>35.</w:delText>
        </w:r>
        <w:r w:rsidRPr="008478E0" w:rsidDel="00E9131D">
          <w:rPr>
            <w:rPrChange w:id="3910" w:author="Simon Brandl" w:date="2020-06-01T21:02:00Z">
              <w:rPr/>
            </w:rPrChange>
          </w:rPr>
          <w:tab/>
          <w:delText xml:space="preserve">Pörtner, H. O. &amp; Knust, R. Climate change affects marine fishes through the oxygen limitation of thermal tolerance. </w:delText>
        </w:r>
        <w:r w:rsidRPr="008478E0" w:rsidDel="00E9131D">
          <w:rPr>
            <w:i/>
            <w:iCs/>
            <w:rPrChange w:id="3911" w:author="Simon Brandl" w:date="2020-06-01T21:02:00Z">
              <w:rPr>
                <w:i/>
                <w:iCs/>
              </w:rPr>
            </w:rPrChange>
          </w:rPr>
          <w:delText>science</w:delText>
        </w:r>
        <w:r w:rsidRPr="008478E0" w:rsidDel="00E9131D">
          <w:rPr>
            <w:rPrChange w:id="3912" w:author="Simon Brandl" w:date="2020-06-01T21:02:00Z">
              <w:rPr/>
            </w:rPrChange>
          </w:rPr>
          <w:delText xml:space="preserve"> </w:delText>
        </w:r>
        <w:r w:rsidRPr="008478E0" w:rsidDel="00E9131D">
          <w:rPr>
            <w:b/>
            <w:bCs/>
            <w:rPrChange w:id="3913" w:author="Simon Brandl" w:date="2020-06-01T21:02:00Z">
              <w:rPr>
                <w:b/>
                <w:bCs/>
              </w:rPr>
            </w:rPrChange>
          </w:rPr>
          <w:delText>315</w:delText>
        </w:r>
        <w:r w:rsidRPr="008478E0" w:rsidDel="00E9131D">
          <w:rPr>
            <w:rPrChange w:id="3914" w:author="Simon Brandl" w:date="2020-06-01T21:02:00Z">
              <w:rPr/>
            </w:rPrChange>
          </w:rPr>
          <w:delText>, 95–97 (2007).</w:delText>
        </w:r>
      </w:del>
    </w:p>
    <w:p w14:paraId="2B226966" w14:textId="7F57DD31" w:rsidR="00426D36" w:rsidRPr="008478E0" w:rsidDel="00E9131D" w:rsidRDefault="00426D36" w:rsidP="008478E0">
      <w:pPr>
        <w:pStyle w:val="Bibliography"/>
        <w:rPr>
          <w:del w:id="3915" w:author="Simon Brandl" w:date="2020-05-20T17:47:00Z"/>
          <w:rPrChange w:id="3916" w:author="Simon Brandl" w:date="2020-06-01T21:02:00Z">
            <w:rPr>
              <w:del w:id="3917" w:author="Simon Brandl" w:date="2020-05-20T17:47:00Z"/>
            </w:rPr>
          </w:rPrChange>
        </w:rPr>
        <w:pPrChange w:id="3918" w:author="Simon Brandl" w:date="2020-06-01T21:02:00Z">
          <w:pPr>
            <w:pStyle w:val="Bibliography"/>
            <w:spacing w:line="276" w:lineRule="auto"/>
          </w:pPr>
        </w:pPrChange>
      </w:pPr>
      <w:del w:id="3919" w:author="Simon Brandl" w:date="2020-05-20T17:47:00Z">
        <w:r w:rsidRPr="008478E0" w:rsidDel="00E9131D">
          <w:rPr>
            <w:rPrChange w:id="3920" w:author="Simon Brandl" w:date="2020-06-01T21:02:00Z">
              <w:rPr/>
            </w:rPrChange>
          </w:rPr>
          <w:delText>36.</w:delText>
        </w:r>
        <w:r w:rsidRPr="008478E0" w:rsidDel="00E9131D">
          <w:rPr>
            <w:rPrChange w:id="3921" w:author="Simon Brandl" w:date="2020-06-01T21:02:00Z">
              <w:rPr/>
            </w:rPrChange>
          </w:rPr>
          <w:tab/>
          <w:delText xml:space="preserve">Comte, L. &amp; Olden, J. D. Climatic vulnerability of the world’s freshwater and marine fishes. </w:delText>
        </w:r>
        <w:r w:rsidRPr="008478E0" w:rsidDel="00E9131D">
          <w:rPr>
            <w:i/>
            <w:iCs/>
            <w:rPrChange w:id="3922" w:author="Simon Brandl" w:date="2020-06-01T21:02:00Z">
              <w:rPr>
                <w:i/>
                <w:iCs/>
              </w:rPr>
            </w:rPrChange>
          </w:rPr>
          <w:delText>Nature Climate Change</w:delText>
        </w:r>
        <w:r w:rsidRPr="008478E0" w:rsidDel="00E9131D">
          <w:rPr>
            <w:rPrChange w:id="3923" w:author="Simon Brandl" w:date="2020-06-01T21:02:00Z">
              <w:rPr/>
            </w:rPrChange>
          </w:rPr>
          <w:delText xml:space="preserve"> </w:delText>
        </w:r>
        <w:r w:rsidRPr="008478E0" w:rsidDel="00E9131D">
          <w:rPr>
            <w:b/>
            <w:bCs/>
            <w:rPrChange w:id="3924" w:author="Simon Brandl" w:date="2020-06-01T21:02:00Z">
              <w:rPr>
                <w:b/>
                <w:bCs/>
              </w:rPr>
            </w:rPrChange>
          </w:rPr>
          <w:delText>7</w:delText>
        </w:r>
        <w:r w:rsidRPr="008478E0" w:rsidDel="00E9131D">
          <w:rPr>
            <w:rPrChange w:id="3925" w:author="Simon Brandl" w:date="2020-06-01T21:02:00Z">
              <w:rPr/>
            </w:rPrChange>
          </w:rPr>
          <w:delText>, 718 (2017).</w:delText>
        </w:r>
      </w:del>
    </w:p>
    <w:p w14:paraId="62324678" w14:textId="2D372F2F" w:rsidR="00426D36" w:rsidRPr="008478E0" w:rsidDel="00E9131D" w:rsidRDefault="00426D36" w:rsidP="008478E0">
      <w:pPr>
        <w:pStyle w:val="Bibliography"/>
        <w:rPr>
          <w:del w:id="3926" w:author="Simon Brandl" w:date="2020-05-20T17:47:00Z"/>
          <w:rPrChange w:id="3927" w:author="Simon Brandl" w:date="2020-06-01T21:02:00Z">
            <w:rPr>
              <w:del w:id="3928" w:author="Simon Brandl" w:date="2020-05-20T17:47:00Z"/>
            </w:rPr>
          </w:rPrChange>
        </w:rPr>
        <w:pPrChange w:id="3929" w:author="Simon Brandl" w:date="2020-06-01T21:02:00Z">
          <w:pPr>
            <w:pStyle w:val="Bibliography"/>
            <w:spacing w:line="276" w:lineRule="auto"/>
          </w:pPr>
        </w:pPrChange>
      </w:pPr>
      <w:del w:id="3930" w:author="Simon Brandl" w:date="2020-05-20T17:47:00Z">
        <w:r w:rsidRPr="008478E0" w:rsidDel="00E9131D">
          <w:rPr>
            <w:rPrChange w:id="3931" w:author="Simon Brandl" w:date="2020-06-01T21:02:00Z">
              <w:rPr/>
            </w:rPrChange>
          </w:rPr>
          <w:delText>37.</w:delText>
        </w:r>
        <w:r w:rsidRPr="008478E0" w:rsidDel="00E9131D">
          <w:rPr>
            <w:rPrChange w:id="3932" w:author="Simon Brandl" w:date="2020-06-01T21:02:00Z">
              <w:rPr/>
            </w:rPrChange>
          </w:rPr>
          <w:tab/>
          <w:delText xml:space="preserve">Munday, P. L., McCormick, M. I. &amp; Nilsson, G. E. Impact of global warming and rising CO2 levels on coral reef fishes: what hope for the future? </w:delText>
        </w:r>
        <w:r w:rsidRPr="008478E0" w:rsidDel="00E9131D">
          <w:rPr>
            <w:i/>
            <w:iCs/>
            <w:rPrChange w:id="3933" w:author="Simon Brandl" w:date="2020-06-01T21:02:00Z">
              <w:rPr>
                <w:i/>
                <w:iCs/>
              </w:rPr>
            </w:rPrChange>
          </w:rPr>
          <w:delText>Journal of Experimental Biology</w:delText>
        </w:r>
        <w:r w:rsidRPr="008478E0" w:rsidDel="00E9131D">
          <w:rPr>
            <w:rPrChange w:id="3934" w:author="Simon Brandl" w:date="2020-06-01T21:02:00Z">
              <w:rPr/>
            </w:rPrChange>
          </w:rPr>
          <w:delText xml:space="preserve"> </w:delText>
        </w:r>
        <w:r w:rsidRPr="008478E0" w:rsidDel="00E9131D">
          <w:rPr>
            <w:b/>
            <w:bCs/>
            <w:rPrChange w:id="3935" w:author="Simon Brandl" w:date="2020-06-01T21:02:00Z">
              <w:rPr>
                <w:b/>
                <w:bCs/>
              </w:rPr>
            </w:rPrChange>
          </w:rPr>
          <w:delText>215</w:delText>
        </w:r>
        <w:r w:rsidRPr="008478E0" w:rsidDel="00E9131D">
          <w:rPr>
            <w:rPrChange w:id="3936" w:author="Simon Brandl" w:date="2020-06-01T21:02:00Z">
              <w:rPr/>
            </w:rPrChange>
          </w:rPr>
          <w:delText>, 3865–3873 (2012).</w:delText>
        </w:r>
      </w:del>
    </w:p>
    <w:p w14:paraId="3DC65052" w14:textId="21F511E6" w:rsidR="00426D36" w:rsidRPr="008478E0" w:rsidDel="00E9131D" w:rsidRDefault="00426D36" w:rsidP="008478E0">
      <w:pPr>
        <w:pStyle w:val="Bibliography"/>
        <w:rPr>
          <w:del w:id="3937" w:author="Simon Brandl" w:date="2020-05-20T17:47:00Z"/>
          <w:rPrChange w:id="3938" w:author="Simon Brandl" w:date="2020-06-01T21:02:00Z">
            <w:rPr>
              <w:del w:id="3939" w:author="Simon Brandl" w:date="2020-05-20T17:47:00Z"/>
            </w:rPr>
          </w:rPrChange>
        </w:rPr>
        <w:pPrChange w:id="3940" w:author="Simon Brandl" w:date="2020-06-01T21:02:00Z">
          <w:pPr>
            <w:pStyle w:val="Bibliography"/>
            <w:spacing w:line="276" w:lineRule="auto"/>
          </w:pPr>
        </w:pPrChange>
      </w:pPr>
      <w:del w:id="3941" w:author="Simon Brandl" w:date="2020-05-20T17:47:00Z">
        <w:r w:rsidRPr="008478E0" w:rsidDel="00E9131D">
          <w:rPr>
            <w:rPrChange w:id="3942" w:author="Simon Brandl" w:date="2020-06-01T21:02:00Z">
              <w:rPr/>
            </w:rPrChange>
          </w:rPr>
          <w:delText>38.</w:delText>
        </w:r>
        <w:r w:rsidRPr="008478E0" w:rsidDel="00E9131D">
          <w:rPr>
            <w:rPrChange w:id="3943" w:author="Simon Brandl" w:date="2020-06-01T21:02:00Z">
              <w:rPr/>
            </w:rPrChange>
          </w:rPr>
          <w:tab/>
          <w:delText xml:space="preserve">Munday, P. L., Jones, G. P., Pratchett, M. S. &amp; Williams, A. J. Climate change and the future for coral reef fishes. </w:delText>
        </w:r>
        <w:r w:rsidRPr="008478E0" w:rsidDel="00E9131D">
          <w:rPr>
            <w:i/>
            <w:iCs/>
            <w:rPrChange w:id="3944" w:author="Simon Brandl" w:date="2020-06-01T21:02:00Z">
              <w:rPr>
                <w:i/>
                <w:iCs/>
              </w:rPr>
            </w:rPrChange>
          </w:rPr>
          <w:delText>Fish and Fisheries</w:delText>
        </w:r>
        <w:r w:rsidRPr="008478E0" w:rsidDel="00E9131D">
          <w:rPr>
            <w:rPrChange w:id="3945" w:author="Simon Brandl" w:date="2020-06-01T21:02:00Z">
              <w:rPr/>
            </w:rPrChange>
          </w:rPr>
          <w:delText xml:space="preserve"> </w:delText>
        </w:r>
        <w:r w:rsidRPr="008478E0" w:rsidDel="00E9131D">
          <w:rPr>
            <w:b/>
            <w:bCs/>
            <w:rPrChange w:id="3946" w:author="Simon Brandl" w:date="2020-06-01T21:02:00Z">
              <w:rPr>
                <w:b/>
                <w:bCs/>
              </w:rPr>
            </w:rPrChange>
          </w:rPr>
          <w:delText>9</w:delText>
        </w:r>
        <w:r w:rsidRPr="008478E0" w:rsidDel="00E9131D">
          <w:rPr>
            <w:rPrChange w:id="3947" w:author="Simon Brandl" w:date="2020-06-01T21:02:00Z">
              <w:rPr/>
            </w:rPrChange>
          </w:rPr>
          <w:delText>, 261–285 (2008).</w:delText>
        </w:r>
      </w:del>
    </w:p>
    <w:p w14:paraId="7C0434C0" w14:textId="2759D64D" w:rsidR="00426D36" w:rsidRPr="008478E0" w:rsidDel="00E9131D" w:rsidRDefault="00426D36" w:rsidP="008478E0">
      <w:pPr>
        <w:pStyle w:val="Bibliography"/>
        <w:rPr>
          <w:del w:id="3948" w:author="Simon Brandl" w:date="2020-05-20T17:47:00Z"/>
          <w:rPrChange w:id="3949" w:author="Simon Brandl" w:date="2020-06-01T21:02:00Z">
            <w:rPr>
              <w:del w:id="3950" w:author="Simon Brandl" w:date="2020-05-20T17:47:00Z"/>
            </w:rPr>
          </w:rPrChange>
        </w:rPr>
        <w:pPrChange w:id="3951" w:author="Simon Brandl" w:date="2020-06-01T21:02:00Z">
          <w:pPr>
            <w:pStyle w:val="Bibliography"/>
            <w:spacing w:line="276" w:lineRule="auto"/>
          </w:pPr>
        </w:pPrChange>
      </w:pPr>
      <w:del w:id="3952" w:author="Simon Brandl" w:date="2020-05-20T17:47:00Z">
        <w:r w:rsidRPr="008478E0" w:rsidDel="00E9131D">
          <w:rPr>
            <w:rPrChange w:id="3953" w:author="Simon Brandl" w:date="2020-06-01T21:02:00Z">
              <w:rPr/>
            </w:rPrChange>
          </w:rPr>
          <w:delText>39.</w:delText>
        </w:r>
        <w:r w:rsidRPr="008478E0" w:rsidDel="00E9131D">
          <w:rPr>
            <w:rPrChange w:id="3954" w:author="Simon Brandl" w:date="2020-06-01T21:02:00Z">
              <w:rPr/>
            </w:rPrChange>
          </w:rPr>
          <w:tab/>
          <w:delText xml:space="preserve">Donelson, J., Munday, P., McCormick, M. &amp; Pitcher, C. Rapid transgenerational acclimation of a tropical reef fish to climate change. </w:delText>
        </w:r>
        <w:r w:rsidRPr="008478E0" w:rsidDel="00E9131D">
          <w:rPr>
            <w:i/>
            <w:iCs/>
            <w:rPrChange w:id="3955" w:author="Simon Brandl" w:date="2020-06-01T21:02:00Z">
              <w:rPr>
                <w:i/>
                <w:iCs/>
              </w:rPr>
            </w:rPrChange>
          </w:rPr>
          <w:delText>Nature Climate Change</w:delText>
        </w:r>
        <w:r w:rsidRPr="008478E0" w:rsidDel="00E9131D">
          <w:rPr>
            <w:rPrChange w:id="3956" w:author="Simon Brandl" w:date="2020-06-01T21:02:00Z">
              <w:rPr/>
            </w:rPrChange>
          </w:rPr>
          <w:delText xml:space="preserve"> </w:delText>
        </w:r>
        <w:r w:rsidRPr="008478E0" w:rsidDel="00E9131D">
          <w:rPr>
            <w:b/>
            <w:bCs/>
            <w:rPrChange w:id="3957" w:author="Simon Brandl" w:date="2020-06-01T21:02:00Z">
              <w:rPr>
                <w:b/>
                <w:bCs/>
              </w:rPr>
            </w:rPrChange>
          </w:rPr>
          <w:delText>2</w:delText>
        </w:r>
        <w:r w:rsidRPr="008478E0" w:rsidDel="00E9131D">
          <w:rPr>
            <w:rPrChange w:id="3958" w:author="Simon Brandl" w:date="2020-06-01T21:02:00Z">
              <w:rPr/>
            </w:rPrChange>
          </w:rPr>
          <w:delText>, 30 (2012).</w:delText>
        </w:r>
      </w:del>
    </w:p>
    <w:p w14:paraId="48689738" w14:textId="456BFCA8" w:rsidR="00426D36" w:rsidRPr="008478E0" w:rsidDel="00E9131D" w:rsidRDefault="00426D36" w:rsidP="008478E0">
      <w:pPr>
        <w:pStyle w:val="Bibliography"/>
        <w:rPr>
          <w:del w:id="3959" w:author="Simon Brandl" w:date="2020-05-20T17:47:00Z"/>
          <w:rPrChange w:id="3960" w:author="Simon Brandl" w:date="2020-06-01T21:02:00Z">
            <w:rPr>
              <w:del w:id="3961" w:author="Simon Brandl" w:date="2020-05-20T17:47:00Z"/>
            </w:rPr>
          </w:rPrChange>
        </w:rPr>
        <w:pPrChange w:id="3962" w:author="Simon Brandl" w:date="2020-06-01T21:02:00Z">
          <w:pPr>
            <w:pStyle w:val="Bibliography"/>
            <w:spacing w:line="276" w:lineRule="auto"/>
          </w:pPr>
        </w:pPrChange>
      </w:pPr>
      <w:del w:id="3963" w:author="Simon Brandl" w:date="2020-05-20T17:47:00Z">
        <w:r w:rsidRPr="008478E0" w:rsidDel="00E9131D">
          <w:rPr>
            <w:rPrChange w:id="3964" w:author="Simon Brandl" w:date="2020-06-01T21:02:00Z">
              <w:rPr/>
            </w:rPrChange>
          </w:rPr>
          <w:delText>40.</w:delText>
        </w:r>
        <w:r w:rsidRPr="008478E0" w:rsidDel="00E9131D">
          <w:rPr>
            <w:rPrChange w:id="3965" w:author="Simon Brandl" w:date="2020-06-01T21:02:00Z">
              <w:rPr/>
            </w:rPrChange>
          </w:rPr>
          <w:tab/>
          <w:delText xml:space="preserve">Johansen, J. &amp; Jones, G. Increasing ocean temperature reduces the metabolic performance and swimming ability of coral reef damselfishes. </w:delText>
        </w:r>
        <w:r w:rsidRPr="008478E0" w:rsidDel="00E9131D">
          <w:rPr>
            <w:i/>
            <w:iCs/>
            <w:rPrChange w:id="3966" w:author="Simon Brandl" w:date="2020-06-01T21:02:00Z">
              <w:rPr>
                <w:i/>
                <w:iCs/>
              </w:rPr>
            </w:rPrChange>
          </w:rPr>
          <w:delText>Global Change Biology</w:delText>
        </w:r>
        <w:r w:rsidRPr="008478E0" w:rsidDel="00E9131D">
          <w:rPr>
            <w:rPrChange w:id="3967" w:author="Simon Brandl" w:date="2020-06-01T21:02:00Z">
              <w:rPr/>
            </w:rPrChange>
          </w:rPr>
          <w:delText xml:space="preserve"> </w:delText>
        </w:r>
        <w:r w:rsidRPr="008478E0" w:rsidDel="00E9131D">
          <w:rPr>
            <w:b/>
            <w:bCs/>
            <w:rPrChange w:id="3968" w:author="Simon Brandl" w:date="2020-06-01T21:02:00Z">
              <w:rPr>
                <w:b/>
                <w:bCs/>
              </w:rPr>
            </w:rPrChange>
          </w:rPr>
          <w:delText>17</w:delText>
        </w:r>
        <w:r w:rsidRPr="008478E0" w:rsidDel="00E9131D">
          <w:rPr>
            <w:rPrChange w:id="3969" w:author="Simon Brandl" w:date="2020-06-01T21:02:00Z">
              <w:rPr/>
            </w:rPrChange>
          </w:rPr>
          <w:delText>, 2971–2979 (2011).</w:delText>
        </w:r>
      </w:del>
    </w:p>
    <w:p w14:paraId="6F7E27B7" w14:textId="4BB8AB35" w:rsidR="00426D36" w:rsidRPr="008478E0" w:rsidDel="00E9131D" w:rsidRDefault="00426D36" w:rsidP="008478E0">
      <w:pPr>
        <w:pStyle w:val="Bibliography"/>
        <w:rPr>
          <w:del w:id="3970" w:author="Simon Brandl" w:date="2020-05-20T17:47:00Z"/>
          <w:rPrChange w:id="3971" w:author="Simon Brandl" w:date="2020-06-01T21:02:00Z">
            <w:rPr>
              <w:del w:id="3972" w:author="Simon Brandl" w:date="2020-05-20T17:47:00Z"/>
            </w:rPr>
          </w:rPrChange>
        </w:rPr>
        <w:pPrChange w:id="3973" w:author="Simon Brandl" w:date="2020-06-01T21:02:00Z">
          <w:pPr>
            <w:pStyle w:val="Bibliography"/>
            <w:spacing w:line="276" w:lineRule="auto"/>
          </w:pPr>
        </w:pPrChange>
      </w:pPr>
      <w:del w:id="3974" w:author="Simon Brandl" w:date="2020-05-20T17:47:00Z">
        <w:r w:rsidRPr="008478E0" w:rsidDel="00E9131D">
          <w:rPr>
            <w:rPrChange w:id="3975" w:author="Simon Brandl" w:date="2020-06-01T21:02:00Z">
              <w:rPr/>
            </w:rPrChange>
          </w:rPr>
          <w:delText>41.</w:delText>
        </w:r>
        <w:r w:rsidRPr="008478E0" w:rsidDel="00E9131D">
          <w:rPr>
            <w:rPrChange w:id="3976" w:author="Simon Brandl" w:date="2020-06-01T21:02:00Z">
              <w:rPr/>
            </w:rPrChange>
          </w:rPr>
          <w:tab/>
          <w:delText xml:space="preserve">Rummer, J. L. </w:delText>
        </w:r>
        <w:r w:rsidRPr="008478E0" w:rsidDel="00E9131D">
          <w:rPr>
            <w:i/>
            <w:iCs/>
            <w:rPrChange w:id="3977" w:author="Simon Brandl" w:date="2020-06-01T21:02:00Z">
              <w:rPr>
                <w:i/>
                <w:iCs/>
              </w:rPr>
            </w:rPrChange>
          </w:rPr>
          <w:delText>et al.</w:delText>
        </w:r>
        <w:r w:rsidRPr="008478E0" w:rsidDel="00E9131D">
          <w:rPr>
            <w:rPrChange w:id="3978" w:author="Simon Brandl" w:date="2020-06-01T21:02:00Z">
              <w:rPr/>
            </w:rPrChange>
          </w:rPr>
          <w:delText xml:space="preserve"> Life on the edge: thermal optima for aerobic scope of equatorial reef fishes are close to current day temperatures. </w:delText>
        </w:r>
        <w:r w:rsidRPr="008478E0" w:rsidDel="00E9131D">
          <w:rPr>
            <w:i/>
            <w:iCs/>
            <w:rPrChange w:id="3979" w:author="Simon Brandl" w:date="2020-06-01T21:02:00Z">
              <w:rPr>
                <w:i/>
                <w:iCs/>
              </w:rPr>
            </w:rPrChange>
          </w:rPr>
          <w:delText>Global change biology</w:delText>
        </w:r>
        <w:r w:rsidRPr="008478E0" w:rsidDel="00E9131D">
          <w:rPr>
            <w:rPrChange w:id="3980" w:author="Simon Brandl" w:date="2020-06-01T21:02:00Z">
              <w:rPr/>
            </w:rPrChange>
          </w:rPr>
          <w:delText xml:space="preserve"> </w:delText>
        </w:r>
        <w:r w:rsidRPr="008478E0" w:rsidDel="00E9131D">
          <w:rPr>
            <w:b/>
            <w:bCs/>
            <w:rPrChange w:id="3981" w:author="Simon Brandl" w:date="2020-06-01T21:02:00Z">
              <w:rPr>
                <w:b/>
                <w:bCs/>
              </w:rPr>
            </w:rPrChange>
          </w:rPr>
          <w:delText>20</w:delText>
        </w:r>
        <w:r w:rsidRPr="008478E0" w:rsidDel="00E9131D">
          <w:rPr>
            <w:rPrChange w:id="3982" w:author="Simon Brandl" w:date="2020-06-01T21:02:00Z">
              <w:rPr/>
            </w:rPrChange>
          </w:rPr>
          <w:delText>, 1055–1066 (2014).</w:delText>
        </w:r>
      </w:del>
    </w:p>
    <w:p w14:paraId="55C698A8" w14:textId="7120A9C3" w:rsidR="00426D36" w:rsidRPr="008478E0" w:rsidDel="00E9131D" w:rsidRDefault="00426D36" w:rsidP="008478E0">
      <w:pPr>
        <w:pStyle w:val="Bibliography"/>
        <w:rPr>
          <w:del w:id="3983" w:author="Simon Brandl" w:date="2020-05-20T17:47:00Z"/>
          <w:rPrChange w:id="3984" w:author="Simon Brandl" w:date="2020-06-01T21:02:00Z">
            <w:rPr>
              <w:del w:id="3985" w:author="Simon Brandl" w:date="2020-05-20T17:47:00Z"/>
            </w:rPr>
          </w:rPrChange>
        </w:rPr>
        <w:pPrChange w:id="3986" w:author="Simon Brandl" w:date="2020-06-01T21:02:00Z">
          <w:pPr>
            <w:pStyle w:val="Bibliography"/>
            <w:spacing w:line="276" w:lineRule="auto"/>
          </w:pPr>
        </w:pPrChange>
      </w:pPr>
      <w:del w:id="3987" w:author="Simon Brandl" w:date="2020-05-20T17:47:00Z">
        <w:r w:rsidRPr="008478E0" w:rsidDel="00E9131D">
          <w:rPr>
            <w:rPrChange w:id="3988" w:author="Simon Brandl" w:date="2020-06-01T21:02:00Z">
              <w:rPr/>
            </w:rPrChange>
          </w:rPr>
          <w:delText>42.</w:delText>
        </w:r>
        <w:r w:rsidRPr="008478E0" w:rsidDel="00E9131D">
          <w:rPr>
            <w:rPrChange w:id="3989" w:author="Simon Brandl" w:date="2020-06-01T21:02:00Z">
              <w:rPr/>
            </w:rPrChange>
          </w:rPr>
          <w:tab/>
          <w:delText xml:space="preserve">Nilsson, G. E., Crawley, N., Lunde, I. G. &amp; Munday, P. L. Elevated temperature reduces the respiratory scope of coral reef fishes. </w:delText>
        </w:r>
        <w:r w:rsidRPr="008478E0" w:rsidDel="00E9131D">
          <w:rPr>
            <w:i/>
            <w:iCs/>
            <w:rPrChange w:id="3990" w:author="Simon Brandl" w:date="2020-06-01T21:02:00Z">
              <w:rPr>
                <w:i/>
                <w:iCs/>
              </w:rPr>
            </w:rPrChange>
          </w:rPr>
          <w:delText>Global Change Biology</w:delText>
        </w:r>
        <w:r w:rsidRPr="008478E0" w:rsidDel="00E9131D">
          <w:rPr>
            <w:rPrChange w:id="3991" w:author="Simon Brandl" w:date="2020-06-01T21:02:00Z">
              <w:rPr/>
            </w:rPrChange>
          </w:rPr>
          <w:delText xml:space="preserve"> </w:delText>
        </w:r>
        <w:r w:rsidRPr="008478E0" w:rsidDel="00E9131D">
          <w:rPr>
            <w:b/>
            <w:bCs/>
            <w:rPrChange w:id="3992" w:author="Simon Brandl" w:date="2020-06-01T21:02:00Z">
              <w:rPr>
                <w:b/>
                <w:bCs/>
              </w:rPr>
            </w:rPrChange>
          </w:rPr>
          <w:delText>15</w:delText>
        </w:r>
        <w:r w:rsidRPr="008478E0" w:rsidDel="00E9131D">
          <w:rPr>
            <w:rPrChange w:id="3993" w:author="Simon Brandl" w:date="2020-06-01T21:02:00Z">
              <w:rPr/>
            </w:rPrChange>
          </w:rPr>
          <w:delText>, 1405–1412 (2009).</w:delText>
        </w:r>
      </w:del>
    </w:p>
    <w:p w14:paraId="3EDB4491" w14:textId="3A05F974" w:rsidR="00426D36" w:rsidRPr="008478E0" w:rsidDel="00E9131D" w:rsidRDefault="00426D36" w:rsidP="008478E0">
      <w:pPr>
        <w:pStyle w:val="Bibliography"/>
        <w:rPr>
          <w:del w:id="3994" w:author="Simon Brandl" w:date="2020-05-20T17:47:00Z"/>
          <w:rPrChange w:id="3995" w:author="Simon Brandl" w:date="2020-06-01T21:02:00Z">
            <w:rPr>
              <w:del w:id="3996" w:author="Simon Brandl" w:date="2020-05-20T17:47:00Z"/>
            </w:rPr>
          </w:rPrChange>
        </w:rPr>
        <w:pPrChange w:id="3997" w:author="Simon Brandl" w:date="2020-06-01T21:02:00Z">
          <w:pPr>
            <w:pStyle w:val="Bibliography"/>
            <w:spacing w:line="276" w:lineRule="auto"/>
          </w:pPr>
        </w:pPrChange>
      </w:pPr>
      <w:del w:id="3998" w:author="Simon Brandl" w:date="2020-05-20T17:47:00Z">
        <w:r w:rsidRPr="008478E0" w:rsidDel="00E9131D">
          <w:rPr>
            <w:rPrChange w:id="3999" w:author="Simon Brandl" w:date="2020-06-01T21:02:00Z">
              <w:rPr/>
            </w:rPrChange>
          </w:rPr>
          <w:delText>43.</w:delText>
        </w:r>
        <w:r w:rsidRPr="008478E0" w:rsidDel="00E9131D">
          <w:rPr>
            <w:rPrChange w:id="4000" w:author="Simon Brandl" w:date="2020-06-01T21:02:00Z">
              <w:rPr/>
            </w:rPrChange>
          </w:rPr>
          <w:tab/>
          <w:delText xml:space="preserve">Eme, J. &amp; Bennett, W. A. Critical thermal tolerance polygons of tropical marine fishes from Sulawesi, Indonesia. </w:delText>
        </w:r>
        <w:r w:rsidRPr="008478E0" w:rsidDel="00E9131D">
          <w:rPr>
            <w:i/>
            <w:iCs/>
            <w:rPrChange w:id="4001" w:author="Simon Brandl" w:date="2020-06-01T21:02:00Z">
              <w:rPr>
                <w:i/>
                <w:iCs/>
              </w:rPr>
            </w:rPrChange>
          </w:rPr>
          <w:delText>Journal of Thermal Biology</w:delText>
        </w:r>
        <w:r w:rsidRPr="008478E0" w:rsidDel="00E9131D">
          <w:rPr>
            <w:rPrChange w:id="4002" w:author="Simon Brandl" w:date="2020-06-01T21:02:00Z">
              <w:rPr/>
            </w:rPrChange>
          </w:rPr>
          <w:delText xml:space="preserve"> </w:delText>
        </w:r>
        <w:r w:rsidRPr="008478E0" w:rsidDel="00E9131D">
          <w:rPr>
            <w:b/>
            <w:bCs/>
            <w:rPrChange w:id="4003" w:author="Simon Brandl" w:date="2020-06-01T21:02:00Z">
              <w:rPr>
                <w:b/>
                <w:bCs/>
              </w:rPr>
            </w:rPrChange>
          </w:rPr>
          <w:delText>34</w:delText>
        </w:r>
        <w:r w:rsidRPr="008478E0" w:rsidDel="00E9131D">
          <w:rPr>
            <w:rPrChange w:id="4004" w:author="Simon Brandl" w:date="2020-06-01T21:02:00Z">
              <w:rPr/>
            </w:rPrChange>
          </w:rPr>
          <w:delText>, 220–225 (2009).</w:delText>
        </w:r>
      </w:del>
    </w:p>
    <w:p w14:paraId="7CE238DA" w14:textId="322B206F" w:rsidR="00426D36" w:rsidRPr="008478E0" w:rsidDel="00E9131D" w:rsidRDefault="00426D36" w:rsidP="008478E0">
      <w:pPr>
        <w:pStyle w:val="Bibliography"/>
        <w:rPr>
          <w:del w:id="4005" w:author="Simon Brandl" w:date="2020-05-20T17:47:00Z"/>
          <w:rPrChange w:id="4006" w:author="Simon Brandl" w:date="2020-06-01T21:02:00Z">
            <w:rPr>
              <w:del w:id="4007" w:author="Simon Brandl" w:date="2020-05-20T17:47:00Z"/>
            </w:rPr>
          </w:rPrChange>
        </w:rPr>
        <w:pPrChange w:id="4008" w:author="Simon Brandl" w:date="2020-06-01T21:02:00Z">
          <w:pPr>
            <w:pStyle w:val="Bibliography"/>
            <w:spacing w:line="276" w:lineRule="auto"/>
          </w:pPr>
        </w:pPrChange>
      </w:pPr>
      <w:del w:id="4009" w:author="Simon Brandl" w:date="2020-05-20T17:47:00Z">
        <w:r w:rsidRPr="008478E0" w:rsidDel="00E9131D">
          <w:rPr>
            <w:rPrChange w:id="4010" w:author="Simon Brandl" w:date="2020-06-01T21:02:00Z">
              <w:rPr/>
            </w:rPrChange>
          </w:rPr>
          <w:delText>44.</w:delText>
        </w:r>
        <w:r w:rsidRPr="008478E0" w:rsidDel="00E9131D">
          <w:rPr>
            <w:rPrChange w:id="4011" w:author="Simon Brandl" w:date="2020-06-01T21:02:00Z">
              <w:rPr/>
            </w:rPrChange>
          </w:rPr>
          <w:tab/>
          <w:delText xml:space="preserve">Gardiner, N. M., Munday, P. L. &amp; Nilsson, G. E. Counter-gradient variation in respiratory performance of coral reef fishes at elevated temperatures. </w:delText>
        </w:r>
        <w:r w:rsidRPr="008478E0" w:rsidDel="00E9131D">
          <w:rPr>
            <w:i/>
            <w:iCs/>
            <w:rPrChange w:id="4012" w:author="Simon Brandl" w:date="2020-06-01T21:02:00Z">
              <w:rPr>
                <w:i/>
                <w:iCs/>
              </w:rPr>
            </w:rPrChange>
          </w:rPr>
          <w:delText>PLoS One</w:delText>
        </w:r>
        <w:r w:rsidRPr="008478E0" w:rsidDel="00E9131D">
          <w:rPr>
            <w:rPrChange w:id="4013" w:author="Simon Brandl" w:date="2020-06-01T21:02:00Z">
              <w:rPr/>
            </w:rPrChange>
          </w:rPr>
          <w:delText xml:space="preserve"> </w:delText>
        </w:r>
        <w:r w:rsidRPr="008478E0" w:rsidDel="00E9131D">
          <w:rPr>
            <w:b/>
            <w:bCs/>
            <w:rPrChange w:id="4014" w:author="Simon Brandl" w:date="2020-06-01T21:02:00Z">
              <w:rPr>
                <w:b/>
                <w:bCs/>
              </w:rPr>
            </w:rPrChange>
          </w:rPr>
          <w:delText>5</w:delText>
        </w:r>
        <w:r w:rsidRPr="008478E0" w:rsidDel="00E9131D">
          <w:rPr>
            <w:rPrChange w:id="4015" w:author="Simon Brandl" w:date="2020-06-01T21:02:00Z">
              <w:rPr/>
            </w:rPrChange>
          </w:rPr>
          <w:delText>, e13299 (2010).</w:delText>
        </w:r>
      </w:del>
    </w:p>
    <w:p w14:paraId="0DABFCA8" w14:textId="4DA4B358" w:rsidR="00426D36" w:rsidRPr="008478E0" w:rsidDel="00E9131D" w:rsidRDefault="00426D36" w:rsidP="008478E0">
      <w:pPr>
        <w:pStyle w:val="Bibliography"/>
        <w:rPr>
          <w:del w:id="4016" w:author="Simon Brandl" w:date="2020-05-20T17:47:00Z"/>
          <w:rPrChange w:id="4017" w:author="Simon Brandl" w:date="2020-06-01T21:02:00Z">
            <w:rPr>
              <w:del w:id="4018" w:author="Simon Brandl" w:date="2020-05-20T17:47:00Z"/>
            </w:rPr>
          </w:rPrChange>
        </w:rPr>
        <w:pPrChange w:id="4019" w:author="Simon Brandl" w:date="2020-06-01T21:02:00Z">
          <w:pPr>
            <w:pStyle w:val="Bibliography"/>
            <w:spacing w:line="276" w:lineRule="auto"/>
          </w:pPr>
        </w:pPrChange>
      </w:pPr>
      <w:del w:id="4020" w:author="Simon Brandl" w:date="2020-05-20T17:47:00Z">
        <w:r w:rsidRPr="008478E0" w:rsidDel="00E9131D">
          <w:rPr>
            <w:rPrChange w:id="4021" w:author="Simon Brandl" w:date="2020-06-01T21:02:00Z">
              <w:rPr/>
            </w:rPrChange>
          </w:rPr>
          <w:delText>45.</w:delText>
        </w:r>
        <w:r w:rsidRPr="008478E0" w:rsidDel="00E9131D">
          <w:rPr>
            <w:rPrChange w:id="4022" w:author="Simon Brandl" w:date="2020-06-01T21:02:00Z">
              <w:rPr/>
            </w:rPrChange>
          </w:rPr>
          <w:tab/>
          <w:delText xml:space="preserve">Mora, C. &amp; Ospina, A. Tolerance to high temperatures and potential impact of sea warming on reef fishes of Gorgona Island (tropical eastern Pacific). </w:delText>
        </w:r>
        <w:r w:rsidRPr="008478E0" w:rsidDel="00E9131D">
          <w:rPr>
            <w:i/>
            <w:iCs/>
            <w:rPrChange w:id="4023" w:author="Simon Brandl" w:date="2020-06-01T21:02:00Z">
              <w:rPr>
                <w:i/>
                <w:iCs/>
              </w:rPr>
            </w:rPrChange>
          </w:rPr>
          <w:delText>Marine Biology</w:delText>
        </w:r>
        <w:r w:rsidRPr="008478E0" w:rsidDel="00E9131D">
          <w:rPr>
            <w:rPrChange w:id="4024" w:author="Simon Brandl" w:date="2020-06-01T21:02:00Z">
              <w:rPr/>
            </w:rPrChange>
          </w:rPr>
          <w:delText xml:space="preserve"> </w:delText>
        </w:r>
        <w:r w:rsidRPr="008478E0" w:rsidDel="00E9131D">
          <w:rPr>
            <w:b/>
            <w:bCs/>
            <w:rPrChange w:id="4025" w:author="Simon Brandl" w:date="2020-06-01T21:02:00Z">
              <w:rPr>
                <w:b/>
                <w:bCs/>
              </w:rPr>
            </w:rPrChange>
          </w:rPr>
          <w:delText>139</w:delText>
        </w:r>
        <w:r w:rsidRPr="008478E0" w:rsidDel="00E9131D">
          <w:rPr>
            <w:rPrChange w:id="4026" w:author="Simon Brandl" w:date="2020-06-01T21:02:00Z">
              <w:rPr/>
            </w:rPrChange>
          </w:rPr>
          <w:delText>, 765–769 (2001).</w:delText>
        </w:r>
      </w:del>
    </w:p>
    <w:p w14:paraId="1A087D72" w14:textId="2B2E4EBF" w:rsidR="00426D36" w:rsidRPr="008478E0" w:rsidDel="00E9131D" w:rsidRDefault="00426D36" w:rsidP="008478E0">
      <w:pPr>
        <w:pStyle w:val="Bibliography"/>
        <w:rPr>
          <w:del w:id="4027" w:author="Simon Brandl" w:date="2020-05-20T17:47:00Z"/>
          <w:rPrChange w:id="4028" w:author="Simon Brandl" w:date="2020-06-01T21:02:00Z">
            <w:rPr>
              <w:del w:id="4029" w:author="Simon Brandl" w:date="2020-05-20T17:47:00Z"/>
            </w:rPr>
          </w:rPrChange>
        </w:rPr>
        <w:pPrChange w:id="4030" w:author="Simon Brandl" w:date="2020-06-01T21:02:00Z">
          <w:pPr>
            <w:pStyle w:val="Bibliography"/>
            <w:spacing w:line="276" w:lineRule="auto"/>
          </w:pPr>
        </w:pPrChange>
      </w:pPr>
      <w:del w:id="4031" w:author="Simon Brandl" w:date="2020-05-20T17:47:00Z">
        <w:r w:rsidRPr="008478E0" w:rsidDel="00E9131D">
          <w:rPr>
            <w:rPrChange w:id="4032" w:author="Simon Brandl" w:date="2020-06-01T21:02:00Z">
              <w:rPr/>
            </w:rPrChange>
          </w:rPr>
          <w:delText>46.</w:delText>
        </w:r>
        <w:r w:rsidRPr="008478E0" w:rsidDel="00E9131D">
          <w:rPr>
            <w:rPrChange w:id="4033" w:author="Simon Brandl" w:date="2020-06-01T21:02:00Z">
              <w:rPr/>
            </w:rPrChange>
          </w:rPr>
          <w:tab/>
          <w:delText xml:space="preserve">Feary, D. A. </w:delText>
        </w:r>
        <w:r w:rsidRPr="008478E0" w:rsidDel="00E9131D">
          <w:rPr>
            <w:i/>
            <w:iCs/>
            <w:rPrChange w:id="4034" w:author="Simon Brandl" w:date="2020-06-01T21:02:00Z">
              <w:rPr>
                <w:i/>
                <w:iCs/>
              </w:rPr>
            </w:rPrChange>
          </w:rPr>
          <w:delText>et al.</w:delText>
        </w:r>
        <w:r w:rsidRPr="008478E0" w:rsidDel="00E9131D">
          <w:rPr>
            <w:rPrChange w:id="4035" w:author="Simon Brandl" w:date="2020-06-01T21:02:00Z">
              <w:rPr/>
            </w:rPrChange>
          </w:rPr>
          <w:delText xml:space="preserve"> Latitudinal shifts in coral reef fishes: why some species do and others do not shift. </w:delText>
        </w:r>
        <w:r w:rsidRPr="008478E0" w:rsidDel="00E9131D">
          <w:rPr>
            <w:i/>
            <w:iCs/>
            <w:rPrChange w:id="4036" w:author="Simon Brandl" w:date="2020-06-01T21:02:00Z">
              <w:rPr>
                <w:i/>
                <w:iCs/>
              </w:rPr>
            </w:rPrChange>
          </w:rPr>
          <w:delText>Fish and Fisheries</w:delText>
        </w:r>
        <w:r w:rsidRPr="008478E0" w:rsidDel="00E9131D">
          <w:rPr>
            <w:rPrChange w:id="4037" w:author="Simon Brandl" w:date="2020-06-01T21:02:00Z">
              <w:rPr/>
            </w:rPrChange>
          </w:rPr>
          <w:delText xml:space="preserve"> </w:delText>
        </w:r>
        <w:r w:rsidRPr="008478E0" w:rsidDel="00E9131D">
          <w:rPr>
            <w:b/>
            <w:bCs/>
            <w:rPrChange w:id="4038" w:author="Simon Brandl" w:date="2020-06-01T21:02:00Z">
              <w:rPr>
                <w:b/>
                <w:bCs/>
              </w:rPr>
            </w:rPrChange>
          </w:rPr>
          <w:delText>15</w:delText>
        </w:r>
        <w:r w:rsidRPr="008478E0" w:rsidDel="00E9131D">
          <w:rPr>
            <w:rPrChange w:id="4039" w:author="Simon Brandl" w:date="2020-06-01T21:02:00Z">
              <w:rPr/>
            </w:rPrChange>
          </w:rPr>
          <w:delText>, 593–615 (2014).</w:delText>
        </w:r>
      </w:del>
    </w:p>
    <w:p w14:paraId="52C12BAC" w14:textId="64D09718" w:rsidR="00426D36" w:rsidRPr="008478E0" w:rsidDel="00E9131D" w:rsidRDefault="00426D36" w:rsidP="008478E0">
      <w:pPr>
        <w:pStyle w:val="Bibliography"/>
        <w:rPr>
          <w:del w:id="4040" w:author="Simon Brandl" w:date="2020-05-20T17:47:00Z"/>
          <w:rPrChange w:id="4041" w:author="Simon Brandl" w:date="2020-06-01T21:02:00Z">
            <w:rPr>
              <w:del w:id="4042" w:author="Simon Brandl" w:date="2020-05-20T17:47:00Z"/>
            </w:rPr>
          </w:rPrChange>
        </w:rPr>
        <w:pPrChange w:id="4043" w:author="Simon Brandl" w:date="2020-06-01T21:02:00Z">
          <w:pPr>
            <w:pStyle w:val="Bibliography"/>
            <w:spacing w:line="276" w:lineRule="auto"/>
          </w:pPr>
        </w:pPrChange>
      </w:pPr>
      <w:del w:id="4044" w:author="Simon Brandl" w:date="2020-05-20T17:47:00Z">
        <w:r w:rsidRPr="008478E0" w:rsidDel="00E9131D">
          <w:rPr>
            <w:rPrChange w:id="4045" w:author="Simon Brandl" w:date="2020-06-01T21:02:00Z">
              <w:rPr/>
            </w:rPrChange>
          </w:rPr>
          <w:delText>47.</w:delText>
        </w:r>
        <w:r w:rsidRPr="008478E0" w:rsidDel="00E9131D">
          <w:rPr>
            <w:rPrChange w:id="4046" w:author="Simon Brandl" w:date="2020-06-01T21:02:00Z">
              <w:rPr/>
            </w:rPrChange>
          </w:rPr>
          <w:tab/>
          <w:delText xml:space="preserve">Bernal, M. A. </w:delText>
        </w:r>
        <w:r w:rsidRPr="008478E0" w:rsidDel="00E9131D">
          <w:rPr>
            <w:i/>
            <w:iCs/>
            <w:rPrChange w:id="4047" w:author="Simon Brandl" w:date="2020-06-01T21:02:00Z">
              <w:rPr>
                <w:i/>
                <w:iCs/>
              </w:rPr>
            </w:rPrChange>
          </w:rPr>
          <w:delText>et al.</w:delText>
        </w:r>
        <w:r w:rsidRPr="008478E0" w:rsidDel="00E9131D">
          <w:rPr>
            <w:rPrChange w:id="4048" w:author="Simon Brandl" w:date="2020-06-01T21:02:00Z">
              <w:rPr/>
            </w:rPrChange>
          </w:rPr>
          <w:delText xml:space="preserve"> Phenotypic and molecular consequences of stepwise temperature increase across generations in a coral reef fish. </w:delText>
        </w:r>
        <w:r w:rsidRPr="008478E0" w:rsidDel="00E9131D">
          <w:rPr>
            <w:i/>
            <w:iCs/>
            <w:rPrChange w:id="4049" w:author="Simon Brandl" w:date="2020-06-01T21:02:00Z">
              <w:rPr>
                <w:i/>
                <w:iCs/>
              </w:rPr>
            </w:rPrChange>
          </w:rPr>
          <w:delText>Molecular Ecology</w:delText>
        </w:r>
        <w:r w:rsidRPr="008478E0" w:rsidDel="00E9131D">
          <w:rPr>
            <w:rPrChange w:id="4050" w:author="Simon Brandl" w:date="2020-06-01T21:02:00Z">
              <w:rPr/>
            </w:rPrChange>
          </w:rPr>
          <w:delText xml:space="preserve"> </w:delText>
        </w:r>
        <w:r w:rsidRPr="008478E0" w:rsidDel="00E9131D">
          <w:rPr>
            <w:b/>
            <w:bCs/>
            <w:rPrChange w:id="4051" w:author="Simon Brandl" w:date="2020-06-01T21:02:00Z">
              <w:rPr>
                <w:b/>
                <w:bCs/>
              </w:rPr>
            </w:rPrChange>
          </w:rPr>
          <w:delText>27</w:delText>
        </w:r>
        <w:r w:rsidRPr="008478E0" w:rsidDel="00E9131D">
          <w:rPr>
            <w:rPrChange w:id="4052" w:author="Simon Brandl" w:date="2020-06-01T21:02:00Z">
              <w:rPr/>
            </w:rPrChange>
          </w:rPr>
          <w:delText>, 4516–4528 (2018).</w:delText>
        </w:r>
      </w:del>
    </w:p>
    <w:p w14:paraId="57B5343C" w14:textId="49866C26" w:rsidR="00426D36" w:rsidRPr="008478E0" w:rsidDel="00E9131D" w:rsidRDefault="00426D36" w:rsidP="008478E0">
      <w:pPr>
        <w:pStyle w:val="Bibliography"/>
        <w:rPr>
          <w:del w:id="4053" w:author="Simon Brandl" w:date="2020-05-20T17:47:00Z"/>
          <w:rPrChange w:id="4054" w:author="Simon Brandl" w:date="2020-06-01T21:02:00Z">
            <w:rPr>
              <w:del w:id="4055" w:author="Simon Brandl" w:date="2020-05-20T17:47:00Z"/>
            </w:rPr>
          </w:rPrChange>
        </w:rPr>
        <w:pPrChange w:id="4056" w:author="Simon Brandl" w:date="2020-06-01T21:02:00Z">
          <w:pPr>
            <w:pStyle w:val="Bibliography"/>
            <w:spacing w:line="276" w:lineRule="auto"/>
          </w:pPr>
        </w:pPrChange>
      </w:pPr>
      <w:del w:id="4057" w:author="Simon Brandl" w:date="2020-05-20T17:47:00Z">
        <w:r w:rsidRPr="008478E0" w:rsidDel="00E9131D">
          <w:rPr>
            <w:rPrChange w:id="4058" w:author="Simon Brandl" w:date="2020-06-01T21:02:00Z">
              <w:rPr/>
            </w:rPrChange>
          </w:rPr>
          <w:delText>48.</w:delText>
        </w:r>
        <w:r w:rsidRPr="008478E0" w:rsidDel="00E9131D">
          <w:rPr>
            <w:rPrChange w:id="4059" w:author="Simon Brandl" w:date="2020-06-01T21:02:00Z">
              <w:rPr/>
            </w:rPrChange>
          </w:rPr>
          <w:tab/>
          <w:delText xml:space="preserve">Grenchik, M., Donelson, J. &amp; Munday, P. Evidence for developmental thermal acclimation in the damselfish, Pomacentrus moluccensis. </w:delText>
        </w:r>
        <w:r w:rsidRPr="008478E0" w:rsidDel="00E9131D">
          <w:rPr>
            <w:i/>
            <w:iCs/>
            <w:rPrChange w:id="4060" w:author="Simon Brandl" w:date="2020-06-01T21:02:00Z">
              <w:rPr>
                <w:i/>
                <w:iCs/>
              </w:rPr>
            </w:rPrChange>
          </w:rPr>
          <w:delText>Coral Reefs</w:delText>
        </w:r>
        <w:r w:rsidRPr="008478E0" w:rsidDel="00E9131D">
          <w:rPr>
            <w:rPrChange w:id="4061" w:author="Simon Brandl" w:date="2020-06-01T21:02:00Z">
              <w:rPr/>
            </w:rPrChange>
          </w:rPr>
          <w:delText xml:space="preserve"> </w:delText>
        </w:r>
        <w:r w:rsidRPr="008478E0" w:rsidDel="00E9131D">
          <w:rPr>
            <w:b/>
            <w:bCs/>
            <w:rPrChange w:id="4062" w:author="Simon Brandl" w:date="2020-06-01T21:02:00Z">
              <w:rPr>
                <w:b/>
                <w:bCs/>
              </w:rPr>
            </w:rPrChange>
          </w:rPr>
          <w:delText>32</w:delText>
        </w:r>
        <w:r w:rsidRPr="008478E0" w:rsidDel="00E9131D">
          <w:rPr>
            <w:rPrChange w:id="4063" w:author="Simon Brandl" w:date="2020-06-01T21:02:00Z">
              <w:rPr/>
            </w:rPrChange>
          </w:rPr>
          <w:delText>, 85–90 (2013).</w:delText>
        </w:r>
      </w:del>
    </w:p>
    <w:p w14:paraId="5DA1B7F7" w14:textId="24A465CB" w:rsidR="00426D36" w:rsidRPr="008478E0" w:rsidDel="00E9131D" w:rsidRDefault="00426D36" w:rsidP="008478E0">
      <w:pPr>
        <w:pStyle w:val="Bibliography"/>
        <w:rPr>
          <w:del w:id="4064" w:author="Simon Brandl" w:date="2020-05-20T17:47:00Z"/>
          <w:rPrChange w:id="4065" w:author="Simon Brandl" w:date="2020-06-01T21:02:00Z">
            <w:rPr>
              <w:del w:id="4066" w:author="Simon Brandl" w:date="2020-05-20T17:47:00Z"/>
            </w:rPr>
          </w:rPrChange>
        </w:rPr>
        <w:pPrChange w:id="4067" w:author="Simon Brandl" w:date="2020-06-01T21:02:00Z">
          <w:pPr>
            <w:pStyle w:val="Bibliography"/>
            <w:spacing w:line="276" w:lineRule="auto"/>
          </w:pPr>
        </w:pPrChange>
      </w:pPr>
      <w:del w:id="4068" w:author="Simon Brandl" w:date="2020-05-20T17:47:00Z">
        <w:r w:rsidRPr="008478E0" w:rsidDel="00E9131D">
          <w:rPr>
            <w:rPrChange w:id="4069" w:author="Simon Brandl" w:date="2020-06-01T21:02:00Z">
              <w:rPr/>
            </w:rPrChange>
          </w:rPr>
          <w:delText>49.</w:delText>
        </w:r>
        <w:r w:rsidRPr="008478E0" w:rsidDel="00E9131D">
          <w:rPr>
            <w:rPrChange w:id="4070" w:author="Simon Brandl" w:date="2020-06-01T21:02:00Z">
              <w:rPr/>
            </w:rPrChange>
          </w:rPr>
          <w:tab/>
          <w:delText>Miller, D. D., Ota, Y., Sumaila, U. R., Cisneros</w:delText>
        </w:r>
        <w:r w:rsidRPr="008478E0" w:rsidDel="00E9131D">
          <w:rPr>
            <w:rFonts w:ascii="Cambria Math" w:hAnsi="Cambria Math" w:cs="Cambria Math"/>
            <w:rPrChange w:id="4071" w:author="Simon Brandl" w:date="2020-06-01T21:02:00Z">
              <w:rPr>
                <w:rFonts w:ascii="Cambria Math" w:hAnsi="Cambria Math" w:cs="Cambria Math"/>
              </w:rPr>
            </w:rPrChange>
          </w:rPr>
          <w:delText>‐</w:delText>
        </w:r>
        <w:r w:rsidRPr="008478E0" w:rsidDel="00E9131D">
          <w:rPr>
            <w:rPrChange w:id="4072" w:author="Simon Brandl" w:date="2020-06-01T21:02:00Z">
              <w:rPr/>
            </w:rPrChange>
          </w:rPr>
          <w:delText xml:space="preserve">Montemayor, A. M. &amp; Cheung, W. W. Adaptation strategies to climate change in marine systems. </w:delText>
        </w:r>
        <w:r w:rsidRPr="008478E0" w:rsidDel="00E9131D">
          <w:rPr>
            <w:i/>
            <w:iCs/>
            <w:rPrChange w:id="4073" w:author="Simon Brandl" w:date="2020-06-01T21:02:00Z">
              <w:rPr>
                <w:i/>
                <w:iCs/>
              </w:rPr>
            </w:rPrChange>
          </w:rPr>
          <w:delText>Global change biology</w:delText>
        </w:r>
        <w:r w:rsidRPr="008478E0" w:rsidDel="00E9131D">
          <w:rPr>
            <w:rPrChange w:id="4074" w:author="Simon Brandl" w:date="2020-06-01T21:02:00Z">
              <w:rPr/>
            </w:rPrChange>
          </w:rPr>
          <w:delText xml:space="preserve"> </w:delText>
        </w:r>
        <w:r w:rsidRPr="008478E0" w:rsidDel="00E9131D">
          <w:rPr>
            <w:b/>
            <w:bCs/>
            <w:rPrChange w:id="4075" w:author="Simon Brandl" w:date="2020-06-01T21:02:00Z">
              <w:rPr>
                <w:b/>
                <w:bCs/>
              </w:rPr>
            </w:rPrChange>
          </w:rPr>
          <w:delText>24</w:delText>
        </w:r>
        <w:r w:rsidRPr="008478E0" w:rsidDel="00E9131D">
          <w:rPr>
            <w:rPrChange w:id="4076" w:author="Simon Brandl" w:date="2020-06-01T21:02:00Z">
              <w:rPr/>
            </w:rPrChange>
          </w:rPr>
          <w:delText>, e1–e14 (2018).</w:delText>
        </w:r>
      </w:del>
    </w:p>
    <w:p w14:paraId="201B543A" w14:textId="4DEF0EA0" w:rsidR="00426D36" w:rsidRPr="008478E0" w:rsidDel="00E9131D" w:rsidRDefault="00426D36" w:rsidP="008478E0">
      <w:pPr>
        <w:pStyle w:val="Bibliography"/>
        <w:rPr>
          <w:del w:id="4077" w:author="Simon Brandl" w:date="2020-05-20T17:47:00Z"/>
          <w:rPrChange w:id="4078" w:author="Simon Brandl" w:date="2020-06-01T21:02:00Z">
            <w:rPr>
              <w:del w:id="4079" w:author="Simon Brandl" w:date="2020-05-20T17:47:00Z"/>
            </w:rPr>
          </w:rPrChange>
        </w:rPr>
        <w:pPrChange w:id="4080" w:author="Simon Brandl" w:date="2020-06-01T21:02:00Z">
          <w:pPr>
            <w:pStyle w:val="Bibliography"/>
            <w:spacing w:line="276" w:lineRule="auto"/>
          </w:pPr>
        </w:pPrChange>
      </w:pPr>
      <w:del w:id="4081" w:author="Simon Brandl" w:date="2020-05-20T17:47:00Z">
        <w:r w:rsidRPr="008478E0" w:rsidDel="00E9131D">
          <w:rPr>
            <w:rPrChange w:id="4082" w:author="Simon Brandl" w:date="2020-06-01T21:02:00Z">
              <w:rPr/>
            </w:rPrChange>
          </w:rPr>
          <w:delText>50.</w:delText>
        </w:r>
        <w:r w:rsidRPr="008478E0" w:rsidDel="00E9131D">
          <w:rPr>
            <w:rPrChange w:id="4083" w:author="Simon Brandl" w:date="2020-06-01T21:02:00Z">
              <w:rPr/>
            </w:rPrChange>
          </w:rPr>
          <w:tab/>
          <w:delText xml:space="preserve">Brandl, S. J., Goatley, C. H., Bellwood, D. R. &amp; Tornabene, L. The hidden half: ecology and evolution of cryptobenthic fishes on coral reefs. </w:delText>
        </w:r>
        <w:r w:rsidRPr="008478E0" w:rsidDel="00E9131D">
          <w:rPr>
            <w:i/>
            <w:iCs/>
            <w:rPrChange w:id="4084" w:author="Simon Brandl" w:date="2020-06-01T21:02:00Z">
              <w:rPr>
                <w:i/>
                <w:iCs/>
              </w:rPr>
            </w:rPrChange>
          </w:rPr>
          <w:delText>Biological Reviews</w:delText>
        </w:r>
        <w:r w:rsidRPr="008478E0" w:rsidDel="00E9131D">
          <w:rPr>
            <w:rPrChange w:id="4085" w:author="Simon Brandl" w:date="2020-06-01T21:02:00Z">
              <w:rPr/>
            </w:rPrChange>
          </w:rPr>
          <w:delText xml:space="preserve"> </w:delText>
        </w:r>
        <w:r w:rsidRPr="008478E0" w:rsidDel="00E9131D">
          <w:rPr>
            <w:b/>
            <w:bCs/>
            <w:rPrChange w:id="4086" w:author="Simon Brandl" w:date="2020-06-01T21:02:00Z">
              <w:rPr>
                <w:b/>
                <w:bCs/>
              </w:rPr>
            </w:rPrChange>
          </w:rPr>
          <w:delText>93</w:delText>
        </w:r>
        <w:r w:rsidRPr="008478E0" w:rsidDel="00E9131D">
          <w:rPr>
            <w:rPrChange w:id="4087" w:author="Simon Brandl" w:date="2020-06-01T21:02:00Z">
              <w:rPr/>
            </w:rPrChange>
          </w:rPr>
          <w:delText>, 1846–1873 (2018).</w:delText>
        </w:r>
      </w:del>
    </w:p>
    <w:p w14:paraId="537AF236" w14:textId="7D169FE9" w:rsidR="00426D36" w:rsidRPr="008478E0" w:rsidDel="00E9131D" w:rsidRDefault="00426D36" w:rsidP="008478E0">
      <w:pPr>
        <w:pStyle w:val="Bibliography"/>
        <w:rPr>
          <w:del w:id="4088" w:author="Simon Brandl" w:date="2020-05-20T17:47:00Z"/>
          <w:rPrChange w:id="4089" w:author="Simon Brandl" w:date="2020-06-01T21:02:00Z">
            <w:rPr>
              <w:del w:id="4090" w:author="Simon Brandl" w:date="2020-05-20T17:47:00Z"/>
            </w:rPr>
          </w:rPrChange>
        </w:rPr>
        <w:pPrChange w:id="4091" w:author="Simon Brandl" w:date="2020-06-01T21:02:00Z">
          <w:pPr>
            <w:pStyle w:val="Bibliography"/>
            <w:spacing w:line="276" w:lineRule="auto"/>
          </w:pPr>
        </w:pPrChange>
      </w:pPr>
      <w:del w:id="4092" w:author="Simon Brandl" w:date="2020-05-20T17:47:00Z">
        <w:r w:rsidRPr="008478E0" w:rsidDel="00E9131D">
          <w:rPr>
            <w:rPrChange w:id="4093" w:author="Simon Brandl" w:date="2020-06-01T21:02:00Z">
              <w:rPr/>
            </w:rPrChange>
          </w:rPr>
          <w:delText>51.</w:delText>
        </w:r>
        <w:r w:rsidRPr="008478E0" w:rsidDel="00E9131D">
          <w:rPr>
            <w:rPrChange w:id="4094" w:author="Simon Brandl" w:date="2020-06-01T21:02:00Z">
              <w:rPr/>
            </w:rPrChange>
          </w:rPr>
          <w:tab/>
          <w:delText xml:space="preserve">Brandl, S. J., Casey, J. M., Knowlton, N. &amp; Duffy, J. E. Marine dock pilings foster diverse, native cryptobenthic fish assemblages across bioregions. </w:delText>
        </w:r>
        <w:r w:rsidRPr="008478E0" w:rsidDel="00E9131D">
          <w:rPr>
            <w:i/>
            <w:iCs/>
            <w:rPrChange w:id="4095" w:author="Simon Brandl" w:date="2020-06-01T21:02:00Z">
              <w:rPr>
                <w:i/>
                <w:iCs/>
              </w:rPr>
            </w:rPrChange>
          </w:rPr>
          <w:delText>Ecology and evolution</w:delText>
        </w:r>
        <w:r w:rsidRPr="008478E0" w:rsidDel="00E9131D">
          <w:rPr>
            <w:rPrChange w:id="4096" w:author="Simon Brandl" w:date="2020-06-01T21:02:00Z">
              <w:rPr/>
            </w:rPrChange>
          </w:rPr>
          <w:delText xml:space="preserve"> </w:delText>
        </w:r>
        <w:r w:rsidRPr="008478E0" w:rsidDel="00E9131D">
          <w:rPr>
            <w:b/>
            <w:bCs/>
            <w:rPrChange w:id="4097" w:author="Simon Brandl" w:date="2020-06-01T21:02:00Z">
              <w:rPr>
                <w:b/>
                <w:bCs/>
              </w:rPr>
            </w:rPrChange>
          </w:rPr>
          <w:delText>7</w:delText>
        </w:r>
        <w:r w:rsidRPr="008478E0" w:rsidDel="00E9131D">
          <w:rPr>
            <w:rPrChange w:id="4098" w:author="Simon Brandl" w:date="2020-06-01T21:02:00Z">
              <w:rPr/>
            </w:rPrChange>
          </w:rPr>
          <w:delText>, 7069–7079 (2017).</w:delText>
        </w:r>
      </w:del>
    </w:p>
    <w:p w14:paraId="2EAAE3D9" w14:textId="7BE605EB" w:rsidR="00426D36" w:rsidRPr="008478E0" w:rsidDel="00E9131D" w:rsidRDefault="00426D36" w:rsidP="008478E0">
      <w:pPr>
        <w:pStyle w:val="Bibliography"/>
        <w:rPr>
          <w:del w:id="4099" w:author="Simon Brandl" w:date="2020-05-20T17:47:00Z"/>
          <w:rPrChange w:id="4100" w:author="Simon Brandl" w:date="2020-06-01T21:02:00Z">
            <w:rPr>
              <w:del w:id="4101" w:author="Simon Brandl" w:date="2020-05-20T17:47:00Z"/>
            </w:rPr>
          </w:rPrChange>
        </w:rPr>
        <w:pPrChange w:id="4102" w:author="Simon Brandl" w:date="2020-06-01T21:02:00Z">
          <w:pPr>
            <w:pStyle w:val="Bibliography"/>
            <w:spacing w:line="276" w:lineRule="auto"/>
          </w:pPr>
        </w:pPrChange>
      </w:pPr>
      <w:del w:id="4103" w:author="Simon Brandl" w:date="2020-05-20T17:47:00Z">
        <w:r w:rsidRPr="008478E0" w:rsidDel="00E9131D">
          <w:rPr>
            <w:rPrChange w:id="4104" w:author="Simon Brandl" w:date="2020-06-01T21:02:00Z">
              <w:rPr/>
            </w:rPrChange>
          </w:rPr>
          <w:delText>52.</w:delText>
        </w:r>
        <w:r w:rsidRPr="008478E0" w:rsidDel="00E9131D">
          <w:rPr>
            <w:rPrChange w:id="4105" w:author="Simon Brandl" w:date="2020-06-01T21:02:00Z">
              <w:rPr/>
            </w:rPrChange>
          </w:rPr>
          <w:tab/>
          <w:delText xml:space="preserve">Ahmadia, G. N., Tornabene, L., Smith, D. J. &amp; Pezold, F. L. The relative importance of regional, local, and evolutionary factors structuring cryptobenthic coral-reef assemblages. </w:delText>
        </w:r>
        <w:r w:rsidRPr="008478E0" w:rsidDel="00E9131D">
          <w:rPr>
            <w:i/>
            <w:iCs/>
            <w:rPrChange w:id="4106" w:author="Simon Brandl" w:date="2020-06-01T21:02:00Z">
              <w:rPr>
                <w:i/>
                <w:iCs/>
              </w:rPr>
            </w:rPrChange>
          </w:rPr>
          <w:delText>Coral Reefs</w:delText>
        </w:r>
        <w:r w:rsidRPr="008478E0" w:rsidDel="00E9131D">
          <w:rPr>
            <w:rPrChange w:id="4107" w:author="Simon Brandl" w:date="2020-06-01T21:02:00Z">
              <w:rPr/>
            </w:rPrChange>
          </w:rPr>
          <w:delText xml:space="preserve"> </w:delText>
        </w:r>
        <w:r w:rsidRPr="008478E0" w:rsidDel="00E9131D">
          <w:rPr>
            <w:b/>
            <w:bCs/>
            <w:rPrChange w:id="4108" w:author="Simon Brandl" w:date="2020-06-01T21:02:00Z">
              <w:rPr>
                <w:b/>
                <w:bCs/>
              </w:rPr>
            </w:rPrChange>
          </w:rPr>
          <w:delText>37</w:delText>
        </w:r>
        <w:r w:rsidRPr="008478E0" w:rsidDel="00E9131D">
          <w:rPr>
            <w:rPrChange w:id="4109" w:author="Simon Brandl" w:date="2020-06-01T21:02:00Z">
              <w:rPr/>
            </w:rPrChange>
          </w:rPr>
          <w:delText>, 279–293 (2018).</w:delText>
        </w:r>
      </w:del>
    </w:p>
    <w:p w14:paraId="6CF3DAB0" w14:textId="343B98BE" w:rsidR="00426D36" w:rsidRPr="008478E0" w:rsidDel="00E9131D" w:rsidRDefault="00426D36" w:rsidP="008478E0">
      <w:pPr>
        <w:pStyle w:val="Bibliography"/>
        <w:rPr>
          <w:del w:id="4110" w:author="Simon Brandl" w:date="2020-05-20T17:47:00Z"/>
          <w:rPrChange w:id="4111" w:author="Simon Brandl" w:date="2020-06-01T21:02:00Z">
            <w:rPr>
              <w:del w:id="4112" w:author="Simon Brandl" w:date="2020-05-20T17:47:00Z"/>
            </w:rPr>
          </w:rPrChange>
        </w:rPr>
        <w:pPrChange w:id="4113" w:author="Simon Brandl" w:date="2020-06-01T21:02:00Z">
          <w:pPr>
            <w:pStyle w:val="Bibliography"/>
            <w:spacing w:line="276" w:lineRule="auto"/>
          </w:pPr>
        </w:pPrChange>
      </w:pPr>
      <w:del w:id="4114" w:author="Simon Brandl" w:date="2020-05-20T17:47:00Z">
        <w:r w:rsidRPr="008478E0" w:rsidDel="00E9131D">
          <w:rPr>
            <w:rPrChange w:id="4115" w:author="Simon Brandl" w:date="2020-06-01T21:02:00Z">
              <w:rPr/>
            </w:rPrChange>
          </w:rPr>
          <w:delText>53.</w:delText>
        </w:r>
        <w:r w:rsidRPr="008478E0" w:rsidDel="00E9131D">
          <w:rPr>
            <w:rPrChange w:id="4116" w:author="Simon Brandl" w:date="2020-06-01T21:02:00Z">
              <w:rPr/>
            </w:rPrChange>
          </w:rPr>
          <w:tab/>
          <w:delText xml:space="preserve">Coker, D. J., DiBattista, J. D., Sinclair-Taylor, T. H. &amp; Berumen, M. L. Spatial patterns of cryptobenthic coral-reef fishes in the Red Sea. </w:delText>
        </w:r>
        <w:r w:rsidRPr="008478E0" w:rsidDel="00E9131D">
          <w:rPr>
            <w:i/>
            <w:iCs/>
            <w:rPrChange w:id="4117" w:author="Simon Brandl" w:date="2020-06-01T21:02:00Z">
              <w:rPr>
                <w:i/>
                <w:iCs/>
              </w:rPr>
            </w:rPrChange>
          </w:rPr>
          <w:delText>Coral Reefs</w:delText>
        </w:r>
        <w:r w:rsidRPr="008478E0" w:rsidDel="00E9131D">
          <w:rPr>
            <w:rPrChange w:id="4118" w:author="Simon Brandl" w:date="2020-06-01T21:02:00Z">
              <w:rPr/>
            </w:rPrChange>
          </w:rPr>
          <w:delText xml:space="preserve"> 1–7 (2017).</w:delText>
        </w:r>
      </w:del>
    </w:p>
    <w:p w14:paraId="6219907D" w14:textId="79B7546C" w:rsidR="00426D36" w:rsidRPr="008478E0" w:rsidDel="00E9131D" w:rsidRDefault="00426D36" w:rsidP="008478E0">
      <w:pPr>
        <w:pStyle w:val="Bibliography"/>
        <w:rPr>
          <w:del w:id="4119" w:author="Simon Brandl" w:date="2020-05-20T17:47:00Z"/>
          <w:rPrChange w:id="4120" w:author="Simon Brandl" w:date="2020-06-01T21:02:00Z">
            <w:rPr>
              <w:del w:id="4121" w:author="Simon Brandl" w:date="2020-05-20T17:47:00Z"/>
            </w:rPr>
          </w:rPrChange>
        </w:rPr>
        <w:pPrChange w:id="4122" w:author="Simon Brandl" w:date="2020-06-01T21:02:00Z">
          <w:pPr>
            <w:pStyle w:val="Bibliography"/>
            <w:spacing w:line="276" w:lineRule="auto"/>
          </w:pPr>
        </w:pPrChange>
      </w:pPr>
      <w:del w:id="4123" w:author="Simon Brandl" w:date="2020-05-20T17:47:00Z">
        <w:r w:rsidRPr="008478E0" w:rsidDel="00E9131D">
          <w:rPr>
            <w:rPrChange w:id="4124" w:author="Simon Brandl" w:date="2020-06-01T21:02:00Z">
              <w:rPr/>
            </w:rPrChange>
          </w:rPr>
          <w:delText>54.</w:delText>
        </w:r>
        <w:r w:rsidRPr="008478E0" w:rsidDel="00E9131D">
          <w:rPr>
            <w:rPrChange w:id="4125" w:author="Simon Brandl" w:date="2020-06-01T21:02:00Z">
              <w:rPr/>
            </w:rPrChange>
          </w:rPr>
          <w:tab/>
          <w:delText xml:space="preserve">Brandl, S. J. </w:delText>
        </w:r>
        <w:r w:rsidRPr="008478E0" w:rsidDel="00E9131D">
          <w:rPr>
            <w:i/>
            <w:iCs/>
            <w:rPrChange w:id="4126" w:author="Simon Brandl" w:date="2020-06-01T21:02:00Z">
              <w:rPr>
                <w:i/>
                <w:iCs/>
              </w:rPr>
            </w:rPrChange>
          </w:rPr>
          <w:delText>et al.</w:delText>
        </w:r>
        <w:r w:rsidRPr="008478E0" w:rsidDel="00E9131D">
          <w:rPr>
            <w:rPrChange w:id="4127" w:author="Simon Brandl" w:date="2020-06-01T21:02:00Z">
              <w:rPr/>
            </w:rPrChange>
          </w:rPr>
          <w:delText xml:space="preserve"> Demographic dynamics of the smallest marine vertebrates fuel coral reef ecosystem functioning. </w:delText>
        </w:r>
        <w:r w:rsidRPr="008478E0" w:rsidDel="00E9131D">
          <w:rPr>
            <w:i/>
            <w:iCs/>
            <w:rPrChange w:id="4128" w:author="Simon Brandl" w:date="2020-06-01T21:02:00Z">
              <w:rPr>
                <w:i/>
                <w:iCs/>
              </w:rPr>
            </w:rPrChange>
          </w:rPr>
          <w:delText>Science</w:delText>
        </w:r>
        <w:r w:rsidRPr="008478E0" w:rsidDel="00E9131D">
          <w:rPr>
            <w:rPrChange w:id="4129" w:author="Simon Brandl" w:date="2020-06-01T21:02:00Z">
              <w:rPr/>
            </w:rPrChange>
          </w:rPr>
          <w:delText xml:space="preserve"> </w:delText>
        </w:r>
        <w:r w:rsidRPr="008478E0" w:rsidDel="00E9131D">
          <w:rPr>
            <w:b/>
            <w:bCs/>
            <w:rPrChange w:id="4130" w:author="Simon Brandl" w:date="2020-06-01T21:02:00Z">
              <w:rPr>
                <w:b/>
                <w:bCs/>
              </w:rPr>
            </w:rPrChange>
          </w:rPr>
          <w:delText>364</w:delText>
        </w:r>
        <w:r w:rsidRPr="008478E0" w:rsidDel="00E9131D">
          <w:rPr>
            <w:rPrChange w:id="4131" w:author="Simon Brandl" w:date="2020-06-01T21:02:00Z">
              <w:rPr/>
            </w:rPrChange>
          </w:rPr>
          <w:delText>, 1189–1192 (2019).</w:delText>
        </w:r>
      </w:del>
    </w:p>
    <w:p w14:paraId="09C903AC" w14:textId="5F5904D9" w:rsidR="00426D36" w:rsidRPr="008478E0" w:rsidDel="00E9131D" w:rsidRDefault="00426D36" w:rsidP="008478E0">
      <w:pPr>
        <w:pStyle w:val="Bibliography"/>
        <w:rPr>
          <w:del w:id="4132" w:author="Simon Brandl" w:date="2020-05-20T17:47:00Z"/>
          <w:rPrChange w:id="4133" w:author="Simon Brandl" w:date="2020-06-01T21:02:00Z">
            <w:rPr>
              <w:del w:id="4134" w:author="Simon Brandl" w:date="2020-05-20T17:47:00Z"/>
            </w:rPr>
          </w:rPrChange>
        </w:rPr>
        <w:pPrChange w:id="4135" w:author="Simon Brandl" w:date="2020-06-01T21:02:00Z">
          <w:pPr>
            <w:pStyle w:val="Bibliography"/>
            <w:spacing w:line="276" w:lineRule="auto"/>
          </w:pPr>
        </w:pPrChange>
      </w:pPr>
      <w:del w:id="4136" w:author="Simon Brandl" w:date="2020-05-20T17:47:00Z">
        <w:r w:rsidRPr="008478E0" w:rsidDel="00E9131D">
          <w:rPr>
            <w:rPrChange w:id="4137" w:author="Simon Brandl" w:date="2020-06-01T21:02:00Z">
              <w:rPr/>
            </w:rPrChange>
          </w:rPr>
          <w:delText>55.</w:delText>
        </w:r>
        <w:r w:rsidRPr="008478E0" w:rsidDel="00E9131D">
          <w:rPr>
            <w:rPrChange w:id="4138" w:author="Simon Brandl" w:date="2020-06-01T21:02:00Z">
              <w:rPr/>
            </w:rPrChange>
          </w:rPr>
          <w:tab/>
          <w:delText>Miller, P. J. Miniature vertebrates. The implications of small body size. in vol. 69 (Oxford University Press, 1996).</w:delText>
        </w:r>
      </w:del>
    </w:p>
    <w:p w14:paraId="7F9EA569" w14:textId="0CC76E33" w:rsidR="00426D36" w:rsidRPr="008478E0" w:rsidDel="00E9131D" w:rsidRDefault="00426D36" w:rsidP="008478E0">
      <w:pPr>
        <w:pStyle w:val="Bibliography"/>
        <w:rPr>
          <w:del w:id="4139" w:author="Simon Brandl" w:date="2020-05-20T17:47:00Z"/>
          <w:rPrChange w:id="4140" w:author="Simon Brandl" w:date="2020-06-01T21:02:00Z">
            <w:rPr>
              <w:del w:id="4141" w:author="Simon Brandl" w:date="2020-05-20T17:47:00Z"/>
            </w:rPr>
          </w:rPrChange>
        </w:rPr>
        <w:pPrChange w:id="4142" w:author="Simon Brandl" w:date="2020-06-01T21:02:00Z">
          <w:pPr>
            <w:pStyle w:val="Bibliography"/>
            <w:spacing w:line="276" w:lineRule="auto"/>
          </w:pPr>
        </w:pPrChange>
      </w:pPr>
      <w:del w:id="4143" w:author="Simon Brandl" w:date="2020-05-20T17:47:00Z">
        <w:r w:rsidRPr="008478E0" w:rsidDel="00E9131D">
          <w:rPr>
            <w:rPrChange w:id="4144" w:author="Simon Brandl" w:date="2020-06-01T21:02:00Z">
              <w:rPr/>
            </w:rPrChange>
          </w:rPr>
          <w:delText>56.</w:delText>
        </w:r>
        <w:r w:rsidRPr="008478E0" w:rsidDel="00E9131D">
          <w:rPr>
            <w:rPrChange w:id="4145" w:author="Simon Brandl" w:date="2020-06-01T21:02:00Z">
              <w:rPr/>
            </w:rPrChange>
          </w:rPr>
          <w:tab/>
          <w:delText xml:space="preserve">Depczynski, M. &amp; Bellwood, D. Microhabitat utilisation patterns in cryptobenthic coral reef fish communities. </w:delText>
        </w:r>
        <w:r w:rsidRPr="008478E0" w:rsidDel="00E9131D">
          <w:rPr>
            <w:i/>
            <w:iCs/>
            <w:rPrChange w:id="4146" w:author="Simon Brandl" w:date="2020-06-01T21:02:00Z">
              <w:rPr>
                <w:i/>
                <w:iCs/>
              </w:rPr>
            </w:rPrChange>
          </w:rPr>
          <w:delText>Marine Biology</w:delText>
        </w:r>
        <w:r w:rsidRPr="008478E0" w:rsidDel="00E9131D">
          <w:rPr>
            <w:rPrChange w:id="4147" w:author="Simon Brandl" w:date="2020-06-01T21:02:00Z">
              <w:rPr/>
            </w:rPrChange>
          </w:rPr>
          <w:delText xml:space="preserve"> </w:delText>
        </w:r>
        <w:r w:rsidRPr="008478E0" w:rsidDel="00E9131D">
          <w:rPr>
            <w:b/>
            <w:bCs/>
            <w:rPrChange w:id="4148" w:author="Simon Brandl" w:date="2020-06-01T21:02:00Z">
              <w:rPr>
                <w:b/>
                <w:bCs/>
              </w:rPr>
            </w:rPrChange>
          </w:rPr>
          <w:delText>145</w:delText>
        </w:r>
        <w:r w:rsidRPr="008478E0" w:rsidDel="00E9131D">
          <w:rPr>
            <w:rPrChange w:id="4149" w:author="Simon Brandl" w:date="2020-06-01T21:02:00Z">
              <w:rPr/>
            </w:rPrChange>
          </w:rPr>
          <w:delText>, 455–463 (2004).</w:delText>
        </w:r>
      </w:del>
    </w:p>
    <w:p w14:paraId="043CBBBD" w14:textId="1193523C" w:rsidR="00426D36" w:rsidRPr="008478E0" w:rsidDel="00E9131D" w:rsidRDefault="00426D36" w:rsidP="008478E0">
      <w:pPr>
        <w:pStyle w:val="Bibliography"/>
        <w:rPr>
          <w:del w:id="4150" w:author="Simon Brandl" w:date="2020-05-20T17:47:00Z"/>
          <w:rPrChange w:id="4151" w:author="Simon Brandl" w:date="2020-06-01T21:02:00Z">
            <w:rPr>
              <w:del w:id="4152" w:author="Simon Brandl" w:date="2020-05-20T17:47:00Z"/>
            </w:rPr>
          </w:rPrChange>
        </w:rPr>
        <w:pPrChange w:id="4153" w:author="Simon Brandl" w:date="2020-06-01T21:02:00Z">
          <w:pPr>
            <w:pStyle w:val="Bibliography"/>
            <w:spacing w:line="276" w:lineRule="auto"/>
          </w:pPr>
        </w:pPrChange>
      </w:pPr>
      <w:del w:id="4154" w:author="Simon Brandl" w:date="2020-05-20T17:47:00Z">
        <w:r w:rsidRPr="008478E0" w:rsidDel="00E9131D">
          <w:rPr>
            <w:rPrChange w:id="4155" w:author="Simon Brandl" w:date="2020-06-01T21:02:00Z">
              <w:rPr/>
            </w:rPrChange>
          </w:rPr>
          <w:delText>57.</w:delText>
        </w:r>
        <w:r w:rsidRPr="008478E0" w:rsidDel="00E9131D">
          <w:rPr>
            <w:rPrChange w:id="4156" w:author="Simon Brandl" w:date="2020-06-01T21:02:00Z">
              <w:rPr/>
            </w:rPrChange>
          </w:rPr>
          <w:tab/>
          <w:delText xml:space="preserve">Bellwood, D. R. </w:delText>
        </w:r>
        <w:r w:rsidRPr="008478E0" w:rsidDel="00E9131D">
          <w:rPr>
            <w:i/>
            <w:iCs/>
            <w:rPrChange w:id="4157" w:author="Simon Brandl" w:date="2020-06-01T21:02:00Z">
              <w:rPr>
                <w:i/>
                <w:iCs/>
              </w:rPr>
            </w:rPrChange>
          </w:rPr>
          <w:delText>et al.</w:delText>
        </w:r>
        <w:r w:rsidRPr="008478E0" w:rsidDel="00E9131D">
          <w:rPr>
            <w:rPrChange w:id="4158" w:author="Simon Brandl" w:date="2020-06-01T21:02:00Z">
              <w:rPr/>
            </w:rPrChange>
          </w:rPr>
          <w:delText xml:space="preserve"> Coral recovery may not herald the return of fishes on damaged coral reefs. </w:delText>
        </w:r>
        <w:r w:rsidRPr="008478E0" w:rsidDel="00E9131D">
          <w:rPr>
            <w:i/>
            <w:iCs/>
            <w:rPrChange w:id="4159" w:author="Simon Brandl" w:date="2020-06-01T21:02:00Z">
              <w:rPr>
                <w:i/>
                <w:iCs/>
              </w:rPr>
            </w:rPrChange>
          </w:rPr>
          <w:delText>Oecologia</w:delText>
        </w:r>
        <w:r w:rsidRPr="008478E0" w:rsidDel="00E9131D">
          <w:rPr>
            <w:rPrChange w:id="4160" w:author="Simon Brandl" w:date="2020-06-01T21:02:00Z">
              <w:rPr/>
            </w:rPrChange>
          </w:rPr>
          <w:delText xml:space="preserve"> </w:delText>
        </w:r>
        <w:r w:rsidRPr="008478E0" w:rsidDel="00E9131D">
          <w:rPr>
            <w:b/>
            <w:bCs/>
            <w:rPrChange w:id="4161" w:author="Simon Brandl" w:date="2020-06-01T21:02:00Z">
              <w:rPr>
                <w:b/>
                <w:bCs/>
              </w:rPr>
            </w:rPrChange>
          </w:rPr>
          <w:delText>170</w:delText>
        </w:r>
        <w:r w:rsidRPr="008478E0" w:rsidDel="00E9131D">
          <w:rPr>
            <w:rPrChange w:id="4162" w:author="Simon Brandl" w:date="2020-06-01T21:02:00Z">
              <w:rPr/>
            </w:rPrChange>
          </w:rPr>
          <w:delText>, 567–573 (2012).</w:delText>
        </w:r>
      </w:del>
    </w:p>
    <w:p w14:paraId="28FAE840" w14:textId="5790F924" w:rsidR="00426D36" w:rsidRPr="008478E0" w:rsidDel="00E9131D" w:rsidRDefault="00426D36" w:rsidP="008478E0">
      <w:pPr>
        <w:pStyle w:val="Bibliography"/>
        <w:rPr>
          <w:del w:id="4163" w:author="Simon Brandl" w:date="2020-05-20T17:47:00Z"/>
          <w:rPrChange w:id="4164" w:author="Simon Brandl" w:date="2020-06-01T21:02:00Z">
            <w:rPr>
              <w:del w:id="4165" w:author="Simon Brandl" w:date="2020-05-20T17:47:00Z"/>
            </w:rPr>
          </w:rPrChange>
        </w:rPr>
        <w:pPrChange w:id="4166" w:author="Simon Brandl" w:date="2020-06-01T21:02:00Z">
          <w:pPr>
            <w:pStyle w:val="Bibliography"/>
            <w:spacing w:line="276" w:lineRule="auto"/>
          </w:pPr>
        </w:pPrChange>
      </w:pPr>
      <w:del w:id="4167" w:author="Simon Brandl" w:date="2020-05-20T17:47:00Z">
        <w:r w:rsidRPr="008478E0" w:rsidDel="00E9131D">
          <w:rPr>
            <w:rPrChange w:id="4168" w:author="Simon Brandl" w:date="2020-06-01T21:02:00Z">
              <w:rPr/>
            </w:rPrChange>
          </w:rPr>
          <w:delText>58.</w:delText>
        </w:r>
        <w:r w:rsidRPr="008478E0" w:rsidDel="00E9131D">
          <w:rPr>
            <w:rPrChange w:id="4169" w:author="Simon Brandl" w:date="2020-06-01T21:02:00Z">
              <w:rPr/>
            </w:rPrChange>
          </w:rPr>
          <w:tab/>
          <w:delText xml:space="preserve">Depczynski, M. &amp; Bellwood, D. R. Shortest recorded vertebrate lifespan found in a coral reef fish. </w:delText>
        </w:r>
        <w:r w:rsidRPr="008478E0" w:rsidDel="00E9131D">
          <w:rPr>
            <w:i/>
            <w:iCs/>
            <w:rPrChange w:id="4170" w:author="Simon Brandl" w:date="2020-06-01T21:02:00Z">
              <w:rPr>
                <w:i/>
                <w:iCs/>
              </w:rPr>
            </w:rPrChange>
          </w:rPr>
          <w:delText>Current Biology</w:delText>
        </w:r>
        <w:r w:rsidRPr="008478E0" w:rsidDel="00E9131D">
          <w:rPr>
            <w:rPrChange w:id="4171" w:author="Simon Brandl" w:date="2020-06-01T21:02:00Z">
              <w:rPr/>
            </w:rPrChange>
          </w:rPr>
          <w:delText xml:space="preserve"> </w:delText>
        </w:r>
        <w:r w:rsidRPr="008478E0" w:rsidDel="00E9131D">
          <w:rPr>
            <w:b/>
            <w:bCs/>
            <w:rPrChange w:id="4172" w:author="Simon Brandl" w:date="2020-06-01T21:02:00Z">
              <w:rPr>
                <w:b/>
                <w:bCs/>
              </w:rPr>
            </w:rPrChange>
          </w:rPr>
          <w:delText>15</w:delText>
        </w:r>
        <w:r w:rsidRPr="008478E0" w:rsidDel="00E9131D">
          <w:rPr>
            <w:rPrChange w:id="4173" w:author="Simon Brandl" w:date="2020-06-01T21:02:00Z">
              <w:rPr/>
            </w:rPrChange>
          </w:rPr>
          <w:delText>, R288–R289.</w:delText>
        </w:r>
      </w:del>
    </w:p>
    <w:p w14:paraId="3CACA7A2" w14:textId="27A4E1E3" w:rsidR="00426D36" w:rsidRPr="008478E0" w:rsidDel="00E9131D" w:rsidRDefault="00426D36" w:rsidP="008478E0">
      <w:pPr>
        <w:pStyle w:val="Bibliography"/>
        <w:rPr>
          <w:del w:id="4174" w:author="Simon Brandl" w:date="2020-05-20T17:47:00Z"/>
          <w:rPrChange w:id="4175" w:author="Simon Brandl" w:date="2020-06-01T21:02:00Z">
            <w:rPr>
              <w:del w:id="4176" w:author="Simon Brandl" w:date="2020-05-20T17:47:00Z"/>
            </w:rPr>
          </w:rPrChange>
        </w:rPr>
        <w:pPrChange w:id="4177" w:author="Simon Brandl" w:date="2020-06-01T21:02:00Z">
          <w:pPr>
            <w:pStyle w:val="Bibliography"/>
            <w:spacing w:line="276" w:lineRule="auto"/>
          </w:pPr>
        </w:pPrChange>
      </w:pPr>
      <w:del w:id="4178" w:author="Simon Brandl" w:date="2020-05-20T17:47:00Z">
        <w:r w:rsidRPr="008478E0" w:rsidDel="00E9131D">
          <w:rPr>
            <w:rPrChange w:id="4179" w:author="Simon Brandl" w:date="2020-06-01T21:02:00Z">
              <w:rPr/>
            </w:rPrChange>
          </w:rPr>
          <w:delText>59.</w:delText>
        </w:r>
        <w:r w:rsidRPr="008478E0" w:rsidDel="00E9131D">
          <w:rPr>
            <w:rPrChange w:id="4180" w:author="Simon Brandl" w:date="2020-06-01T21:02:00Z">
              <w:rPr/>
            </w:rPrChange>
          </w:rPr>
          <w:tab/>
          <w:delText xml:space="preserve">Tornabene, L., Valdez, S., Erdmann, M. &amp; Pezold, F. Support for a ‘Center of Origin’in the Coral Triangle: Cryptic diversity, recent speciation, and local endemism in a diverse lineage of reef fishes (Gobiidae: Eviota). </w:delText>
        </w:r>
        <w:r w:rsidRPr="008478E0" w:rsidDel="00E9131D">
          <w:rPr>
            <w:i/>
            <w:iCs/>
            <w:rPrChange w:id="4181" w:author="Simon Brandl" w:date="2020-06-01T21:02:00Z">
              <w:rPr>
                <w:i/>
                <w:iCs/>
              </w:rPr>
            </w:rPrChange>
          </w:rPr>
          <w:delText>Molecular phylogenetics and evolution</w:delText>
        </w:r>
        <w:r w:rsidRPr="008478E0" w:rsidDel="00E9131D">
          <w:rPr>
            <w:rPrChange w:id="4182" w:author="Simon Brandl" w:date="2020-06-01T21:02:00Z">
              <w:rPr/>
            </w:rPrChange>
          </w:rPr>
          <w:delText xml:space="preserve"> </w:delText>
        </w:r>
        <w:r w:rsidRPr="008478E0" w:rsidDel="00E9131D">
          <w:rPr>
            <w:b/>
            <w:bCs/>
            <w:rPrChange w:id="4183" w:author="Simon Brandl" w:date="2020-06-01T21:02:00Z">
              <w:rPr>
                <w:b/>
                <w:bCs/>
              </w:rPr>
            </w:rPrChange>
          </w:rPr>
          <w:delText>82</w:delText>
        </w:r>
        <w:r w:rsidRPr="008478E0" w:rsidDel="00E9131D">
          <w:rPr>
            <w:rPrChange w:id="4184" w:author="Simon Brandl" w:date="2020-06-01T21:02:00Z">
              <w:rPr/>
            </w:rPrChange>
          </w:rPr>
          <w:delText>, 200–210 (2015).</w:delText>
        </w:r>
      </w:del>
    </w:p>
    <w:p w14:paraId="46A7B729" w14:textId="128EFE86" w:rsidR="00426D36" w:rsidRPr="008478E0" w:rsidDel="00E9131D" w:rsidRDefault="00426D36" w:rsidP="008478E0">
      <w:pPr>
        <w:pStyle w:val="Bibliography"/>
        <w:rPr>
          <w:del w:id="4185" w:author="Simon Brandl" w:date="2020-05-20T17:47:00Z"/>
          <w:rPrChange w:id="4186" w:author="Simon Brandl" w:date="2020-06-01T21:02:00Z">
            <w:rPr>
              <w:del w:id="4187" w:author="Simon Brandl" w:date="2020-05-20T17:47:00Z"/>
            </w:rPr>
          </w:rPrChange>
        </w:rPr>
        <w:pPrChange w:id="4188" w:author="Simon Brandl" w:date="2020-06-01T21:02:00Z">
          <w:pPr>
            <w:pStyle w:val="Bibliography"/>
            <w:spacing w:line="276" w:lineRule="auto"/>
          </w:pPr>
        </w:pPrChange>
      </w:pPr>
      <w:del w:id="4189" w:author="Simon Brandl" w:date="2020-05-20T17:47:00Z">
        <w:r w:rsidRPr="008478E0" w:rsidDel="00E9131D">
          <w:rPr>
            <w:rPrChange w:id="4190" w:author="Simon Brandl" w:date="2020-06-01T21:02:00Z">
              <w:rPr/>
            </w:rPrChange>
          </w:rPr>
          <w:delText>60.</w:delText>
        </w:r>
        <w:r w:rsidRPr="008478E0" w:rsidDel="00E9131D">
          <w:rPr>
            <w:rPrChange w:id="4191" w:author="Simon Brandl" w:date="2020-06-01T21:02:00Z">
              <w:rPr/>
            </w:rPrChange>
          </w:rPr>
          <w:tab/>
          <w:delText xml:space="preserve">Price, A., Sheppard, C. &amp; Roberts, C. The Gulf: its biological setting. </w:delText>
        </w:r>
        <w:r w:rsidRPr="008478E0" w:rsidDel="00E9131D">
          <w:rPr>
            <w:i/>
            <w:iCs/>
            <w:rPrChange w:id="4192" w:author="Simon Brandl" w:date="2020-06-01T21:02:00Z">
              <w:rPr>
                <w:i/>
                <w:iCs/>
              </w:rPr>
            </w:rPrChange>
          </w:rPr>
          <w:delText>Marine Pollution Bulletin</w:delText>
        </w:r>
        <w:r w:rsidRPr="008478E0" w:rsidDel="00E9131D">
          <w:rPr>
            <w:rPrChange w:id="4193" w:author="Simon Brandl" w:date="2020-06-01T21:02:00Z">
              <w:rPr/>
            </w:rPrChange>
          </w:rPr>
          <w:delText xml:space="preserve"> </w:delText>
        </w:r>
        <w:r w:rsidRPr="008478E0" w:rsidDel="00E9131D">
          <w:rPr>
            <w:b/>
            <w:bCs/>
            <w:rPrChange w:id="4194" w:author="Simon Brandl" w:date="2020-06-01T21:02:00Z">
              <w:rPr>
                <w:b/>
                <w:bCs/>
              </w:rPr>
            </w:rPrChange>
          </w:rPr>
          <w:delText>27</w:delText>
        </w:r>
        <w:r w:rsidRPr="008478E0" w:rsidDel="00E9131D">
          <w:rPr>
            <w:rPrChange w:id="4195" w:author="Simon Brandl" w:date="2020-06-01T21:02:00Z">
              <w:rPr/>
            </w:rPrChange>
          </w:rPr>
          <w:delText>, 9–15 (1993).</w:delText>
        </w:r>
      </w:del>
    </w:p>
    <w:p w14:paraId="2B2A7A69" w14:textId="16B77CEC" w:rsidR="00426D36" w:rsidRPr="008478E0" w:rsidDel="00E9131D" w:rsidRDefault="00426D36" w:rsidP="008478E0">
      <w:pPr>
        <w:pStyle w:val="Bibliography"/>
        <w:rPr>
          <w:del w:id="4196" w:author="Simon Brandl" w:date="2020-05-20T17:47:00Z"/>
          <w:rPrChange w:id="4197" w:author="Simon Brandl" w:date="2020-06-01T21:02:00Z">
            <w:rPr>
              <w:del w:id="4198" w:author="Simon Brandl" w:date="2020-05-20T17:47:00Z"/>
            </w:rPr>
          </w:rPrChange>
        </w:rPr>
        <w:pPrChange w:id="4199" w:author="Simon Brandl" w:date="2020-06-01T21:02:00Z">
          <w:pPr>
            <w:pStyle w:val="Bibliography"/>
            <w:spacing w:line="276" w:lineRule="auto"/>
          </w:pPr>
        </w:pPrChange>
      </w:pPr>
      <w:del w:id="4200" w:author="Simon Brandl" w:date="2020-05-20T17:47:00Z">
        <w:r w:rsidRPr="008478E0" w:rsidDel="00E9131D">
          <w:rPr>
            <w:rPrChange w:id="4201" w:author="Simon Brandl" w:date="2020-06-01T21:02:00Z">
              <w:rPr/>
            </w:rPrChange>
          </w:rPr>
          <w:delText>61.</w:delText>
        </w:r>
        <w:r w:rsidRPr="008478E0" w:rsidDel="00E9131D">
          <w:rPr>
            <w:rPrChange w:id="4202" w:author="Simon Brandl" w:date="2020-06-01T21:02:00Z">
              <w:rPr/>
            </w:rPrChange>
          </w:rPr>
          <w:tab/>
          <w:delText xml:space="preserve">Riegl, B. M. &amp; Purkis, S. J. Coral reefs of the Gulf: adaptation to climatic extremes in the world’s hottest sea. in </w:delText>
        </w:r>
        <w:r w:rsidRPr="008478E0" w:rsidDel="00E9131D">
          <w:rPr>
            <w:i/>
            <w:iCs/>
            <w:rPrChange w:id="4203" w:author="Simon Brandl" w:date="2020-06-01T21:02:00Z">
              <w:rPr>
                <w:i/>
                <w:iCs/>
              </w:rPr>
            </w:rPrChange>
          </w:rPr>
          <w:delText>Coral reefs of the Gulf</w:delText>
        </w:r>
        <w:r w:rsidRPr="008478E0" w:rsidDel="00E9131D">
          <w:rPr>
            <w:rPrChange w:id="4204" w:author="Simon Brandl" w:date="2020-06-01T21:02:00Z">
              <w:rPr/>
            </w:rPrChange>
          </w:rPr>
          <w:delText xml:space="preserve"> 1–4 (Springer, 2012).</w:delText>
        </w:r>
      </w:del>
    </w:p>
    <w:p w14:paraId="17A6D1CF" w14:textId="15FD6B00" w:rsidR="00426D36" w:rsidRPr="008478E0" w:rsidDel="00E9131D" w:rsidRDefault="00426D36" w:rsidP="008478E0">
      <w:pPr>
        <w:pStyle w:val="Bibliography"/>
        <w:rPr>
          <w:del w:id="4205" w:author="Simon Brandl" w:date="2020-05-20T17:47:00Z"/>
          <w:rPrChange w:id="4206" w:author="Simon Brandl" w:date="2020-06-01T21:02:00Z">
            <w:rPr>
              <w:del w:id="4207" w:author="Simon Brandl" w:date="2020-05-20T17:47:00Z"/>
            </w:rPr>
          </w:rPrChange>
        </w:rPr>
        <w:pPrChange w:id="4208" w:author="Simon Brandl" w:date="2020-06-01T21:02:00Z">
          <w:pPr>
            <w:pStyle w:val="Bibliography"/>
            <w:spacing w:line="276" w:lineRule="auto"/>
          </w:pPr>
        </w:pPrChange>
      </w:pPr>
      <w:del w:id="4209" w:author="Simon Brandl" w:date="2020-05-20T17:47:00Z">
        <w:r w:rsidRPr="008478E0" w:rsidDel="00E9131D">
          <w:rPr>
            <w:rPrChange w:id="4210" w:author="Simon Brandl" w:date="2020-06-01T21:02:00Z">
              <w:rPr/>
            </w:rPrChange>
          </w:rPr>
          <w:delText>62.</w:delText>
        </w:r>
        <w:r w:rsidRPr="008478E0" w:rsidDel="00E9131D">
          <w:rPr>
            <w:rPrChange w:id="4211" w:author="Simon Brandl" w:date="2020-06-01T21:02:00Z">
              <w:rPr/>
            </w:rPrChange>
          </w:rPr>
          <w:tab/>
          <w:delText xml:space="preserve">Eagderi, S., Fricke, R., Esmaeili, H. &amp; Jalili, P. Annotated checklist of the fishes of the Persian Gulf: Diversity and conservation status. </w:delText>
        </w:r>
        <w:r w:rsidRPr="008478E0" w:rsidDel="00E9131D">
          <w:rPr>
            <w:i/>
            <w:iCs/>
            <w:rPrChange w:id="4212" w:author="Simon Brandl" w:date="2020-06-01T21:02:00Z">
              <w:rPr>
                <w:i/>
                <w:iCs/>
              </w:rPr>
            </w:rPrChange>
          </w:rPr>
          <w:delText>Iranian Journal of Ichthyology</w:delText>
        </w:r>
        <w:r w:rsidRPr="008478E0" w:rsidDel="00E9131D">
          <w:rPr>
            <w:rPrChange w:id="4213" w:author="Simon Brandl" w:date="2020-06-01T21:02:00Z">
              <w:rPr/>
            </w:rPrChange>
          </w:rPr>
          <w:delText xml:space="preserve"> </w:delText>
        </w:r>
        <w:r w:rsidRPr="008478E0" w:rsidDel="00E9131D">
          <w:rPr>
            <w:b/>
            <w:bCs/>
            <w:rPrChange w:id="4214" w:author="Simon Brandl" w:date="2020-06-01T21:02:00Z">
              <w:rPr>
                <w:b/>
                <w:bCs/>
              </w:rPr>
            </w:rPrChange>
          </w:rPr>
          <w:delText>6</w:delText>
        </w:r>
        <w:r w:rsidRPr="008478E0" w:rsidDel="00E9131D">
          <w:rPr>
            <w:rPrChange w:id="4215" w:author="Simon Brandl" w:date="2020-06-01T21:02:00Z">
              <w:rPr/>
            </w:rPrChange>
          </w:rPr>
          <w:delText>, 1–171 (2019).</w:delText>
        </w:r>
      </w:del>
    </w:p>
    <w:p w14:paraId="75CBA67F" w14:textId="3E6CC5A4" w:rsidR="00426D36" w:rsidRPr="008478E0" w:rsidDel="00E9131D" w:rsidRDefault="00426D36" w:rsidP="008478E0">
      <w:pPr>
        <w:pStyle w:val="Bibliography"/>
        <w:rPr>
          <w:del w:id="4216" w:author="Simon Brandl" w:date="2020-05-20T17:47:00Z"/>
          <w:rPrChange w:id="4217" w:author="Simon Brandl" w:date="2020-06-01T21:02:00Z">
            <w:rPr>
              <w:del w:id="4218" w:author="Simon Brandl" w:date="2020-05-20T17:47:00Z"/>
            </w:rPr>
          </w:rPrChange>
        </w:rPr>
        <w:pPrChange w:id="4219" w:author="Simon Brandl" w:date="2020-06-01T21:02:00Z">
          <w:pPr>
            <w:pStyle w:val="Bibliography"/>
            <w:spacing w:line="276" w:lineRule="auto"/>
          </w:pPr>
        </w:pPrChange>
      </w:pPr>
      <w:del w:id="4220" w:author="Simon Brandl" w:date="2020-05-20T17:47:00Z">
        <w:r w:rsidRPr="008478E0" w:rsidDel="00E9131D">
          <w:rPr>
            <w:rPrChange w:id="4221" w:author="Simon Brandl" w:date="2020-06-01T21:02:00Z">
              <w:rPr/>
            </w:rPrChange>
          </w:rPr>
          <w:delText>63.</w:delText>
        </w:r>
        <w:r w:rsidRPr="008478E0" w:rsidDel="00E9131D">
          <w:rPr>
            <w:rPrChange w:id="4222" w:author="Simon Brandl" w:date="2020-06-01T21:02:00Z">
              <w:rPr/>
            </w:rPrChange>
          </w:rPr>
          <w:tab/>
          <w:delText xml:space="preserve">Casey, J. M. </w:delText>
        </w:r>
        <w:r w:rsidRPr="008478E0" w:rsidDel="00E9131D">
          <w:rPr>
            <w:i/>
            <w:iCs/>
            <w:rPrChange w:id="4223" w:author="Simon Brandl" w:date="2020-06-01T21:02:00Z">
              <w:rPr>
                <w:i/>
                <w:iCs/>
              </w:rPr>
            </w:rPrChange>
          </w:rPr>
          <w:delText>et al.</w:delText>
        </w:r>
        <w:r w:rsidRPr="008478E0" w:rsidDel="00E9131D">
          <w:rPr>
            <w:rPrChange w:id="4224" w:author="Simon Brandl" w:date="2020-06-01T21:02:00Z">
              <w:rPr/>
            </w:rPrChange>
          </w:rPr>
          <w:delText xml:space="preserve"> Reconstructing hyperdiverse food webs: Gut content metabarcoding as a tool to disentangle trophic interactions on coral reefs. </w:delText>
        </w:r>
        <w:r w:rsidRPr="008478E0" w:rsidDel="00E9131D">
          <w:rPr>
            <w:i/>
            <w:iCs/>
            <w:rPrChange w:id="4225" w:author="Simon Brandl" w:date="2020-06-01T21:02:00Z">
              <w:rPr>
                <w:i/>
                <w:iCs/>
              </w:rPr>
            </w:rPrChange>
          </w:rPr>
          <w:delText>Methods in Ecology and Evolution</w:delText>
        </w:r>
        <w:r w:rsidRPr="008478E0" w:rsidDel="00E9131D">
          <w:rPr>
            <w:rPrChange w:id="4226" w:author="Simon Brandl" w:date="2020-06-01T21:02:00Z">
              <w:rPr/>
            </w:rPrChange>
          </w:rPr>
          <w:delText xml:space="preserve"> </w:delText>
        </w:r>
        <w:r w:rsidRPr="008478E0" w:rsidDel="00E9131D">
          <w:rPr>
            <w:b/>
            <w:bCs/>
            <w:rPrChange w:id="4227" w:author="Simon Brandl" w:date="2020-06-01T21:02:00Z">
              <w:rPr>
                <w:b/>
                <w:bCs/>
              </w:rPr>
            </w:rPrChange>
          </w:rPr>
          <w:delText>10</w:delText>
        </w:r>
        <w:r w:rsidRPr="008478E0" w:rsidDel="00E9131D">
          <w:rPr>
            <w:rPrChange w:id="4228" w:author="Simon Brandl" w:date="2020-06-01T21:02:00Z">
              <w:rPr/>
            </w:rPrChange>
          </w:rPr>
          <w:delText>, 1157–1170 (2019).</w:delText>
        </w:r>
      </w:del>
    </w:p>
    <w:p w14:paraId="20BF4E19" w14:textId="2466405E" w:rsidR="00426D36" w:rsidRPr="008478E0" w:rsidDel="00E9131D" w:rsidRDefault="00426D36" w:rsidP="008478E0">
      <w:pPr>
        <w:pStyle w:val="Bibliography"/>
        <w:rPr>
          <w:del w:id="4229" w:author="Simon Brandl" w:date="2020-05-20T17:47:00Z"/>
          <w:rPrChange w:id="4230" w:author="Simon Brandl" w:date="2020-06-01T21:02:00Z">
            <w:rPr>
              <w:del w:id="4231" w:author="Simon Brandl" w:date="2020-05-20T17:47:00Z"/>
            </w:rPr>
          </w:rPrChange>
        </w:rPr>
        <w:pPrChange w:id="4232" w:author="Simon Brandl" w:date="2020-06-01T21:02:00Z">
          <w:pPr>
            <w:pStyle w:val="Bibliography"/>
            <w:spacing w:line="276" w:lineRule="auto"/>
          </w:pPr>
        </w:pPrChange>
      </w:pPr>
      <w:del w:id="4233" w:author="Simon Brandl" w:date="2020-05-20T17:47:00Z">
        <w:r w:rsidRPr="008478E0" w:rsidDel="00E9131D">
          <w:rPr>
            <w:rPrChange w:id="4234" w:author="Simon Brandl" w:date="2020-06-01T21:02:00Z">
              <w:rPr/>
            </w:rPrChange>
          </w:rPr>
          <w:delText>64.</w:delText>
        </w:r>
        <w:r w:rsidRPr="008478E0" w:rsidDel="00E9131D">
          <w:rPr>
            <w:rPrChange w:id="4235" w:author="Simon Brandl" w:date="2020-06-01T21:02:00Z">
              <w:rPr/>
            </w:rPrChange>
          </w:rPr>
          <w:tab/>
          <w:delText xml:space="preserve">Depczynski, M. &amp; Bellwood, D. R. The role of cryptobenthic reef fishes in coral reef trophodynamics. </w:delText>
        </w:r>
        <w:r w:rsidRPr="008478E0" w:rsidDel="00E9131D">
          <w:rPr>
            <w:i/>
            <w:iCs/>
            <w:rPrChange w:id="4236" w:author="Simon Brandl" w:date="2020-06-01T21:02:00Z">
              <w:rPr>
                <w:i/>
                <w:iCs/>
              </w:rPr>
            </w:rPrChange>
          </w:rPr>
          <w:delText>Marine Ecology Progress Series</w:delText>
        </w:r>
        <w:r w:rsidRPr="008478E0" w:rsidDel="00E9131D">
          <w:rPr>
            <w:rPrChange w:id="4237" w:author="Simon Brandl" w:date="2020-06-01T21:02:00Z">
              <w:rPr/>
            </w:rPrChange>
          </w:rPr>
          <w:delText xml:space="preserve"> </w:delText>
        </w:r>
        <w:r w:rsidRPr="008478E0" w:rsidDel="00E9131D">
          <w:rPr>
            <w:b/>
            <w:bCs/>
            <w:rPrChange w:id="4238" w:author="Simon Brandl" w:date="2020-06-01T21:02:00Z">
              <w:rPr>
                <w:b/>
                <w:bCs/>
              </w:rPr>
            </w:rPrChange>
          </w:rPr>
          <w:delText>256</w:delText>
        </w:r>
        <w:r w:rsidRPr="008478E0" w:rsidDel="00E9131D">
          <w:rPr>
            <w:rPrChange w:id="4239" w:author="Simon Brandl" w:date="2020-06-01T21:02:00Z">
              <w:rPr/>
            </w:rPrChange>
          </w:rPr>
          <w:delText>, 183–191 (2003).</w:delText>
        </w:r>
      </w:del>
    </w:p>
    <w:p w14:paraId="6623E793" w14:textId="469DC831" w:rsidR="00426D36" w:rsidRPr="008478E0" w:rsidDel="00E9131D" w:rsidRDefault="00426D36" w:rsidP="008478E0">
      <w:pPr>
        <w:pStyle w:val="Bibliography"/>
        <w:rPr>
          <w:del w:id="4240" w:author="Simon Brandl" w:date="2020-05-20T17:47:00Z"/>
          <w:rPrChange w:id="4241" w:author="Simon Brandl" w:date="2020-06-01T21:02:00Z">
            <w:rPr>
              <w:del w:id="4242" w:author="Simon Brandl" w:date="2020-05-20T17:47:00Z"/>
            </w:rPr>
          </w:rPrChange>
        </w:rPr>
        <w:pPrChange w:id="4243" w:author="Simon Brandl" w:date="2020-06-01T21:02:00Z">
          <w:pPr>
            <w:pStyle w:val="Bibliography"/>
            <w:spacing w:line="276" w:lineRule="auto"/>
          </w:pPr>
        </w:pPrChange>
      </w:pPr>
      <w:del w:id="4244" w:author="Simon Brandl" w:date="2020-05-20T17:47:00Z">
        <w:r w:rsidRPr="008478E0" w:rsidDel="00E9131D">
          <w:rPr>
            <w:rPrChange w:id="4245" w:author="Simon Brandl" w:date="2020-06-01T21:02:00Z">
              <w:rPr/>
            </w:rPrChange>
          </w:rPr>
          <w:delText>65.</w:delText>
        </w:r>
        <w:r w:rsidRPr="008478E0" w:rsidDel="00E9131D">
          <w:rPr>
            <w:rPrChange w:id="4246" w:author="Simon Brandl" w:date="2020-06-01T21:02:00Z">
              <w:rPr/>
            </w:rPrChange>
          </w:rPr>
          <w:tab/>
          <w:delText xml:space="preserve">Pratchett, M. S., Wilson, S. K. &amp; Munday, P. L. 13 Effects of climate change on coral reef fishes. </w:delText>
        </w:r>
        <w:r w:rsidRPr="008478E0" w:rsidDel="00E9131D">
          <w:rPr>
            <w:i/>
            <w:iCs/>
            <w:rPrChange w:id="4247" w:author="Simon Brandl" w:date="2020-06-01T21:02:00Z">
              <w:rPr>
                <w:i/>
                <w:iCs/>
              </w:rPr>
            </w:rPrChange>
          </w:rPr>
          <w:delText>Ecology of fishes on coral reefs</w:delText>
        </w:r>
        <w:r w:rsidRPr="008478E0" w:rsidDel="00E9131D">
          <w:rPr>
            <w:rPrChange w:id="4248" w:author="Simon Brandl" w:date="2020-06-01T21:02:00Z">
              <w:rPr/>
            </w:rPrChange>
          </w:rPr>
          <w:delText xml:space="preserve"> 127 (2015).</w:delText>
        </w:r>
      </w:del>
    </w:p>
    <w:p w14:paraId="0A77F215" w14:textId="2C77132F" w:rsidR="00426D36" w:rsidRPr="008478E0" w:rsidDel="00E9131D" w:rsidRDefault="00426D36" w:rsidP="008478E0">
      <w:pPr>
        <w:pStyle w:val="Bibliography"/>
        <w:rPr>
          <w:del w:id="4249" w:author="Simon Brandl" w:date="2020-05-20T17:47:00Z"/>
          <w:rPrChange w:id="4250" w:author="Simon Brandl" w:date="2020-06-01T21:02:00Z">
            <w:rPr>
              <w:del w:id="4251" w:author="Simon Brandl" w:date="2020-05-20T17:47:00Z"/>
            </w:rPr>
          </w:rPrChange>
        </w:rPr>
        <w:pPrChange w:id="4252" w:author="Simon Brandl" w:date="2020-06-01T21:02:00Z">
          <w:pPr>
            <w:pStyle w:val="Bibliography"/>
            <w:spacing w:line="276" w:lineRule="auto"/>
          </w:pPr>
        </w:pPrChange>
      </w:pPr>
      <w:del w:id="4253" w:author="Simon Brandl" w:date="2020-05-20T17:47:00Z">
        <w:r w:rsidRPr="008478E0" w:rsidDel="00E9131D">
          <w:rPr>
            <w:rPrChange w:id="4254" w:author="Simon Brandl" w:date="2020-06-01T21:02:00Z">
              <w:rPr/>
            </w:rPrChange>
          </w:rPr>
          <w:delText>66.</w:delText>
        </w:r>
        <w:r w:rsidRPr="008478E0" w:rsidDel="00E9131D">
          <w:rPr>
            <w:rPrChange w:id="4255" w:author="Simon Brandl" w:date="2020-06-01T21:02:00Z">
              <w:rPr/>
            </w:rPrChange>
          </w:rPr>
          <w:tab/>
          <w:delText xml:space="preserve">Purkis, S. J. &amp; Riegl, B. M. Geomorphology and Reef Building in the SE Gulf. in </w:delText>
        </w:r>
        <w:r w:rsidRPr="008478E0" w:rsidDel="00E9131D">
          <w:rPr>
            <w:i/>
            <w:iCs/>
            <w:rPrChange w:id="4256" w:author="Simon Brandl" w:date="2020-06-01T21:02:00Z">
              <w:rPr>
                <w:i/>
                <w:iCs/>
              </w:rPr>
            </w:rPrChange>
          </w:rPr>
          <w:delText>Coral Reefs of the Gulf: Adaptation to Climatic Extremes</w:delText>
        </w:r>
        <w:r w:rsidRPr="008478E0" w:rsidDel="00E9131D">
          <w:rPr>
            <w:rPrChange w:id="4257" w:author="Simon Brandl" w:date="2020-06-01T21:02:00Z">
              <w:rPr/>
            </w:rPrChange>
          </w:rPr>
          <w:delText xml:space="preserve"> (eds. Riegl, B. M. &amp; Purkis, S. J.) 33–50 (Springer Netherlands, 2012). doi:10.1007/978-94-007-3008-3_3.</w:delText>
        </w:r>
      </w:del>
    </w:p>
    <w:p w14:paraId="368ED6E3" w14:textId="62B09933" w:rsidR="00426D36" w:rsidRPr="008478E0" w:rsidDel="00E9131D" w:rsidRDefault="00426D36" w:rsidP="008478E0">
      <w:pPr>
        <w:pStyle w:val="Bibliography"/>
        <w:rPr>
          <w:del w:id="4258" w:author="Simon Brandl" w:date="2020-05-20T17:47:00Z"/>
          <w:rPrChange w:id="4259" w:author="Simon Brandl" w:date="2020-06-01T21:02:00Z">
            <w:rPr>
              <w:del w:id="4260" w:author="Simon Brandl" w:date="2020-05-20T17:47:00Z"/>
            </w:rPr>
          </w:rPrChange>
        </w:rPr>
        <w:pPrChange w:id="4261" w:author="Simon Brandl" w:date="2020-06-01T21:02:00Z">
          <w:pPr>
            <w:pStyle w:val="Bibliography"/>
            <w:spacing w:line="276" w:lineRule="auto"/>
          </w:pPr>
        </w:pPrChange>
      </w:pPr>
      <w:del w:id="4262" w:author="Simon Brandl" w:date="2020-05-20T17:47:00Z">
        <w:r w:rsidRPr="008478E0" w:rsidDel="00E9131D">
          <w:rPr>
            <w:rPrChange w:id="4263" w:author="Simon Brandl" w:date="2020-06-01T21:02:00Z">
              <w:rPr/>
            </w:rPrChange>
          </w:rPr>
          <w:delText>67.</w:delText>
        </w:r>
        <w:r w:rsidRPr="008478E0" w:rsidDel="00E9131D">
          <w:rPr>
            <w:rPrChange w:id="4264" w:author="Simon Brandl" w:date="2020-06-01T21:02:00Z">
              <w:rPr/>
            </w:rPrChange>
          </w:rPr>
          <w:tab/>
          <w:delText xml:space="preserve">Krupp, F. &amp; Müller, T. The status of fish populations in the northern Arabian Gulf two years after the 1991 Gulf War oil spill. </w:delText>
        </w:r>
        <w:r w:rsidRPr="008478E0" w:rsidDel="00E9131D">
          <w:rPr>
            <w:i/>
            <w:iCs/>
            <w:rPrChange w:id="4265" w:author="Simon Brandl" w:date="2020-06-01T21:02:00Z">
              <w:rPr>
                <w:i/>
                <w:iCs/>
              </w:rPr>
            </w:rPrChange>
          </w:rPr>
          <w:delText>Courier Forschungsinst Senckenb</w:delText>
        </w:r>
        <w:r w:rsidRPr="008478E0" w:rsidDel="00E9131D">
          <w:rPr>
            <w:rPrChange w:id="4266" w:author="Simon Brandl" w:date="2020-06-01T21:02:00Z">
              <w:rPr/>
            </w:rPrChange>
          </w:rPr>
          <w:delText xml:space="preserve"> </w:delText>
        </w:r>
        <w:r w:rsidRPr="008478E0" w:rsidDel="00E9131D">
          <w:rPr>
            <w:b/>
            <w:bCs/>
            <w:rPrChange w:id="4267" w:author="Simon Brandl" w:date="2020-06-01T21:02:00Z">
              <w:rPr>
                <w:b/>
                <w:bCs/>
              </w:rPr>
            </w:rPrChange>
          </w:rPr>
          <w:delText>166</w:delText>
        </w:r>
        <w:r w:rsidRPr="008478E0" w:rsidDel="00E9131D">
          <w:rPr>
            <w:rPrChange w:id="4268" w:author="Simon Brandl" w:date="2020-06-01T21:02:00Z">
              <w:rPr/>
            </w:rPrChange>
          </w:rPr>
          <w:delText>, 67–75 (1994).</w:delText>
        </w:r>
      </w:del>
    </w:p>
    <w:p w14:paraId="20D69257" w14:textId="32397BAB" w:rsidR="00426D36" w:rsidRPr="008478E0" w:rsidDel="00E9131D" w:rsidRDefault="00426D36" w:rsidP="008478E0">
      <w:pPr>
        <w:pStyle w:val="Bibliography"/>
        <w:rPr>
          <w:del w:id="4269" w:author="Simon Brandl" w:date="2020-05-20T17:47:00Z"/>
          <w:rPrChange w:id="4270" w:author="Simon Brandl" w:date="2020-06-01T21:02:00Z">
            <w:rPr>
              <w:del w:id="4271" w:author="Simon Brandl" w:date="2020-05-20T17:47:00Z"/>
            </w:rPr>
          </w:rPrChange>
        </w:rPr>
        <w:pPrChange w:id="4272" w:author="Simon Brandl" w:date="2020-06-01T21:02:00Z">
          <w:pPr>
            <w:pStyle w:val="Bibliography"/>
            <w:spacing w:line="276" w:lineRule="auto"/>
          </w:pPr>
        </w:pPrChange>
      </w:pPr>
      <w:del w:id="4273" w:author="Simon Brandl" w:date="2020-05-20T17:47:00Z">
        <w:r w:rsidRPr="008478E0" w:rsidDel="00E9131D">
          <w:rPr>
            <w:rPrChange w:id="4274" w:author="Simon Brandl" w:date="2020-06-01T21:02:00Z">
              <w:rPr/>
            </w:rPrChange>
          </w:rPr>
          <w:delText>68.</w:delText>
        </w:r>
        <w:r w:rsidRPr="008478E0" w:rsidDel="00E9131D">
          <w:rPr>
            <w:rPrChange w:id="4275" w:author="Simon Brandl" w:date="2020-06-01T21:02:00Z">
              <w:rPr/>
            </w:rPrChange>
          </w:rPr>
          <w:tab/>
          <w:delText xml:space="preserve">Bishop, J. History and current checklist of Kuwait’s ichthyofauna. </w:delText>
        </w:r>
        <w:r w:rsidRPr="008478E0" w:rsidDel="00E9131D">
          <w:rPr>
            <w:i/>
            <w:iCs/>
            <w:rPrChange w:id="4276" w:author="Simon Brandl" w:date="2020-06-01T21:02:00Z">
              <w:rPr>
                <w:i/>
                <w:iCs/>
              </w:rPr>
            </w:rPrChange>
          </w:rPr>
          <w:delText>Journal of Arid Environments</w:delText>
        </w:r>
        <w:r w:rsidRPr="008478E0" w:rsidDel="00E9131D">
          <w:rPr>
            <w:rPrChange w:id="4277" w:author="Simon Brandl" w:date="2020-06-01T21:02:00Z">
              <w:rPr/>
            </w:rPrChange>
          </w:rPr>
          <w:delText xml:space="preserve"> </w:delText>
        </w:r>
        <w:r w:rsidRPr="008478E0" w:rsidDel="00E9131D">
          <w:rPr>
            <w:b/>
            <w:bCs/>
            <w:rPrChange w:id="4278" w:author="Simon Brandl" w:date="2020-06-01T21:02:00Z">
              <w:rPr>
                <w:b/>
                <w:bCs/>
              </w:rPr>
            </w:rPrChange>
          </w:rPr>
          <w:delText>54</w:delText>
        </w:r>
        <w:r w:rsidRPr="008478E0" w:rsidDel="00E9131D">
          <w:rPr>
            <w:rPrChange w:id="4279" w:author="Simon Brandl" w:date="2020-06-01T21:02:00Z">
              <w:rPr/>
            </w:rPrChange>
          </w:rPr>
          <w:delText>, 237–256 (2003).</w:delText>
        </w:r>
      </w:del>
    </w:p>
    <w:p w14:paraId="62B8DF35" w14:textId="7AA20F6A" w:rsidR="00426D36" w:rsidRPr="008478E0" w:rsidDel="00E9131D" w:rsidRDefault="00426D36" w:rsidP="008478E0">
      <w:pPr>
        <w:pStyle w:val="Bibliography"/>
        <w:rPr>
          <w:del w:id="4280" w:author="Simon Brandl" w:date="2020-05-20T17:47:00Z"/>
          <w:rPrChange w:id="4281" w:author="Simon Brandl" w:date="2020-06-01T21:02:00Z">
            <w:rPr>
              <w:del w:id="4282" w:author="Simon Brandl" w:date="2020-05-20T17:47:00Z"/>
            </w:rPr>
          </w:rPrChange>
        </w:rPr>
        <w:pPrChange w:id="4283" w:author="Simon Brandl" w:date="2020-06-01T21:02:00Z">
          <w:pPr>
            <w:pStyle w:val="Bibliography"/>
            <w:spacing w:line="276" w:lineRule="auto"/>
          </w:pPr>
        </w:pPrChange>
      </w:pPr>
      <w:del w:id="4284" w:author="Simon Brandl" w:date="2020-05-20T17:47:00Z">
        <w:r w:rsidRPr="008478E0" w:rsidDel="00E9131D">
          <w:rPr>
            <w:rPrChange w:id="4285" w:author="Simon Brandl" w:date="2020-06-01T21:02:00Z">
              <w:rPr/>
            </w:rPrChange>
          </w:rPr>
          <w:delText>69.</w:delText>
        </w:r>
        <w:r w:rsidRPr="008478E0" w:rsidDel="00E9131D">
          <w:rPr>
            <w:rPrChange w:id="4286" w:author="Simon Brandl" w:date="2020-06-01T21:02:00Z">
              <w:rPr/>
            </w:rPrChange>
          </w:rPr>
          <w:tab/>
          <w:delText xml:space="preserve">Donelson, J. M., Munday, P. L., McCORMICK, M. I. &amp; Nilsson, G. E. Acclimation to predicted ocean warming through developmental plasticity in a tropical reef fish. </w:delText>
        </w:r>
        <w:r w:rsidRPr="008478E0" w:rsidDel="00E9131D">
          <w:rPr>
            <w:i/>
            <w:iCs/>
            <w:rPrChange w:id="4287" w:author="Simon Brandl" w:date="2020-06-01T21:02:00Z">
              <w:rPr>
                <w:i/>
                <w:iCs/>
              </w:rPr>
            </w:rPrChange>
          </w:rPr>
          <w:delText>Global Change Biology</w:delText>
        </w:r>
        <w:r w:rsidRPr="008478E0" w:rsidDel="00E9131D">
          <w:rPr>
            <w:rPrChange w:id="4288" w:author="Simon Brandl" w:date="2020-06-01T21:02:00Z">
              <w:rPr/>
            </w:rPrChange>
          </w:rPr>
          <w:delText xml:space="preserve"> </w:delText>
        </w:r>
        <w:r w:rsidRPr="008478E0" w:rsidDel="00E9131D">
          <w:rPr>
            <w:b/>
            <w:bCs/>
            <w:rPrChange w:id="4289" w:author="Simon Brandl" w:date="2020-06-01T21:02:00Z">
              <w:rPr>
                <w:b/>
                <w:bCs/>
              </w:rPr>
            </w:rPrChange>
          </w:rPr>
          <w:delText>17</w:delText>
        </w:r>
        <w:r w:rsidRPr="008478E0" w:rsidDel="00E9131D">
          <w:rPr>
            <w:rPrChange w:id="4290" w:author="Simon Brandl" w:date="2020-06-01T21:02:00Z">
              <w:rPr/>
            </w:rPrChange>
          </w:rPr>
          <w:delText>, 1712–1719 (2011).</w:delText>
        </w:r>
      </w:del>
    </w:p>
    <w:p w14:paraId="6957D8A8" w14:textId="3046E2B9" w:rsidR="00426D36" w:rsidRPr="008478E0" w:rsidDel="00E9131D" w:rsidRDefault="00426D36" w:rsidP="008478E0">
      <w:pPr>
        <w:pStyle w:val="Bibliography"/>
        <w:rPr>
          <w:del w:id="4291" w:author="Simon Brandl" w:date="2020-05-20T17:47:00Z"/>
          <w:rPrChange w:id="4292" w:author="Simon Brandl" w:date="2020-06-01T21:02:00Z">
            <w:rPr>
              <w:del w:id="4293" w:author="Simon Brandl" w:date="2020-05-20T17:47:00Z"/>
            </w:rPr>
          </w:rPrChange>
        </w:rPr>
        <w:pPrChange w:id="4294" w:author="Simon Brandl" w:date="2020-06-01T21:02:00Z">
          <w:pPr>
            <w:pStyle w:val="Bibliography"/>
            <w:spacing w:line="276" w:lineRule="auto"/>
          </w:pPr>
        </w:pPrChange>
      </w:pPr>
      <w:del w:id="4295" w:author="Simon Brandl" w:date="2020-05-20T17:47:00Z">
        <w:r w:rsidRPr="008478E0" w:rsidDel="00E9131D">
          <w:rPr>
            <w:rPrChange w:id="4296" w:author="Simon Brandl" w:date="2020-06-01T21:02:00Z">
              <w:rPr/>
            </w:rPrChange>
          </w:rPr>
          <w:delText>70.</w:delText>
        </w:r>
        <w:r w:rsidRPr="008478E0" w:rsidDel="00E9131D">
          <w:rPr>
            <w:rPrChange w:id="4297" w:author="Simon Brandl" w:date="2020-06-01T21:02:00Z">
              <w:rPr/>
            </w:rPrChange>
          </w:rPr>
          <w:tab/>
          <w:delText xml:space="preserve">Ohlberger, J. Climate warming and ectotherm body size–from individual physiology to community ecology. </w:delText>
        </w:r>
        <w:r w:rsidRPr="008478E0" w:rsidDel="00E9131D">
          <w:rPr>
            <w:i/>
            <w:iCs/>
            <w:rPrChange w:id="4298" w:author="Simon Brandl" w:date="2020-06-01T21:02:00Z">
              <w:rPr>
                <w:i/>
                <w:iCs/>
              </w:rPr>
            </w:rPrChange>
          </w:rPr>
          <w:delText>Functional Ecology</w:delText>
        </w:r>
        <w:r w:rsidRPr="008478E0" w:rsidDel="00E9131D">
          <w:rPr>
            <w:rPrChange w:id="4299" w:author="Simon Brandl" w:date="2020-06-01T21:02:00Z">
              <w:rPr/>
            </w:rPrChange>
          </w:rPr>
          <w:delText xml:space="preserve"> </w:delText>
        </w:r>
        <w:r w:rsidRPr="008478E0" w:rsidDel="00E9131D">
          <w:rPr>
            <w:b/>
            <w:bCs/>
            <w:rPrChange w:id="4300" w:author="Simon Brandl" w:date="2020-06-01T21:02:00Z">
              <w:rPr>
                <w:b/>
                <w:bCs/>
              </w:rPr>
            </w:rPrChange>
          </w:rPr>
          <w:delText>27</w:delText>
        </w:r>
        <w:r w:rsidRPr="008478E0" w:rsidDel="00E9131D">
          <w:rPr>
            <w:rPrChange w:id="4301" w:author="Simon Brandl" w:date="2020-06-01T21:02:00Z">
              <w:rPr/>
            </w:rPrChange>
          </w:rPr>
          <w:delText>, 991–1001 (2013).</w:delText>
        </w:r>
      </w:del>
    </w:p>
    <w:p w14:paraId="6A1F8E27" w14:textId="3C56823B" w:rsidR="00426D36" w:rsidRPr="008478E0" w:rsidDel="00E9131D" w:rsidRDefault="00426D36" w:rsidP="008478E0">
      <w:pPr>
        <w:pStyle w:val="Bibliography"/>
        <w:rPr>
          <w:del w:id="4302" w:author="Simon Brandl" w:date="2020-05-20T17:47:00Z"/>
          <w:rPrChange w:id="4303" w:author="Simon Brandl" w:date="2020-06-01T21:02:00Z">
            <w:rPr>
              <w:del w:id="4304" w:author="Simon Brandl" w:date="2020-05-20T17:47:00Z"/>
            </w:rPr>
          </w:rPrChange>
        </w:rPr>
        <w:pPrChange w:id="4305" w:author="Simon Brandl" w:date="2020-06-01T21:02:00Z">
          <w:pPr>
            <w:pStyle w:val="Bibliography"/>
            <w:spacing w:line="276" w:lineRule="auto"/>
          </w:pPr>
        </w:pPrChange>
      </w:pPr>
      <w:del w:id="4306" w:author="Simon Brandl" w:date="2020-05-20T17:47:00Z">
        <w:r w:rsidRPr="008478E0" w:rsidDel="00E9131D">
          <w:rPr>
            <w:rPrChange w:id="4307" w:author="Simon Brandl" w:date="2020-06-01T21:02:00Z">
              <w:rPr/>
            </w:rPrChange>
          </w:rPr>
          <w:delText>71.</w:delText>
        </w:r>
        <w:r w:rsidRPr="008478E0" w:rsidDel="00E9131D">
          <w:rPr>
            <w:rPrChange w:id="4308" w:author="Simon Brandl" w:date="2020-06-01T21:02:00Z">
              <w:rPr/>
            </w:rPrChange>
          </w:rPr>
          <w:tab/>
          <w:delText xml:space="preserve">Peig, J. &amp; Green, A. J. The paradigm of body condition: a critical reappraisal of current methods based on mass and length. </w:delText>
        </w:r>
        <w:r w:rsidRPr="008478E0" w:rsidDel="00E9131D">
          <w:rPr>
            <w:i/>
            <w:iCs/>
            <w:rPrChange w:id="4309" w:author="Simon Brandl" w:date="2020-06-01T21:02:00Z">
              <w:rPr>
                <w:i/>
                <w:iCs/>
              </w:rPr>
            </w:rPrChange>
          </w:rPr>
          <w:delText>Functional Ecology</w:delText>
        </w:r>
        <w:r w:rsidRPr="008478E0" w:rsidDel="00E9131D">
          <w:rPr>
            <w:rPrChange w:id="4310" w:author="Simon Brandl" w:date="2020-06-01T21:02:00Z">
              <w:rPr/>
            </w:rPrChange>
          </w:rPr>
          <w:delText xml:space="preserve"> </w:delText>
        </w:r>
        <w:r w:rsidRPr="008478E0" w:rsidDel="00E9131D">
          <w:rPr>
            <w:b/>
            <w:bCs/>
            <w:rPrChange w:id="4311" w:author="Simon Brandl" w:date="2020-06-01T21:02:00Z">
              <w:rPr>
                <w:b/>
                <w:bCs/>
              </w:rPr>
            </w:rPrChange>
          </w:rPr>
          <w:delText>24</w:delText>
        </w:r>
        <w:r w:rsidRPr="008478E0" w:rsidDel="00E9131D">
          <w:rPr>
            <w:rPrChange w:id="4312" w:author="Simon Brandl" w:date="2020-06-01T21:02:00Z">
              <w:rPr/>
            </w:rPrChange>
          </w:rPr>
          <w:delText>, 1323–1332 (2010).</w:delText>
        </w:r>
      </w:del>
    </w:p>
    <w:p w14:paraId="579D684D" w14:textId="30BBF3B6" w:rsidR="00426D36" w:rsidRPr="008478E0" w:rsidDel="00E9131D" w:rsidRDefault="00426D36" w:rsidP="008478E0">
      <w:pPr>
        <w:pStyle w:val="Bibliography"/>
        <w:rPr>
          <w:del w:id="4313" w:author="Simon Brandl" w:date="2020-05-20T17:47:00Z"/>
          <w:rPrChange w:id="4314" w:author="Simon Brandl" w:date="2020-06-01T21:02:00Z">
            <w:rPr>
              <w:del w:id="4315" w:author="Simon Brandl" w:date="2020-05-20T17:47:00Z"/>
            </w:rPr>
          </w:rPrChange>
        </w:rPr>
        <w:pPrChange w:id="4316" w:author="Simon Brandl" w:date="2020-06-01T21:02:00Z">
          <w:pPr>
            <w:pStyle w:val="Bibliography"/>
            <w:spacing w:line="276" w:lineRule="auto"/>
          </w:pPr>
        </w:pPrChange>
      </w:pPr>
      <w:del w:id="4317" w:author="Simon Brandl" w:date="2020-05-20T17:47:00Z">
        <w:r w:rsidRPr="008478E0" w:rsidDel="00E9131D">
          <w:rPr>
            <w:rPrChange w:id="4318" w:author="Simon Brandl" w:date="2020-06-01T21:02:00Z">
              <w:rPr/>
            </w:rPrChange>
          </w:rPr>
          <w:delText>72.</w:delText>
        </w:r>
        <w:r w:rsidRPr="008478E0" w:rsidDel="00E9131D">
          <w:rPr>
            <w:rPrChange w:id="4319" w:author="Simon Brandl" w:date="2020-06-01T21:02:00Z">
              <w:rPr/>
            </w:rPrChange>
          </w:rPr>
          <w:tab/>
          <w:delText xml:space="preserve">Sullam, K. E. </w:delText>
        </w:r>
        <w:r w:rsidRPr="008478E0" w:rsidDel="00E9131D">
          <w:rPr>
            <w:i/>
            <w:iCs/>
            <w:rPrChange w:id="4320" w:author="Simon Brandl" w:date="2020-06-01T21:02:00Z">
              <w:rPr>
                <w:i/>
                <w:iCs/>
              </w:rPr>
            </w:rPrChange>
          </w:rPr>
          <w:delText>et al.</w:delText>
        </w:r>
        <w:r w:rsidRPr="008478E0" w:rsidDel="00E9131D">
          <w:rPr>
            <w:rPrChange w:id="4321" w:author="Simon Brandl" w:date="2020-06-01T21:02:00Z">
              <w:rPr/>
            </w:rPrChange>
          </w:rPr>
          <w:delText xml:space="preserve"> Changes in digestive traits and body nutritional composition accommodate a trophic niche shift in Trinidadian guppies. </w:delText>
        </w:r>
        <w:r w:rsidRPr="008478E0" w:rsidDel="00E9131D">
          <w:rPr>
            <w:i/>
            <w:iCs/>
            <w:rPrChange w:id="4322" w:author="Simon Brandl" w:date="2020-06-01T21:02:00Z">
              <w:rPr>
                <w:i/>
                <w:iCs/>
              </w:rPr>
            </w:rPrChange>
          </w:rPr>
          <w:delText>Oecologia</w:delText>
        </w:r>
        <w:r w:rsidRPr="008478E0" w:rsidDel="00E9131D">
          <w:rPr>
            <w:rPrChange w:id="4323" w:author="Simon Brandl" w:date="2020-06-01T21:02:00Z">
              <w:rPr/>
            </w:rPrChange>
          </w:rPr>
          <w:delText xml:space="preserve"> </w:delText>
        </w:r>
        <w:r w:rsidRPr="008478E0" w:rsidDel="00E9131D">
          <w:rPr>
            <w:b/>
            <w:bCs/>
            <w:rPrChange w:id="4324" w:author="Simon Brandl" w:date="2020-06-01T21:02:00Z">
              <w:rPr>
                <w:b/>
                <w:bCs/>
              </w:rPr>
            </w:rPrChange>
          </w:rPr>
          <w:delText>177</w:delText>
        </w:r>
        <w:r w:rsidRPr="008478E0" w:rsidDel="00E9131D">
          <w:rPr>
            <w:rPrChange w:id="4325" w:author="Simon Brandl" w:date="2020-06-01T21:02:00Z">
              <w:rPr/>
            </w:rPrChange>
          </w:rPr>
          <w:delText>, 245–257 (2015).</w:delText>
        </w:r>
      </w:del>
    </w:p>
    <w:p w14:paraId="4CB72EA9" w14:textId="14842B53" w:rsidR="00426D36" w:rsidRPr="008478E0" w:rsidDel="00E9131D" w:rsidRDefault="00426D36" w:rsidP="008478E0">
      <w:pPr>
        <w:pStyle w:val="Bibliography"/>
        <w:rPr>
          <w:del w:id="4326" w:author="Simon Brandl" w:date="2020-05-20T17:47:00Z"/>
          <w:rPrChange w:id="4327" w:author="Simon Brandl" w:date="2020-06-01T21:02:00Z">
            <w:rPr>
              <w:del w:id="4328" w:author="Simon Brandl" w:date="2020-05-20T17:47:00Z"/>
            </w:rPr>
          </w:rPrChange>
        </w:rPr>
        <w:pPrChange w:id="4329" w:author="Simon Brandl" w:date="2020-06-01T21:02:00Z">
          <w:pPr>
            <w:pStyle w:val="Bibliography"/>
            <w:spacing w:line="276" w:lineRule="auto"/>
          </w:pPr>
        </w:pPrChange>
      </w:pPr>
      <w:del w:id="4330" w:author="Simon Brandl" w:date="2020-05-20T17:47:00Z">
        <w:r w:rsidRPr="008478E0" w:rsidDel="00E9131D">
          <w:rPr>
            <w:rPrChange w:id="4331" w:author="Simon Brandl" w:date="2020-06-01T21:02:00Z">
              <w:rPr/>
            </w:rPrChange>
          </w:rPr>
          <w:delText>73.</w:delText>
        </w:r>
        <w:r w:rsidRPr="008478E0" w:rsidDel="00E9131D">
          <w:rPr>
            <w:rPrChange w:id="4332" w:author="Simon Brandl" w:date="2020-06-01T21:02:00Z">
              <w:rPr/>
            </w:rPrChange>
          </w:rPr>
          <w:tab/>
          <w:delText xml:space="preserve">Whelan, C. J., Brown, J. S., Schmidt, K. A., Steele, B. B. &amp; Willson, M. F. Linking consumer–resource theory and digestive physiology: application to diet shifts. </w:delText>
        </w:r>
        <w:r w:rsidRPr="008478E0" w:rsidDel="00E9131D">
          <w:rPr>
            <w:i/>
            <w:iCs/>
            <w:rPrChange w:id="4333" w:author="Simon Brandl" w:date="2020-06-01T21:02:00Z">
              <w:rPr>
                <w:i/>
                <w:iCs/>
              </w:rPr>
            </w:rPrChange>
          </w:rPr>
          <w:delText>Evolutionary Ecology Research</w:delText>
        </w:r>
        <w:r w:rsidRPr="008478E0" w:rsidDel="00E9131D">
          <w:rPr>
            <w:rPrChange w:id="4334" w:author="Simon Brandl" w:date="2020-06-01T21:02:00Z">
              <w:rPr/>
            </w:rPrChange>
          </w:rPr>
          <w:delText xml:space="preserve"> </w:delText>
        </w:r>
        <w:r w:rsidRPr="008478E0" w:rsidDel="00E9131D">
          <w:rPr>
            <w:b/>
            <w:bCs/>
            <w:rPrChange w:id="4335" w:author="Simon Brandl" w:date="2020-06-01T21:02:00Z">
              <w:rPr>
                <w:b/>
                <w:bCs/>
              </w:rPr>
            </w:rPrChange>
          </w:rPr>
          <w:delText>2</w:delText>
        </w:r>
        <w:r w:rsidRPr="008478E0" w:rsidDel="00E9131D">
          <w:rPr>
            <w:rPrChange w:id="4336" w:author="Simon Brandl" w:date="2020-06-01T21:02:00Z">
              <w:rPr/>
            </w:rPrChange>
          </w:rPr>
          <w:delText>, 911–934 (2000).</w:delText>
        </w:r>
      </w:del>
    </w:p>
    <w:p w14:paraId="2A85D752" w14:textId="15D8F647" w:rsidR="00426D36" w:rsidRPr="008478E0" w:rsidDel="00E9131D" w:rsidRDefault="00426D36" w:rsidP="008478E0">
      <w:pPr>
        <w:pStyle w:val="Bibliography"/>
        <w:rPr>
          <w:del w:id="4337" w:author="Simon Brandl" w:date="2020-05-20T17:47:00Z"/>
          <w:rPrChange w:id="4338" w:author="Simon Brandl" w:date="2020-06-01T21:02:00Z">
            <w:rPr>
              <w:del w:id="4339" w:author="Simon Brandl" w:date="2020-05-20T17:47:00Z"/>
            </w:rPr>
          </w:rPrChange>
        </w:rPr>
        <w:pPrChange w:id="4340" w:author="Simon Brandl" w:date="2020-06-01T21:02:00Z">
          <w:pPr>
            <w:pStyle w:val="Bibliography"/>
            <w:spacing w:line="276" w:lineRule="auto"/>
          </w:pPr>
        </w:pPrChange>
      </w:pPr>
      <w:del w:id="4341" w:author="Simon Brandl" w:date="2020-05-20T17:47:00Z">
        <w:r w:rsidRPr="008478E0" w:rsidDel="00E9131D">
          <w:rPr>
            <w:rPrChange w:id="4342" w:author="Simon Brandl" w:date="2020-06-01T21:02:00Z">
              <w:rPr/>
            </w:rPrChange>
          </w:rPr>
          <w:delText>74.</w:delText>
        </w:r>
        <w:r w:rsidRPr="008478E0" w:rsidDel="00E9131D">
          <w:rPr>
            <w:rPrChange w:id="4343" w:author="Simon Brandl" w:date="2020-06-01T21:02:00Z">
              <w:rPr/>
            </w:rPrChange>
          </w:rPr>
          <w:tab/>
          <w:delText xml:space="preserve">Petchey, O. L. Prey diversity, prey composition, and predator population dynamics in experimental microcosms. </w:delText>
        </w:r>
        <w:r w:rsidRPr="008478E0" w:rsidDel="00E9131D">
          <w:rPr>
            <w:i/>
            <w:iCs/>
            <w:rPrChange w:id="4344" w:author="Simon Brandl" w:date="2020-06-01T21:02:00Z">
              <w:rPr>
                <w:i/>
                <w:iCs/>
              </w:rPr>
            </w:rPrChange>
          </w:rPr>
          <w:delText>Journal of Animal Ecology</w:delText>
        </w:r>
        <w:r w:rsidRPr="008478E0" w:rsidDel="00E9131D">
          <w:rPr>
            <w:rPrChange w:id="4345" w:author="Simon Brandl" w:date="2020-06-01T21:02:00Z">
              <w:rPr/>
            </w:rPrChange>
          </w:rPr>
          <w:delText xml:space="preserve"> </w:delText>
        </w:r>
        <w:r w:rsidRPr="008478E0" w:rsidDel="00E9131D">
          <w:rPr>
            <w:b/>
            <w:bCs/>
            <w:rPrChange w:id="4346" w:author="Simon Brandl" w:date="2020-06-01T21:02:00Z">
              <w:rPr>
                <w:b/>
                <w:bCs/>
              </w:rPr>
            </w:rPrChange>
          </w:rPr>
          <w:delText>69</w:delText>
        </w:r>
        <w:r w:rsidRPr="008478E0" w:rsidDel="00E9131D">
          <w:rPr>
            <w:rPrChange w:id="4347" w:author="Simon Brandl" w:date="2020-06-01T21:02:00Z">
              <w:rPr/>
            </w:rPrChange>
          </w:rPr>
          <w:delText>, 874–882 (2000).</w:delText>
        </w:r>
      </w:del>
    </w:p>
    <w:p w14:paraId="6BA23B07" w14:textId="7FDD6A23" w:rsidR="00426D36" w:rsidRPr="008478E0" w:rsidDel="00E9131D" w:rsidRDefault="00426D36" w:rsidP="008478E0">
      <w:pPr>
        <w:pStyle w:val="Bibliography"/>
        <w:rPr>
          <w:del w:id="4348" w:author="Simon Brandl" w:date="2020-05-20T17:47:00Z"/>
          <w:rPrChange w:id="4349" w:author="Simon Brandl" w:date="2020-06-01T21:02:00Z">
            <w:rPr>
              <w:del w:id="4350" w:author="Simon Brandl" w:date="2020-05-20T17:47:00Z"/>
            </w:rPr>
          </w:rPrChange>
        </w:rPr>
        <w:pPrChange w:id="4351" w:author="Simon Brandl" w:date="2020-06-01T21:02:00Z">
          <w:pPr>
            <w:pStyle w:val="Bibliography"/>
            <w:spacing w:line="276" w:lineRule="auto"/>
          </w:pPr>
        </w:pPrChange>
      </w:pPr>
      <w:del w:id="4352" w:author="Simon Brandl" w:date="2020-05-20T17:47:00Z">
        <w:r w:rsidRPr="008478E0" w:rsidDel="00E9131D">
          <w:rPr>
            <w:rPrChange w:id="4353" w:author="Simon Brandl" w:date="2020-06-01T21:02:00Z">
              <w:rPr/>
            </w:rPrChange>
          </w:rPr>
          <w:delText>75.</w:delText>
        </w:r>
        <w:r w:rsidRPr="008478E0" w:rsidDel="00E9131D">
          <w:rPr>
            <w:rPrChange w:id="4354" w:author="Simon Brandl" w:date="2020-06-01T21:02:00Z">
              <w:rPr/>
            </w:rPrChange>
          </w:rPr>
          <w:tab/>
          <w:delText xml:space="preserve">Merrick, R. L., Chumbley, M. K. &amp; Byrd, G. V. Diet diversity of Steller sea lions (Eumetopias jubatus) and their population decline in Alaska: a potential relationship. </w:delText>
        </w:r>
        <w:r w:rsidRPr="008478E0" w:rsidDel="00E9131D">
          <w:rPr>
            <w:i/>
            <w:iCs/>
            <w:rPrChange w:id="4355" w:author="Simon Brandl" w:date="2020-06-01T21:02:00Z">
              <w:rPr>
                <w:i/>
                <w:iCs/>
              </w:rPr>
            </w:rPrChange>
          </w:rPr>
          <w:delText>Can. J. Fish. Aquat. Sci.</w:delText>
        </w:r>
        <w:r w:rsidRPr="008478E0" w:rsidDel="00E9131D">
          <w:rPr>
            <w:rPrChange w:id="4356" w:author="Simon Brandl" w:date="2020-06-01T21:02:00Z">
              <w:rPr/>
            </w:rPrChange>
          </w:rPr>
          <w:delText xml:space="preserve"> </w:delText>
        </w:r>
        <w:r w:rsidRPr="008478E0" w:rsidDel="00E9131D">
          <w:rPr>
            <w:b/>
            <w:bCs/>
            <w:rPrChange w:id="4357" w:author="Simon Brandl" w:date="2020-06-01T21:02:00Z">
              <w:rPr>
                <w:b/>
                <w:bCs/>
              </w:rPr>
            </w:rPrChange>
          </w:rPr>
          <w:delText>54</w:delText>
        </w:r>
        <w:r w:rsidRPr="008478E0" w:rsidDel="00E9131D">
          <w:rPr>
            <w:rPrChange w:id="4358" w:author="Simon Brandl" w:date="2020-06-01T21:02:00Z">
              <w:rPr/>
            </w:rPrChange>
          </w:rPr>
          <w:delText>, 1342–1348 (1997).</w:delText>
        </w:r>
      </w:del>
    </w:p>
    <w:p w14:paraId="49BF7E5E" w14:textId="1837014E" w:rsidR="00426D36" w:rsidRPr="008478E0" w:rsidDel="00E9131D" w:rsidRDefault="00426D36" w:rsidP="008478E0">
      <w:pPr>
        <w:pStyle w:val="Bibliography"/>
        <w:rPr>
          <w:del w:id="4359" w:author="Simon Brandl" w:date="2020-05-20T17:47:00Z"/>
          <w:rPrChange w:id="4360" w:author="Simon Brandl" w:date="2020-06-01T21:02:00Z">
            <w:rPr>
              <w:del w:id="4361" w:author="Simon Brandl" w:date="2020-05-20T17:47:00Z"/>
            </w:rPr>
          </w:rPrChange>
        </w:rPr>
        <w:pPrChange w:id="4362" w:author="Simon Brandl" w:date="2020-06-01T21:02:00Z">
          <w:pPr>
            <w:pStyle w:val="Bibliography"/>
            <w:spacing w:line="276" w:lineRule="auto"/>
          </w:pPr>
        </w:pPrChange>
      </w:pPr>
      <w:del w:id="4363" w:author="Simon Brandl" w:date="2020-05-20T17:47:00Z">
        <w:r w:rsidRPr="008478E0" w:rsidDel="00E9131D">
          <w:rPr>
            <w:rPrChange w:id="4364" w:author="Simon Brandl" w:date="2020-06-01T21:02:00Z">
              <w:rPr/>
            </w:rPrChange>
          </w:rPr>
          <w:delText>76.</w:delText>
        </w:r>
        <w:r w:rsidRPr="008478E0" w:rsidDel="00E9131D">
          <w:rPr>
            <w:rPrChange w:id="4365" w:author="Simon Brandl" w:date="2020-06-01T21:02:00Z">
              <w:rPr/>
            </w:rPrChange>
          </w:rPr>
          <w:tab/>
          <w:delText xml:space="preserve">Hondorp, D. W., Pothoven, S. A. &amp; Brandt, S. B. Influence of Diporeia density on diet composition, relative abundance, and energy density of planktivorous fishes in southeast Lake Michigan. </w:delText>
        </w:r>
        <w:r w:rsidRPr="008478E0" w:rsidDel="00E9131D">
          <w:rPr>
            <w:i/>
            <w:iCs/>
            <w:rPrChange w:id="4366" w:author="Simon Brandl" w:date="2020-06-01T21:02:00Z">
              <w:rPr>
                <w:i/>
                <w:iCs/>
              </w:rPr>
            </w:rPrChange>
          </w:rPr>
          <w:delText>Transactions of the American fisheries Society</w:delText>
        </w:r>
        <w:r w:rsidRPr="008478E0" w:rsidDel="00E9131D">
          <w:rPr>
            <w:rPrChange w:id="4367" w:author="Simon Brandl" w:date="2020-06-01T21:02:00Z">
              <w:rPr/>
            </w:rPrChange>
          </w:rPr>
          <w:delText xml:space="preserve"> </w:delText>
        </w:r>
        <w:r w:rsidRPr="008478E0" w:rsidDel="00E9131D">
          <w:rPr>
            <w:b/>
            <w:bCs/>
            <w:rPrChange w:id="4368" w:author="Simon Brandl" w:date="2020-06-01T21:02:00Z">
              <w:rPr>
                <w:b/>
                <w:bCs/>
              </w:rPr>
            </w:rPrChange>
          </w:rPr>
          <w:delText>134</w:delText>
        </w:r>
        <w:r w:rsidRPr="008478E0" w:rsidDel="00E9131D">
          <w:rPr>
            <w:rPrChange w:id="4369" w:author="Simon Brandl" w:date="2020-06-01T21:02:00Z">
              <w:rPr/>
            </w:rPrChange>
          </w:rPr>
          <w:delText>, 588–601 (2005).</w:delText>
        </w:r>
      </w:del>
    </w:p>
    <w:p w14:paraId="525FBBAE" w14:textId="24F8AB61" w:rsidR="00426D36" w:rsidRPr="008478E0" w:rsidDel="00E9131D" w:rsidRDefault="00426D36" w:rsidP="008478E0">
      <w:pPr>
        <w:pStyle w:val="Bibliography"/>
        <w:rPr>
          <w:del w:id="4370" w:author="Simon Brandl" w:date="2020-05-20T17:47:00Z"/>
          <w:rPrChange w:id="4371" w:author="Simon Brandl" w:date="2020-06-01T21:02:00Z">
            <w:rPr>
              <w:del w:id="4372" w:author="Simon Brandl" w:date="2020-05-20T17:47:00Z"/>
            </w:rPr>
          </w:rPrChange>
        </w:rPr>
        <w:pPrChange w:id="4373" w:author="Simon Brandl" w:date="2020-06-01T21:02:00Z">
          <w:pPr>
            <w:pStyle w:val="Bibliography"/>
            <w:spacing w:line="276" w:lineRule="auto"/>
          </w:pPr>
        </w:pPrChange>
      </w:pPr>
      <w:del w:id="4374" w:author="Simon Brandl" w:date="2020-05-20T17:47:00Z">
        <w:r w:rsidRPr="008478E0" w:rsidDel="00E9131D">
          <w:rPr>
            <w:rPrChange w:id="4375" w:author="Simon Brandl" w:date="2020-06-01T21:02:00Z">
              <w:rPr/>
            </w:rPrChange>
          </w:rPr>
          <w:delText>77.</w:delText>
        </w:r>
        <w:r w:rsidRPr="008478E0" w:rsidDel="00E9131D">
          <w:rPr>
            <w:rPrChange w:id="4376" w:author="Simon Brandl" w:date="2020-06-01T21:02:00Z">
              <w:rPr/>
            </w:rPrChange>
          </w:rPr>
          <w:tab/>
          <w:delText xml:space="preserve">Shraim, R. </w:delText>
        </w:r>
        <w:r w:rsidRPr="008478E0" w:rsidDel="00E9131D">
          <w:rPr>
            <w:i/>
            <w:iCs/>
            <w:rPrChange w:id="4377" w:author="Simon Brandl" w:date="2020-06-01T21:02:00Z">
              <w:rPr>
                <w:i/>
                <w:iCs/>
              </w:rPr>
            </w:rPrChange>
          </w:rPr>
          <w:delText>et al.</w:delText>
        </w:r>
        <w:r w:rsidRPr="008478E0" w:rsidDel="00E9131D">
          <w:rPr>
            <w:rPrChange w:id="4378" w:author="Simon Brandl" w:date="2020-06-01T21:02:00Z">
              <w:rPr/>
            </w:rPrChange>
          </w:rPr>
          <w:delText xml:space="preserve"> Environmental Extremes Are Associated with Dietary Patterns in Arabian Gulf Reef Fishes. </w:delText>
        </w:r>
        <w:r w:rsidRPr="008478E0" w:rsidDel="00E9131D">
          <w:rPr>
            <w:i/>
            <w:iCs/>
            <w:rPrChange w:id="4379" w:author="Simon Brandl" w:date="2020-06-01T21:02:00Z">
              <w:rPr>
                <w:i/>
                <w:iCs/>
              </w:rPr>
            </w:rPrChange>
          </w:rPr>
          <w:delText>Frontiers in Marine Science</w:delText>
        </w:r>
        <w:r w:rsidRPr="008478E0" w:rsidDel="00E9131D">
          <w:rPr>
            <w:rPrChange w:id="4380" w:author="Simon Brandl" w:date="2020-06-01T21:02:00Z">
              <w:rPr/>
            </w:rPrChange>
          </w:rPr>
          <w:delText xml:space="preserve"> </w:delText>
        </w:r>
        <w:r w:rsidRPr="008478E0" w:rsidDel="00E9131D">
          <w:rPr>
            <w:b/>
            <w:bCs/>
            <w:rPrChange w:id="4381" w:author="Simon Brandl" w:date="2020-06-01T21:02:00Z">
              <w:rPr>
                <w:b/>
                <w:bCs/>
              </w:rPr>
            </w:rPrChange>
          </w:rPr>
          <w:delText>4</w:delText>
        </w:r>
        <w:r w:rsidRPr="008478E0" w:rsidDel="00E9131D">
          <w:rPr>
            <w:rPrChange w:id="4382" w:author="Simon Brandl" w:date="2020-06-01T21:02:00Z">
              <w:rPr/>
            </w:rPrChange>
          </w:rPr>
          <w:delText>, 285 (2017).</w:delText>
        </w:r>
      </w:del>
    </w:p>
    <w:p w14:paraId="3DAFF2C1" w14:textId="1E6B2755" w:rsidR="00426D36" w:rsidRPr="008478E0" w:rsidDel="00E9131D" w:rsidRDefault="00426D36" w:rsidP="008478E0">
      <w:pPr>
        <w:pStyle w:val="Bibliography"/>
        <w:rPr>
          <w:del w:id="4383" w:author="Simon Brandl" w:date="2020-05-20T17:47:00Z"/>
          <w:rPrChange w:id="4384" w:author="Simon Brandl" w:date="2020-06-01T21:02:00Z">
            <w:rPr>
              <w:del w:id="4385" w:author="Simon Brandl" w:date="2020-05-20T17:47:00Z"/>
            </w:rPr>
          </w:rPrChange>
        </w:rPr>
        <w:pPrChange w:id="4386" w:author="Simon Brandl" w:date="2020-06-01T21:02:00Z">
          <w:pPr>
            <w:pStyle w:val="Bibliography"/>
            <w:spacing w:line="276" w:lineRule="auto"/>
          </w:pPr>
        </w:pPrChange>
      </w:pPr>
      <w:del w:id="4387" w:author="Simon Brandl" w:date="2020-05-20T17:47:00Z">
        <w:r w:rsidRPr="008478E0" w:rsidDel="00E9131D">
          <w:rPr>
            <w:rPrChange w:id="4388" w:author="Simon Brandl" w:date="2020-06-01T21:02:00Z">
              <w:rPr/>
            </w:rPrChange>
          </w:rPr>
          <w:delText>78.</w:delText>
        </w:r>
        <w:r w:rsidRPr="008478E0" w:rsidDel="00E9131D">
          <w:rPr>
            <w:rPrChange w:id="4389" w:author="Simon Brandl" w:date="2020-06-01T21:02:00Z">
              <w:rPr/>
            </w:rPrChange>
          </w:rPr>
          <w:tab/>
          <w:delText xml:space="preserve">Agorreta, A. </w:delText>
        </w:r>
        <w:r w:rsidRPr="008478E0" w:rsidDel="00E9131D">
          <w:rPr>
            <w:i/>
            <w:iCs/>
            <w:rPrChange w:id="4390" w:author="Simon Brandl" w:date="2020-06-01T21:02:00Z">
              <w:rPr>
                <w:i/>
                <w:iCs/>
              </w:rPr>
            </w:rPrChange>
          </w:rPr>
          <w:delText>et al.</w:delText>
        </w:r>
        <w:r w:rsidRPr="008478E0" w:rsidDel="00E9131D">
          <w:rPr>
            <w:rPrChange w:id="4391" w:author="Simon Brandl" w:date="2020-06-01T21:02:00Z">
              <w:rPr/>
            </w:rPrChange>
          </w:rPr>
          <w:delText xml:space="preserve"> Molecular phylogenetics of Gobioidei and phylogenetic placement of European gobies. </w:delText>
        </w:r>
        <w:r w:rsidRPr="008478E0" w:rsidDel="00E9131D">
          <w:rPr>
            <w:i/>
            <w:iCs/>
            <w:rPrChange w:id="4392" w:author="Simon Brandl" w:date="2020-06-01T21:02:00Z">
              <w:rPr>
                <w:i/>
                <w:iCs/>
              </w:rPr>
            </w:rPrChange>
          </w:rPr>
          <w:delText>Molecular Phylogenetics and Evolution</w:delText>
        </w:r>
        <w:r w:rsidRPr="008478E0" w:rsidDel="00E9131D">
          <w:rPr>
            <w:rPrChange w:id="4393" w:author="Simon Brandl" w:date="2020-06-01T21:02:00Z">
              <w:rPr/>
            </w:rPrChange>
          </w:rPr>
          <w:delText xml:space="preserve"> </w:delText>
        </w:r>
        <w:r w:rsidRPr="008478E0" w:rsidDel="00E9131D">
          <w:rPr>
            <w:b/>
            <w:bCs/>
            <w:rPrChange w:id="4394" w:author="Simon Brandl" w:date="2020-06-01T21:02:00Z">
              <w:rPr>
                <w:b/>
                <w:bCs/>
              </w:rPr>
            </w:rPrChange>
          </w:rPr>
          <w:delText>69</w:delText>
        </w:r>
        <w:r w:rsidRPr="008478E0" w:rsidDel="00E9131D">
          <w:rPr>
            <w:rPrChange w:id="4395" w:author="Simon Brandl" w:date="2020-06-01T21:02:00Z">
              <w:rPr/>
            </w:rPrChange>
          </w:rPr>
          <w:delText>, 619–633 (2013).</w:delText>
        </w:r>
      </w:del>
    </w:p>
    <w:p w14:paraId="2200A936" w14:textId="7A932AB8" w:rsidR="00426D36" w:rsidRPr="008478E0" w:rsidDel="00E9131D" w:rsidRDefault="00426D36" w:rsidP="008478E0">
      <w:pPr>
        <w:pStyle w:val="Bibliography"/>
        <w:rPr>
          <w:del w:id="4396" w:author="Simon Brandl" w:date="2020-05-20T17:47:00Z"/>
          <w:rPrChange w:id="4397" w:author="Simon Brandl" w:date="2020-06-01T21:02:00Z">
            <w:rPr>
              <w:del w:id="4398" w:author="Simon Brandl" w:date="2020-05-20T17:47:00Z"/>
            </w:rPr>
          </w:rPrChange>
        </w:rPr>
        <w:pPrChange w:id="4399" w:author="Simon Brandl" w:date="2020-06-01T21:02:00Z">
          <w:pPr>
            <w:pStyle w:val="Bibliography"/>
            <w:spacing w:line="276" w:lineRule="auto"/>
          </w:pPr>
        </w:pPrChange>
      </w:pPr>
      <w:del w:id="4400" w:author="Simon Brandl" w:date="2020-05-20T17:47:00Z">
        <w:r w:rsidRPr="008478E0" w:rsidDel="00E9131D">
          <w:rPr>
            <w:rPrChange w:id="4401" w:author="Simon Brandl" w:date="2020-06-01T21:02:00Z">
              <w:rPr/>
            </w:rPrChange>
          </w:rPr>
          <w:delText>79.</w:delText>
        </w:r>
        <w:r w:rsidRPr="008478E0" w:rsidDel="00E9131D">
          <w:rPr>
            <w:rPrChange w:id="4402" w:author="Simon Brandl" w:date="2020-06-01T21:02:00Z">
              <w:rPr/>
            </w:rPrChange>
          </w:rPr>
          <w:tab/>
          <w:delText xml:space="preserve">Thacker, C. E. &amp; Roje, D. M. Phylogeny of Gobiidae and identification of gobiid lineages. </w:delText>
        </w:r>
        <w:r w:rsidRPr="008478E0" w:rsidDel="00E9131D">
          <w:rPr>
            <w:i/>
            <w:iCs/>
            <w:rPrChange w:id="4403" w:author="Simon Brandl" w:date="2020-06-01T21:02:00Z">
              <w:rPr>
                <w:i/>
                <w:iCs/>
              </w:rPr>
            </w:rPrChange>
          </w:rPr>
          <w:delText>Systematics and Biodiversity</w:delText>
        </w:r>
        <w:r w:rsidRPr="008478E0" w:rsidDel="00E9131D">
          <w:rPr>
            <w:rPrChange w:id="4404" w:author="Simon Brandl" w:date="2020-06-01T21:02:00Z">
              <w:rPr/>
            </w:rPrChange>
          </w:rPr>
          <w:delText xml:space="preserve"> </w:delText>
        </w:r>
        <w:r w:rsidRPr="008478E0" w:rsidDel="00E9131D">
          <w:rPr>
            <w:b/>
            <w:bCs/>
            <w:rPrChange w:id="4405" w:author="Simon Brandl" w:date="2020-06-01T21:02:00Z">
              <w:rPr>
                <w:b/>
                <w:bCs/>
              </w:rPr>
            </w:rPrChange>
          </w:rPr>
          <w:delText>9</w:delText>
        </w:r>
        <w:r w:rsidRPr="008478E0" w:rsidDel="00E9131D">
          <w:rPr>
            <w:rPrChange w:id="4406" w:author="Simon Brandl" w:date="2020-06-01T21:02:00Z">
              <w:rPr/>
            </w:rPrChange>
          </w:rPr>
          <w:delText>, 329–347 (2011).</w:delText>
        </w:r>
      </w:del>
    </w:p>
    <w:p w14:paraId="0E6840F5" w14:textId="1774A981" w:rsidR="00426D36" w:rsidRPr="008478E0" w:rsidDel="00E9131D" w:rsidRDefault="00426D36" w:rsidP="008478E0">
      <w:pPr>
        <w:pStyle w:val="Bibliography"/>
        <w:rPr>
          <w:del w:id="4407" w:author="Simon Brandl" w:date="2020-05-20T17:47:00Z"/>
          <w:rPrChange w:id="4408" w:author="Simon Brandl" w:date="2020-06-01T21:02:00Z">
            <w:rPr>
              <w:del w:id="4409" w:author="Simon Brandl" w:date="2020-05-20T17:47:00Z"/>
            </w:rPr>
          </w:rPrChange>
        </w:rPr>
        <w:pPrChange w:id="4410" w:author="Simon Brandl" w:date="2020-06-01T21:02:00Z">
          <w:pPr>
            <w:pStyle w:val="Bibliography"/>
            <w:spacing w:line="276" w:lineRule="auto"/>
          </w:pPr>
        </w:pPrChange>
      </w:pPr>
      <w:del w:id="4411" w:author="Simon Brandl" w:date="2020-05-20T17:47:00Z">
        <w:r w:rsidRPr="008478E0" w:rsidDel="00E9131D">
          <w:rPr>
            <w:rPrChange w:id="4412" w:author="Simon Brandl" w:date="2020-06-01T21:02:00Z">
              <w:rPr/>
            </w:rPrChange>
          </w:rPr>
          <w:delText>80.</w:delText>
        </w:r>
        <w:r w:rsidRPr="008478E0" w:rsidDel="00E9131D">
          <w:rPr>
            <w:rPrChange w:id="4413" w:author="Simon Brandl" w:date="2020-06-01T21:02:00Z">
              <w:rPr/>
            </w:rPrChange>
          </w:rPr>
          <w:tab/>
          <w:delText xml:space="preserve">Kovačić, M., Bogorodsky, S. V. &amp; Mal, A. O. Two new species of Coryogalops (Perciformes: Gobiidae) from the Red Sea. </w:delText>
        </w:r>
        <w:r w:rsidRPr="008478E0" w:rsidDel="00E9131D">
          <w:rPr>
            <w:i/>
            <w:iCs/>
            <w:rPrChange w:id="4414" w:author="Simon Brandl" w:date="2020-06-01T21:02:00Z">
              <w:rPr>
                <w:i/>
                <w:iCs/>
              </w:rPr>
            </w:rPrChange>
          </w:rPr>
          <w:delText>Zootaxa</w:delText>
        </w:r>
        <w:r w:rsidRPr="008478E0" w:rsidDel="00E9131D">
          <w:rPr>
            <w:rPrChange w:id="4415" w:author="Simon Brandl" w:date="2020-06-01T21:02:00Z">
              <w:rPr/>
            </w:rPrChange>
          </w:rPr>
          <w:delText xml:space="preserve"> </w:delText>
        </w:r>
        <w:r w:rsidRPr="008478E0" w:rsidDel="00E9131D">
          <w:rPr>
            <w:b/>
            <w:bCs/>
            <w:rPrChange w:id="4416" w:author="Simon Brandl" w:date="2020-06-01T21:02:00Z">
              <w:rPr>
                <w:b/>
                <w:bCs/>
              </w:rPr>
            </w:rPrChange>
          </w:rPr>
          <w:delText>3881</w:delText>
        </w:r>
        <w:r w:rsidRPr="008478E0" w:rsidDel="00E9131D">
          <w:rPr>
            <w:rPrChange w:id="4417" w:author="Simon Brandl" w:date="2020-06-01T21:02:00Z">
              <w:rPr/>
            </w:rPrChange>
          </w:rPr>
          <w:delText>, 513–531 (2014).</w:delText>
        </w:r>
      </w:del>
    </w:p>
    <w:p w14:paraId="50909D4B" w14:textId="67DA21D0" w:rsidR="00426D36" w:rsidRPr="008478E0" w:rsidDel="00E9131D" w:rsidRDefault="00426D36" w:rsidP="008478E0">
      <w:pPr>
        <w:pStyle w:val="Bibliography"/>
        <w:rPr>
          <w:del w:id="4418" w:author="Simon Brandl" w:date="2020-05-20T17:47:00Z"/>
          <w:rPrChange w:id="4419" w:author="Simon Brandl" w:date="2020-06-01T21:02:00Z">
            <w:rPr>
              <w:del w:id="4420" w:author="Simon Brandl" w:date="2020-05-20T17:47:00Z"/>
            </w:rPr>
          </w:rPrChange>
        </w:rPr>
        <w:pPrChange w:id="4421" w:author="Simon Brandl" w:date="2020-06-01T21:02:00Z">
          <w:pPr>
            <w:pStyle w:val="Bibliography"/>
            <w:spacing w:line="276" w:lineRule="auto"/>
          </w:pPr>
        </w:pPrChange>
      </w:pPr>
      <w:del w:id="4422" w:author="Simon Brandl" w:date="2020-05-20T17:47:00Z">
        <w:r w:rsidRPr="008478E0" w:rsidDel="00E9131D">
          <w:rPr>
            <w:rPrChange w:id="4423" w:author="Simon Brandl" w:date="2020-06-01T21:02:00Z">
              <w:rPr/>
            </w:rPrChange>
          </w:rPr>
          <w:delText>81.</w:delText>
        </w:r>
        <w:r w:rsidRPr="008478E0" w:rsidDel="00E9131D">
          <w:rPr>
            <w:rPrChange w:id="4424" w:author="Simon Brandl" w:date="2020-06-01T21:02:00Z">
              <w:rPr/>
            </w:rPrChange>
          </w:rPr>
          <w:tab/>
          <w:delText xml:space="preserve">Rishworth GM, Strydom NA &amp; Perissinotto R. Fishes associated with living stromatolite communities in peritidal pools: predators, recruits and ecological traps. </w:delText>
        </w:r>
        <w:r w:rsidRPr="008478E0" w:rsidDel="00E9131D">
          <w:rPr>
            <w:i/>
            <w:iCs/>
            <w:rPrChange w:id="4425" w:author="Simon Brandl" w:date="2020-06-01T21:02:00Z">
              <w:rPr>
                <w:i/>
                <w:iCs/>
              </w:rPr>
            </w:rPrChange>
          </w:rPr>
          <w:delText>Mar Ecol Prog Ser</w:delText>
        </w:r>
        <w:r w:rsidRPr="008478E0" w:rsidDel="00E9131D">
          <w:rPr>
            <w:rPrChange w:id="4426" w:author="Simon Brandl" w:date="2020-06-01T21:02:00Z">
              <w:rPr/>
            </w:rPrChange>
          </w:rPr>
          <w:delText xml:space="preserve"> </w:delText>
        </w:r>
        <w:r w:rsidRPr="008478E0" w:rsidDel="00E9131D">
          <w:rPr>
            <w:b/>
            <w:bCs/>
            <w:rPrChange w:id="4427" w:author="Simon Brandl" w:date="2020-06-01T21:02:00Z">
              <w:rPr>
                <w:b/>
                <w:bCs/>
              </w:rPr>
            </w:rPrChange>
          </w:rPr>
          <w:delText>580</w:delText>
        </w:r>
        <w:r w:rsidRPr="008478E0" w:rsidDel="00E9131D">
          <w:rPr>
            <w:rPrChange w:id="4428" w:author="Simon Brandl" w:date="2020-06-01T21:02:00Z">
              <w:rPr/>
            </w:rPrChange>
          </w:rPr>
          <w:delText>, 153–167 (2017).</w:delText>
        </w:r>
      </w:del>
    </w:p>
    <w:p w14:paraId="56EF191E" w14:textId="3E27952D" w:rsidR="00426D36" w:rsidRPr="008478E0" w:rsidDel="00E9131D" w:rsidRDefault="00426D36" w:rsidP="008478E0">
      <w:pPr>
        <w:pStyle w:val="Bibliography"/>
        <w:rPr>
          <w:del w:id="4429" w:author="Simon Brandl" w:date="2020-05-20T17:47:00Z"/>
          <w:rPrChange w:id="4430" w:author="Simon Brandl" w:date="2020-06-01T21:02:00Z">
            <w:rPr>
              <w:del w:id="4431" w:author="Simon Brandl" w:date="2020-05-20T17:47:00Z"/>
            </w:rPr>
          </w:rPrChange>
        </w:rPr>
        <w:pPrChange w:id="4432" w:author="Simon Brandl" w:date="2020-06-01T21:02:00Z">
          <w:pPr>
            <w:pStyle w:val="Bibliography"/>
            <w:spacing w:line="276" w:lineRule="auto"/>
          </w:pPr>
        </w:pPrChange>
      </w:pPr>
      <w:del w:id="4433" w:author="Simon Brandl" w:date="2020-05-20T17:47:00Z">
        <w:r w:rsidRPr="008478E0" w:rsidDel="00E9131D">
          <w:rPr>
            <w:rPrChange w:id="4434" w:author="Simon Brandl" w:date="2020-06-01T21:02:00Z">
              <w:rPr/>
            </w:rPrChange>
          </w:rPr>
          <w:delText>82.</w:delText>
        </w:r>
        <w:r w:rsidRPr="008478E0" w:rsidDel="00E9131D">
          <w:rPr>
            <w:rPrChange w:id="4435" w:author="Simon Brandl" w:date="2020-06-01T21:02:00Z">
              <w:rPr/>
            </w:rPrChange>
          </w:rPr>
          <w:tab/>
          <w:delText xml:space="preserve">Munday, P. L. &amp; Jones, G. P. The ecological implications of small body size among coral-reef fishes. </w:delText>
        </w:r>
        <w:r w:rsidRPr="008478E0" w:rsidDel="00E9131D">
          <w:rPr>
            <w:i/>
            <w:iCs/>
            <w:rPrChange w:id="4436" w:author="Simon Brandl" w:date="2020-06-01T21:02:00Z">
              <w:rPr>
                <w:i/>
                <w:iCs/>
              </w:rPr>
            </w:rPrChange>
          </w:rPr>
          <w:delText>Oceanogr Mar Biol Annu Rev</w:delText>
        </w:r>
        <w:r w:rsidRPr="008478E0" w:rsidDel="00E9131D">
          <w:rPr>
            <w:rPrChange w:id="4437" w:author="Simon Brandl" w:date="2020-06-01T21:02:00Z">
              <w:rPr/>
            </w:rPrChange>
          </w:rPr>
          <w:delText xml:space="preserve"> </w:delText>
        </w:r>
        <w:r w:rsidRPr="008478E0" w:rsidDel="00E9131D">
          <w:rPr>
            <w:b/>
            <w:bCs/>
            <w:rPrChange w:id="4438" w:author="Simon Brandl" w:date="2020-06-01T21:02:00Z">
              <w:rPr>
                <w:b/>
                <w:bCs/>
              </w:rPr>
            </w:rPrChange>
          </w:rPr>
          <w:delText>36</w:delText>
        </w:r>
        <w:r w:rsidRPr="008478E0" w:rsidDel="00E9131D">
          <w:rPr>
            <w:rPrChange w:id="4439" w:author="Simon Brandl" w:date="2020-06-01T21:02:00Z">
              <w:rPr/>
            </w:rPrChange>
          </w:rPr>
          <w:delText>, 373–411 (1998).</w:delText>
        </w:r>
      </w:del>
    </w:p>
    <w:p w14:paraId="2DA369B1" w14:textId="31C6AE15" w:rsidR="00426D36" w:rsidRPr="008478E0" w:rsidDel="00E9131D" w:rsidRDefault="00426D36" w:rsidP="008478E0">
      <w:pPr>
        <w:pStyle w:val="Bibliography"/>
        <w:rPr>
          <w:del w:id="4440" w:author="Simon Brandl" w:date="2020-05-20T17:47:00Z"/>
          <w:rPrChange w:id="4441" w:author="Simon Brandl" w:date="2020-06-01T21:02:00Z">
            <w:rPr>
              <w:del w:id="4442" w:author="Simon Brandl" w:date="2020-05-20T17:47:00Z"/>
            </w:rPr>
          </w:rPrChange>
        </w:rPr>
        <w:pPrChange w:id="4443" w:author="Simon Brandl" w:date="2020-06-01T21:02:00Z">
          <w:pPr>
            <w:pStyle w:val="Bibliography"/>
            <w:spacing w:line="276" w:lineRule="auto"/>
          </w:pPr>
        </w:pPrChange>
      </w:pPr>
      <w:del w:id="4444" w:author="Simon Brandl" w:date="2020-05-20T17:47:00Z">
        <w:r w:rsidRPr="008478E0" w:rsidDel="00E9131D">
          <w:rPr>
            <w:rPrChange w:id="4445" w:author="Simon Brandl" w:date="2020-06-01T21:02:00Z">
              <w:rPr/>
            </w:rPrChange>
          </w:rPr>
          <w:delText>83.</w:delText>
        </w:r>
        <w:r w:rsidRPr="008478E0" w:rsidDel="00E9131D">
          <w:rPr>
            <w:rPrChange w:id="4446" w:author="Simon Brandl" w:date="2020-06-01T21:02:00Z">
              <w:rPr/>
            </w:rPrChange>
          </w:rPr>
          <w:tab/>
          <w:delText xml:space="preserve">Sandblom, E. </w:delText>
        </w:r>
        <w:r w:rsidRPr="008478E0" w:rsidDel="00E9131D">
          <w:rPr>
            <w:i/>
            <w:iCs/>
            <w:rPrChange w:id="4447" w:author="Simon Brandl" w:date="2020-06-01T21:02:00Z">
              <w:rPr>
                <w:i/>
                <w:iCs/>
              </w:rPr>
            </w:rPrChange>
          </w:rPr>
          <w:delText>et al.</w:delText>
        </w:r>
        <w:r w:rsidRPr="008478E0" w:rsidDel="00E9131D">
          <w:rPr>
            <w:rPrChange w:id="4448" w:author="Simon Brandl" w:date="2020-06-01T21:02:00Z">
              <w:rPr/>
            </w:rPrChange>
          </w:rPr>
          <w:delText xml:space="preserve"> Physiological constraints to climate warming in fish follow principles of plastic floors and concrete ceilings. </w:delText>
        </w:r>
        <w:r w:rsidRPr="008478E0" w:rsidDel="00E9131D">
          <w:rPr>
            <w:i/>
            <w:iCs/>
            <w:rPrChange w:id="4449" w:author="Simon Brandl" w:date="2020-06-01T21:02:00Z">
              <w:rPr>
                <w:i/>
                <w:iCs/>
              </w:rPr>
            </w:rPrChange>
          </w:rPr>
          <w:delText>Nature communications</w:delText>
        </w:r>
        <w:r w:rsidRPr="008478E0" w:rsidDel="00E9131D">
          <w:rPr>
            <w:rPrChange w:id="4450" w:author="Simon Brandl" w:date="2020-06-01T21:02:00Z">
              <w:rPr/>
            </w:rPrChange>
          </w:rPr>
          <w:delText xml:space="preserve"> </w:delText>
        </w:r>
        <w:r w:rsidRPr="008478E0" w:rsidDel="00E9131D">
          <w:rPr>
            <w:b/>
            <w:bCs/>
            <w:rPrChange w:id="4451" w:author="Simon Brandl" w:date="2020-06-01T21:02:00Z">
              <w:rPr>
                <w:b/>
                <w:bCs/>
              </w:rPr>
            </w:rPrChange>
          </w:rPr>
          <w:delText>7</w:delText>
        </w:r>
        <w:r w:rsidRPr="008478E0" w:rsidDel="00E9131D">
          <w:rPr>
            <w:rPrChange w:id="4452" w:author="Simon Brandl" w:date="2020-06-01T21:02:00Z">
              <w:rPr/>
            </w:rPrChange>
          </w:rPr>
          <w:delText>, 11447 (2016).</w:delText>
        </w:r>
      </w:del>
    </w:p>
    <w:p w14:paraId="711A8450" w14:textId="49FE2354" w:rsidR="00426D36" w:rsidRPr="008478E0" w:rsidDel="00E9131D" w:rsidRDefault="00426D36" w:rsidP="008478E0">
      <w:pPr>
        <w:pStyle w:val="Bibliography"/>
        <w:rPr>
          <w:del w:id="4453" w:author="Simon Brandl" w:date="2020-05-20T17:47:00Z"/>
          <w:rPrChange w:id="4454" w:author="Simon Brandl" w:date="2020-06-01T21:02:00Z">
            <w:rPr>
              <w:del w:id="4455" w:author="Simon Brandl" w:date="2020-05-20T17:47:00Z"/>
            </w:rPr>
          </w:rPrChange>
        </w:rPr>
        <w:pPrChange w:id="4456" w:author="Simon Brandl" w:date="2020-06-01T21:02:00Z">
          <w:pPr>
            <w:pStyle w:val="Bibliography"/>
            <w:spacing w:line="276" w:lineRule="auto"/>
          </w:pPr>
        </w:pPrChange>
      </w:pPr>
      <w:del w:id="4457" w:author="Simon Brandl" w:date="2020-05-20T17:47:00Z">
        <w:r w:rsidRPr="008478E0" w:rsidDel="00E9131D">
          <w:rPr>
            <w:rPrChange w:id="4458" w:author="Simon Brandl" w:date="2020-06-01T21:02:00Z">
              <w:rPr/>
            </w:rPrChange>
          </w:rPr>
          <w:delText>84.</w:delText>
        </w:r>
        <w:r w:rsidRPr="008478E0" w:rsidDel="00E9131D">
          <w:rPr>
            <w:rPrChange w:id="4459" w:author="Simon Brandl" w:date="2020-06-01T21:02:00Z">
              <w:rPr/>
            </w:rPrChange>
          </w:rPr>
          <w:tab/>
          <w:delText xml:space="preserve">Norin, T. &amp; Metcalfe, N. B. Ecological and evolutionary consequences of metabolic rate plasticity in response to environmental change. </w:delText>
        </w:r>
        <w:r w:rsidRPr="008478E0" w:rsidDel="00E9131D">
          <w:rPr>
            <w:i/>
            <w:iCs/>
            <w:rPrChange w:id="4460" w:author="Simon Brandl" w:date="2020-06-01T21:02:00Z">
              <w:rPr>
                <w:i/>
                <w:iCs/>
              </w:rPr>
            </w:rPrChange>
          </w:rPr>
          <w:delText>Philosophical Transactions of the Royal Society B</w:delText>
        </w:r>
        <w:r w:rsidRPr="008478E0" w:rsidDel="00E9131D">
          <w:rPr>
            <w:rPrChange w:id="4461" w:author="Simon Brandl" w:date="2020-06-01T21:02:00Z">
              <w:rPr/>
            </w:rPrChange>
          </w:rPr>
          <w:delText xml:space="preserve"> </w:delText>
        </w:r>
        <w:r w:rsidRPr="008478E0" w:rsidDel="00E9131D">
          <w:rPr>
            <w:b/>
            <w:bCs/>
            <w:rPrChange w:id="4462" w:author="Simon Brandl" w:date="2020-06-01T21:02:00Z">
              <w:rPr>
                <w:b/>
                <w:bCs/>
              </w:rPr>
            </w:rPrChange>
          </w:rPr>
          <w:delText>374</w:delText>
        </w:r>
        <w:r w:rsidRPr="008478E0" w:rsidDel="00E9131D">
          <w:rPr>
            <w:rPrChange w:id="4463" w:author="Simon Brandl" w:date="2020-06-01T21:02:00Z">
              <w:rPr/>
            </w:rPrChange>
          </w:rPr>
          <w:delText>, 20180180 (2019).</w:delText>
        </w:r>
      </w:del>
    </w:p>
    <w:p w14:paraId="2152E92D" w14:textId="58E1DC40" w:rsidR="00426D36" w:rsidRPr="008478E0" w:rsidDel="00E9131D" w:rsidRDefault="00426D36" w:rsidP="008478E0">
      <w:pPr>
        <w:pStyle w:val="Bibliography"/>
        <w:rPr>
          <w:del w:id="4464" w:author="Simon Brandl" w:date="2020-05-20T17:47:00Z"/>
          <w:rPrChange w:id="4465" w:author="Simon Brandl" w:date="2020-06-01T21:02:00Z">
            <w:rPr>
              <w:del w:id="4466" w:author="Simon Brandl" w:date="2020-05-20T17:47:00Z"/>
            </w:rPr>
          </w:rPrChange>
        </w:rPr>
        <w:pPrChange w:id="4467" w:author="Simon Brandl" w:date="2020-06-01T21:02:00Z">
          <w:pPr>
            <w:pStyle w:val="Bibliography"/>
            <w:spacing w:line="276" w:lineRule="auto"/>
          </w:pPr>
        </w:pPrChange>
      </w:pPr>
      <w:del w:id="4468" w:author="Simon Brandl" w:date="2020-05-20T17:47:00Z">
        <w:r w:rsidRPr="008478E0" w:rsidDel="00E9131D">
          <w:rPr>
            <w:rPrChange w:id="4469" w:author="Simon Brandl" w:date="2020-06-01T21:02:00Z">
              <w:rPr/>
            </w:rPrChange>
          </w:rPr>
          <w:delText>85.</w:delText>
        </w:r>
        <w:r w:rsidRPr="008478E0" w:rsidDel="00E9131D">
          <w:rPr>
            <w:rPrChange w:id="4470" w:author="Simon Brandl" w:date="2020-06-01T21:02:00Z">
              <w:rPr/>
            </w:rPrChange>
          </w:rPr>
          <w:tab/>
          <w:delText xml:space="preserve">Sheldon, K. S., Yang, S. &amp; Tewksbury, J. J. Climate change and community disassembly: impacts of warming on tropical and temperate montane community structure. </w:delText>
        </w:r>
        <w:r w:rsidRPr="008478E0" w:rsidDel="00E9131D">
          <w:rPr>
            <w:i/>
            <w:iCs/>
            <w:rPrChange w:id="4471" w:author="Simon Brandl" w:date="2020-06-01T21:02:00Z">
              <w:rPr>
                <w:i/>
                <w:iCs/>
              </w:rPr>
            </w:rPrChange>
          </w:rPr>
          <w:delText>Ecology Letters</w:delText>
        </w:r>
        <w:r w:rsidRPr="008478E0" w:rsidDel="00E9131D">
          <w:rPr>
            <w:rPrChange w:id="4472" w:author="Simon Brandl" w:date="2020-06-01T21:02:00Z">
              <w:rPr/>
            </w:rPrChange>
          </w:rPr>
          <w:delText xml:space="preserve"> </w:delText>
        </w:r>
        <w:r w:rsidRPr="008478E0" w:rsidDel="00E9131D">
          <w:rPr>
            <w:b/>
            <w:bCs/>
            <w:rPrChange w:id="4473" w:author="Simon Brandl" w:date="2020-06-01T21:02:00Z">
              <w:rPr>
                <w:b/>
                <w:bCs/>
              </w:rPr>
            </w:rPrChange>
          </w:rPr>
          <w:delText>14</w:delText>
        </w:r>
        <w:r w:rsidRPr="008478E0" w:rsidDel="00E9131D">
          <w:rPr>
            <w:rPrChange w:id="4474" w:author="Simon Brandl" w:date="2020-06-01T21:02:00Z">
              <w:rPr/>
            </w:rPrChange>
          </w:rPr>
          <w:delText>, 1191–1200 (2011).</w:delText>
        </w:r>
      </w:del>
    </w:p>
    <w:p w14:paraId="04C81D6C" w14:textId="1D6FFF3E" w:rsidR="00426D36" w:rsidRPr="008478E0" w:rsidDel="00E9131D" w:rsidRDefault="00426D36" w:rsidP="008478E0">
      <w:pPr>
        <w:pStyle w:val="Bibliography"/>
        <w:rPr>
          <w:del w:id="4475" w:author="Simon Brandl" w:date="2020-05-20T17:47:00Z"/>
          <w:rPrChange w:id="4476" w:author="Simon Brandl" w:date="2020-06-01T21:02:00Z">
            <w:rPr>
              <w:del w:id="4477" w:author="Simon Brandl" w:date="2020-05-20T17:47:00Z"/>
            </w:rPr>
          </w:rPrChange>
        </w:rPr>
        <w:pPrChange w:id="4478" w:author="Simon Brandl" w:date="2020-06-01T21:02:00Z">
          <w:pPr>
            <w:pStyle w:val="Bibliography"/>
            <w:spacing w:line="276" w:lineRule="auto"/>
          </w:pPr>
        </w:pPrChange>
      </w:pPr>
      <w:del w:id="4479" w:author="Simon Brandl" w:date="2020-05-20T17:47:00Z">
        <w:r w:rsidRPr="008478E0" w:rsidDel="00E9131D">
          <w:rPr>
            <w:rPrChange w:id="4480" w:author="Simon Brandl" w:date="2020-06-01T21:02:00Z">
              <w:rPr/>
            </w:rPrChange>
          </w:rPr>
          <w:delText>86.</w:delText>
        </w:r>
        <w:r w:rsidRPr="008478E0" w:rsidDel="00E9131D">
          <w:rPr>
            <w:rPrChange w:id="4481" w:author="Simon Brandl" w:date="2020-06-01T21:02:00Z">
              <w:rPr/>
            </w:rPrChange>
          </w:rPr>
          <w:tab/>
          <w:delText xml:space="preserve">Crossland, C., Hatcher, B. &amp; Smith, S. Role of coral reefs in global ocean production. </w:delText>
        </w:r>
        <w:r w:rsidRPr="008478E0" w:rsidDel="00E9131D">
          <w:rPr>
            <w:i/>
            <w:iCs/>
            <w:rPrChange w:id="4482" w:author="Simon Brandl" w:date="2020-06-01T21:02:00Z">
              <w:rPr>
                <w:i/>
                <w:iCs/>
              </w:rPr>
            </w:rPrChange>
          </w:rPr>
          <w:delText>Coral reefs</w:delText>
        </w:r>
        <w:r w:rsidRPr="008478E0" w:rsidDel="00E9131D">
          <w:rPr>
            <w:rPrChange w:id="4483" w:author="Simon Brandl" w:date="2020-06-01T21:02:00Z">
              <w:rPr/>
            </w:rPrChange>
          </w:rPr>
          <w:delText xml:space="preserve"> </w:delText>
        </w:r>
        <w:r w:rsidRPr="008478E0" w:rsidDel="00E9131D">
          <w:rPr>
            <w:b/>
            <w:bCs/>
            <w:rPrChange w:id="4484" w:author="Simon Brandl" w:date="2020-06-01T21:02:00Z">
              <w:rPr>
                <w:b/>
                <w:bCs/>
              </w:rPr>
            </w:rPrChange>
          </w:rPr>
          <w:delText>10</w:delText>
        </w:r>
        <w:r w:rsidRPr="008478E0" w:rsidDel="00E9131D">
          <w:rPr>
            <w:rPrChange w:id="4485" w:author="Simon Brandl" w:date="2020-06-01T21:02:00Z">
              <w:rPr/>
            </w:rPrChange>
          </w:rPr>
          <w:delText>, 55–64 (1991).</w:delText>
        </w:r>
      </w:del>
    </w:p>
    <w:p w14:paraId="0C1D62F2" w14:textId="575E21CD" w:rsidR="00426D36" w:rsidRPr="008478E0" w:rsidDel="00E9131D" w:rsidRDefault="00426D36" w:rsidP="008478E0">
      <w:pPr>
        <w:pStyle w:val="Bibliography"/>
        <w:rPr>
          <w:del w:id="4486" w:author="Simon Brandl" w:date="2020-05-20T17:47:00Z"/>
          <w:rPrChange w:id="4487" w:author="Simon Brandl" w:date="2020-06-01T21:02:00Z">
            <w:rPr>
              <w:del w:id="4488" w:author="Simon Brandl" w:date="2020-05-20T17:47:00Z"/>
            </w:rPr>
          </w:rPrChange>
        </w:rPr>
        <w:pPrChange w:id="4489" w:author="Simon Brandl" w:date="2020-06-01T21:02:00Z">
          <w:pPr>
            <w:pStyle w:val="Bibliography"/>
            <w:spacing w:line="276" w:lineRule="auto"/>
          </w:pPr>
        </w:pPrChange>
      </w:pPr>
      <w:del w:id="4490" w:author="Simon Brandl" w:date="2020-05-20T17:47:00Z">
        <w:r w:rsidRPr="008478E0" w:rsidDel="00E9131D">
          <w:rPr>
            <w:rPrChange w:id="4491" w:author="Simon Brandl" w:date="2020-06-01T21:02:00Z">
              <w:rPr/>
            </w:rPrChange>
          </w:rPr>
          <w:delText>87.</w:delText>
        </w:r>
        <w:r w:rsidRPr="008478E0" w:rsidDel="00E9131D">
          <w:rPr>
            <w:rPrChange w:id="4492" w:author="Simon Brandl" w:date="2020-06-01T21:02:00Z">
              <w:rPr/>
            </w:rPrChange>
          </w:rPr>
          <w:tab/>
          <w:delText xml:space="preserve">Gove, J. M. </w:delText>
        </w:r>
        <w:r w:rsidRPr="008478E0" w:rsidDel="00E9131D">
          <w:rPr>
            <w:i/>
            <w:iCs/>
            <w:rPrChange w:id="4493" w:author="Simon Brandl" w:date="2020-06-01T21:02:00Z">
              <w:rPr>
                <w:i/>
                <w:iCs/>
              </w:rPr>
            </w:rPrChange>
          </w:rPr>
          <w:delText>et al.</w:delText>
        </w:r>
        <w:r w:rsidRPr="008478E0" w:rsidDel="00E9131D">
          <w:rPr>
            <w:rPrChange w:id="4494" w:author="Simon Brandl" w:date="2020-06-01T21:02:00Z">
              <w:rPr/>
            </w:rPrChange>
          </w:rPr>
          <w:delText xml:space="preserve"> Near-island biological hotspots in barren ocean basins. </w:delText>
        </w:r>
        <w:r w:rsidRPr="008478E0" w:rsidDel="00E9131D">
          <w:rPr>
            <w:i/>
            <w:iCs/>
            <w:rPrChange w:id="4495" w:author="Simon Brandl" w:date="2020-06-01T21:02:00Z">
              <w:rPr>
                <w:i/>
                <w:iCs/>
              </w:rPr>
            </w:rPrChange>
          </w:rPr>
          <w:delText>Nature communications</w:delText>
        </w:r>
        <w:r w:rsidRPr="008478E0" w:rsidDel="00E9131D">
          <w:rPr>
            <w:rPrChange w:id="4496" w:author="Simon Brandl" w:date="2020-06-01T21:02:00Z">
              <w:rPr/>
            </w:rPrChange>
          </w:rPr>
          <w:delText xml:space="preserve"> </w:delText>
        </w:r>
        <w:r w:rsidRPr="008478E0" w:rsidDel="00E9131D">
          <w:rPr>
            <w:b/>
            <w:bCs/>
            <w:rPrChange w:id="4497" w:author="Simon Brandl" w:date="2020-06-01T21:02:00Z">
              <w:rPr>
                <w:b/>
                <w:bCs/>
              </w:rPr>
            </w:rPrChange>
          </w:rPr>
          <w:delText>7</w:delText>
        </w:r>
        <w:r w:rsidRPr="008478E0" w:rsidDel="00E9131D">
          <w:rPr>
            <w:rPrChange w:id="4498" w:author="Simon Brandl" w:date="2020-06-01T21:02:00Z">
              <w:rPr/>
            </w:rPrChange>
          </w:rPr>
          <w:delText>, 10581 (2016).</w:delText>
        </w:r>
      </w:del>
    </w:p>
    <w:p w14:paraId="5E69A5EB" w14:textId="0CA3F812" w:rsidR="00426D36" w:rsidRPr="008478E0" w:rsidDel="00E9131D" w:rsidRDefault="00426D36" w:rsidP="008478E0">
      <w:pPr>
        <w:pStyle w:val="Bibliography"/>
        <w:rPr>
          <w:del w:id="4499" w:author="Simon Brandl" w:date="2020-05-20T17:47:00Z"/>
          <w:rPrChange w:id="4500" w:author="Simon Brandl" w:date="2020-06-01T21:02:00Z">
            <w:rPr>
              <w:del w:id="4501" w:author="Simon Brandl" w:date="2020-05-20T17:47:00Z"/>
            </w:rPr>
          </w:rPrChange>
        </w:rPr>
        <w:pPrChange w:id="4502" w:author="Simon Brandl" w:date="2020-06-01T21:02:00Z">
          <w:pPr>
            <w:pStyle w:val="Bibliography"/>
            <w:spacing w:line="276" w:lineRule="auto"/>
          </w:pPr>
        </w:pPrChange>
      </w:pPr>
      <w:del w:id="4503" w:author="Simon Brandl" w:date="2020-05-20T17:47:00Z">
        <w:r w:rsidRPr="008478E0" w:rsidDel="00E9131D">
          <w:rPr>
            <w:rPrChange w:id="4504" w:author="Simon Brandl" w:date="2020-06-01T21:02:00Z">
              <w:rPr/>
            </w:rPrChange>
          </w:rPr>
          <w:delText>88.</w:delText>
        </w:r>
        <w:r w:rsidRPr="008478E0" w:rsidDel="00E9131D">
          <w:rPr>
            <w:rPrChange w:id="4505" w:author="Simon Brandl" w:date="2020-06-01T21:02:00Z">
              <w:rPr/>
            </w:rPrChange>
          </w:rPr>
          <w:tab/>
          <w:delText xml:space="preserve">De Goeij, J. M. </w:delText>
        </w:r>
        <w:r w:rsidRPr="008478E0" w:rsidDel="00E9131D">
          <w:rPr>
            <w:i/>
            <w:iCs/>
            <w:rPrChange w:id="4506" w:author="Simon Brandl" w:date="2020-06-01T21:02:00Z">
              <w:rPr>
                <w:i/>
                <w:iCs/>
              </w:rPr>
            </w:rPrChange>
          </w:rPr>
          <w:delText>et al.</w:delText>
        </w:r>
        <w:r w:rsidRPr="008478E0" w:rsidDel="00E9131D">
          <w:rPr>
            <w:rPrChange w:id="4507" w:author="Simon Brandl" w:date="2020-06-01T21:02:00Z">
              <w:rPr/>
            </w:rPrChange>
          </w:rPr>
          <w:delText xml:space="preserve"> Surviving in a marine desert: the sponge loop retains resources within coral reefs. </w:delText>
        </w:r>
        <w:r w:rsidRPr="008478E0" w:rsidDel="00E9131D">
          <w:rPr>
            <w:i/>
            <w:iCs/>
            <w:rPrChange w:id="4508" w:author="Simon Brandl" w:date="2020-06-01T21:02:00Z">
              <w:rPr>
                <w:i/>
                <w:iCs/>
              </w:rPr>
            </w:rPrChange>
          </w:rPr>
          <w:delText>Science</w:delText>
        </w:r>
        <w:r w:rsidRPr="008478E0" w:rsidDel="00E9131D">
          <w:rPr>
            <w:rPrChange w:id="4509" w:author="Simon Brandl" w:date="2020-06-01T21:02:00Z">
              <w:rPr/>
            </w:rPrChange>
          </w:rPr>
          <w:delText xml:space="preserve"> </w:delText>
        </w:r>
        <w:r w:rsidRPr="008478E0" w:rsidDel="00E9131D">
          <w:rPr>
            <w:b/>
            <w:bCs/>
            <w:rPrChange w:id="4510" w:author="Simon Brandl" w:date="2020-06-01T21:02:00Z">
              <w:rPr>
                <w:b/>
                <w:bCs/>
              </w:rPr>
            </w:rPrChange>
          </w:rPr>
          <w:delText>342</w:delText>
        </w:r>
        <w:r w:rsidRPr="008478E0" w:rsidDel="00E9131D">
          <w:rPr>
            <w:rPrChange w:id="4511" w:author="Simon Brandl" w:date="2020-06-01T21:02:00Z">
              <w:rPr/>
            </w:rPrChange>
          </w:rPr>
          <w:delText>, 108–110 (2013).</w:delText>
        </w:r>
      </w:del>
    </w:p>
    <w:p w14:paraId="160F1791" w14:textId="39DF08D3" w:rsidR="00426D36" w:rsidRPr="008478E0" w:rsidDel="00E9131D" w:rsidRDefault="00426D36" w:rsidP="008478E0">
      <w:pPr>
        <w:pStyle w:val="Bibliography"/>
        <w:rPr>
          <w:del w:id="4512" w:author="Simon Brandl" w:date="2020-05-20T17:47:00Z"/>
          <w:rPrChange w:id="4513" w:author="Simon Brandl" w:date="2020-06-01T21:02:00Z">
            <w:rPr>
              <w:del w:id="4514" w:author="Simon Brandl" w:date="2020-05-20T17:47:00Z"/>
            </w:rPr>
          </w:rPrChange>
        </w:rPr>
        <w:pPrChange w:id="4515" w:author="Simon Brandl" w:date="2020-06-01T21:02:00Z">
          <w:pPr>
            <w:pStyle w:val="Bibliography"/>
            <w:spacing w:line="276" w:lineRule="auto"/>
          </w:pPr>
        </w:pPrChange>
      </w:pPr>
      <w:del w:id="4516" w:author="Simon Brandl" w:date="2020-05-20T17:47:00Z">
        <w:r w:rsidRPr="008478E0" w:rsidDel="00E9131D">
          <w:rPr>
            <w:rPrChange w:id="4517" w:author="Simon Brandl" w:date="2020-06-01T21:02:00Z">
              <w:rPr/>
            </w:rPrChange>
          </w:rPr>
          <w:delText>89.</w:delText>
        </w:r>
        <w:r w:rsidRPr="008478E0" w:rsidDel="00E9131D">
          <w:rPr>
            <w:rPrChange w:id="4518" w:author="Simon Brandl" w:date="2020-06-01T21:02:00Z">
              <w:rPr/>
            </w:rPrChange>
          </w:rPr>
          <w:tab/>
          <w:delText xml:space="preserve">Wild, C. </w:delText>
        </w:r>
        <w:r w:rsidRPr="008478E0" w:rsidDel="00E9131D">
          <w:rPr>
            <w:i/>
            <w:iCs/>
            <w:rPrChange w:id="4519" w:author="Simon Brandl" w:date="2020-06-01T21:02:00Z">
              <w:rPr>
                <w:i/>
                <w:iCs/>
              </w:rPr>
            </w:rPrChange>
          </w:rPr>
          <w:delText>et al.</w:delText>
        </w:r>
        <w:r w:rsidRPr="008478E0" w:rsidDel="00E9131D">
          <w:rPr>
            <w:rPrChange w:id="4520" w:author="Simon Brandl" w:date="2020-06-01T21:02:00Z">
              <w:rPr/>
            </w:rPrChange>
          </w:rPr>
          <w:delText xml:space="preserve"> Coral mucus functions as an energy carrier and particle trap in the reef ecosystem. </w:delText>
        </w:r>
        <w:r w:rsidRPr="008478E0" w:rsidDel="00E9131D">
          <w:rPr>
            <w:i/>
            <w:iCs/>
            <w:rPrChange w:id="4521" w:author="Simon Brandl" w:date="2020-06-01T21:02:00Z">
              <w:rPr>
                <w:i/>
                <w:iCs/>
              </w:rPr>
            </w:rPrChange>
          </w:rPr>
          <w:delText>Nature</w:delText>
        </w:r>
        <w:r w:rsidRPr="008478E0" w:rsidDel="00E9131D">
          <w:rPr>
            <w:rPrChange w:id="4522" w:author="Simon Brandl" w:date="2020-06-01T21:02:00Z">
              <w:rPr/>
            </w:rPrChange>
          </w:rPr>
          <w:delText xml:space="preserve"> </w:delText>
        </w:r>
        <w:r w:rsidRPr="008478E0" w:rsidDel="00E9131D">
          <w:rPr>
            <w:b/>
            <w:bCs/>
            <w:rPrChange w:id="4523" w:author="Simon Brandl" w:date="2020-06-01T21:02:00Z">
              <w:rPr>
                <w:b/>
                <w:bCs/>
              </w:rPr>
            </w:rPrChange>
          </w:rPr>
          <w:delText>428</w:delText>
        </w:r>
        <w:r w:rsidRPr="008478E0" w:rsidDel="00E9131D">
          <w:rPr>
            <w:rPrChange w:id="4524" w:author="Simon Brandl" w:date="2020-06-01T21:02:00Z">
              <w:rPr/>
            </w:rPrChange>
          </w:rPr>
          <w:delText>, 66–70 (2004).</w:delText>
        </w:r>
      </w:del>
    </w:p>
    <w:p w14:paraId="5C07DE6E" w14:textId="290A419C" w:rsidR="00426D36" w:rsidRPr="008478E0" w:rsidDel="00E9131D" w:rsidRDefault="00426D36" w:rsidP="008478E0">
      <w:pPr>
        <w:pStyle w:val="Bibliography"/>
        <w:rPr>
          <w:del w:id="4525" w:author="Simon Brandl" w:date="2020-05-20T17:47:00Z"/>
          <w:rPrChange w:id="4526" w:author="Simon Brandl" w:date="2020-06-01T21:02:00Z">
            <w:rPr>
              <w:del w:id="4527" w:author="Simon Brandl" w:date="2020-05-20T17:47:00Z"/>
            </w:rPr>
          </w:rPrChange>
        </w:rPr>
        <w:pPrChange w:id="4528" w:author="Simon Brandl" w:date="2020-06-01T21:02:00Z">
          <w:pPr>
            <w:pStyle w:val="Bibliography"/>
            <w:spacing w:line="276" w:lineRule="auto"/>
          </w:pPr>
        </w:pPrChange>
      </w:pPr>
      <w:del w:id="4529" w:author="Simon Brandl" w:date="2020-05-20T17:47:00Z">
        <w:r w:rsidRPr="008478E0" w:rsidDel="00E9131D">
          <w:rPr>
            <w:rPrChange w:id="4530" w:author="Simon Brandl" w:date="2020-06-01T21:02:00Z">
              <w:rPr/>
            </w:rPrChange>
          </w:rPr>
          <w:delText>90.</w:delText>
        </w:r>
        <w:r w:rsidRPr="008478E0" w:rsidDel="00E9131D">
          <w:rPr>
            <w:rPrChange w:id="4531" w:author="Simon Brandl" w:date="2020-06-01T21:02:00Z">
              <w:rPr/>
            </w:rPrChange>
          </w:rPr>
          <w:tab/>
          <w:delText xml:space="preserve">Hamner, W., Jones, M., Carleton, J., Hauri, I. &amp; Williams, D. M. Zooplankton, planktivorous fish, and water currents on a windward reef face: Great Barrier Reef, Australia. </w:delText>
        </w:r>
        <w:r w:rsidRPr="008478E0" w:rsidDel="00E9131D">
          <w:rPr>
            <w:i/>
            <w:iCs/>
            <w:rPrChange w:id="4532" w:author="Simon Brandl" w:date="2020-06-01T21:02:00Z">
              <w:rPr>
                <w:i/>
                <w:iCs/>
              </w:rPr>
            </w:rPrChange>
          </w:rPr>
          <w:delText>Bulletin of Marine Science</w:delText>
        </w:r>
        <w:r w:rsidRPr="008478E0" w:rsidDel="00E9131D">
          <w:rPr>
            <w:rPrChange w:id="4533" w:author="Simon Brandl" w:date="2020-06-01T21:02:00Z">
              <w:rPr/>
            </w:rPrChange>
          </w:rPr>
          <w:delText xml:space="preserve"> </w:delText>
        </w:r>
        <w:r w:rsidRPr="008478E0" w:rsidDel="00E9131D">
          <w:rPr>
            <w:b/>
            <w:bCs/>
            <w:rPrChange w:id="4534" w:author="Simon Brandl" w:date="2020-06-01T21:02:00Z">
              <w:rPr>
                <w:b/>
                <w:bCs/>
              </w:rPr>
            </w:rPrChange>
          </w:rPr>
          <w:delText>42</w:delText>
        </w:r>
        <w:r w:rsidRPr="008478E0" w:rsidDel="00E9131D">
          <w:rPr>
            <w:rPrChange w:id="4535" w:author="Simon Brandl" w:date="2020-06-01T21:02:00Z">
              <w:rPr/>
            </w:rPrChange>
          </w:rPr>
          <w:delText>, 459–479 (1988).</w:delText>
        </w:r>
      </w:del>
    </w:p>
    <w:p w14:paraId="34ED0A1D" w14:textId="646524D0" w:rsidR="00426D36" w:rsidRPr="008478E0" w:rsidDel="00E9131D" w:rsidRDefault="00426D36" w:rsidP="008478E0">
      <w:pPr>
        <w:pStyle w:val="Bibliography"/>
        <w:rPr>
          <w:del w:id="4536" w:author="Simon Brandl" w:date="2020-05-20T17:47:00Z"/>
          <w:rPrChange w:id="4537" w:author="Simon Brandl" w:date="2020-06-01T21:02:00Z">
            <w:rPr>
              <w:del w:id="4538" w:author="Simon Brandl" w:date="2020-05-20T17:47:00Z"/>
            </w:rPr>
          </w:rPrChange>
        </w:rPr>
        <w:pPrChange w:id="4539" w:author="Simon Brandl" w:date="2020-06-01T21:02:00Z">
          <w:pPr>
            <w:pStyle w:val="Bibliography"/>
            <w:spacing w:line="276" w:lineRule="auto"/>
          </w:pPr>
        </w:pPrChange>
      </w:pPr>
      <w:del w:id="4540" w:author="Simon Brandl" w:date="2020-05-20T17:47:00Z">
        <w:r w:rsidRPr="008478E0" w:rsidDel="00E9131D">
          <w:rPr>
            <w:rPrChange w:id="4541" w:author="Simon Brandl" w:date="2020-06-01T21:02:00Z">
              <w:rPr/>
            </w:rPrChange>
          </w:rPr>
          <w:delText>91.</w:delText>
        </w:r>
        <w:r w:rsidRPr="008478E0" w:rsidDel="00E9131D">
          <w:rPr>
            <w:rPrChange w:id="4542" w:author="Simon Brandl" w:date="2020-06-01T21:02:00Z">
              <w:rPr/>
            </w:rPrChange>
          </w:rPr>
          <w:tab/>
          <w:delText xml:space="preserve">Hatcher, B. G. Coral reef primary productivity: a beggar’s banquet. </w:delText>
        </w:r>
        <w:r w:rsidRPr="008478E0" w:rsidDel="00E9131D">
          <w:rPr>
            <w:i/>
            <w:iCs/>
            <w:rPrChange w:id="4543" w:author="Simon Brandl" w:date="2020-06-01T21:02:00Z">
              <w:rPr>
                <w:i/>
                <w:iCs/>
              </w:rPr>
            </w:rPrChange>
          </w:rPr>
          <w:delText>Trends in Ecology &amp; Evolution</w:delText>
        </w:r>
        <w:r w:rsidRPr="008478E0" w:rsidDel="00E9131D">
          <w:rPr>
            <w:rPrChange w:id="4544" w:author="Simon Brandl" w:date="2020-06-01T21:02:00Z">
              <w:rPr/>
            </w:rPrChange>
          </w:rPr>
          <w:delText xml:space="preserve"> </w:delText>
        </w:r>
        <w:r w:rsidRPr="008478E0" w:rsidDel="00E9131D">
          <w:rPr>
            <w:b/>
            <w:bCs/>
            <w:rPrChange w:id="4545" w:author="Simon Brandl" w:date="2020-06-01T21:02:00Z">
              <w:rPr>
                <w:b/>
                <w:bCs/>
              </w:rPr>
            </w:rPrChange>
          </w:rPr>
          <w:delText>3</w:delText>
        </w:r>
        <w:r w:rsidRPr="008478E0" w:rsidDel="00E9131D">
          <w:rPr>
            <w:rPrChange w:id="4546" w:author="Simon Brandl" w:date="2020-06-01T21:02:00Z">
              <w:rPr/>
            </w:rPrChange>
          </w:rPr>
          <w:delText>, 106–111 (1988).</w:delText>
        </w:r>
      </w:del>
    </w:p>
    <w:p w14:paraId="04A9C072" w14:textId="259993DE" w:rsidR="00426D36" w:rsidRPr="008478E0" w:rsidDel="00E9131D" w:rsidRDefault="00426D36" w:rsidP="008478E0">
      <w:pPr>
        <w:pStyle w:val="Bibliography"/>
        <w:rPr>
          <w:del w:id="4547" w:author="Simon Brandl" w:date="2020-05-20T17:47:00Z"/>
          <w:rPrChange w:id="4548" w:author="Simon Brandl" w:date="2020-06-01T21:02:00Z">
            <w:rPr>
              <w:del w:id="4549" w:author="Simon Brandl" w:date="2020-05-20T17:47:00Z"/>
            </w:rPr>
          </w:rPrChange>
        </w:rPr>
        <w:pPrChange w:id="4550" w:author="Simon Brandl" w:date="2020-06-01T21:02:00Z">
          <w:pPr>
            <w:pStyle w:val="Bibliography"/>
            <w:spacing w:line="276" w:lineRule="auto"/>
          </w:pPr>
        </w:pPrChange>
      </w:pPr>
      <w:del w:id="4551" w:author="Simon Brandl" w:date="2020-05-20T17:47:00Z">
        <w:r w:rsidRPr="008478E0" w:rsidDel="00E9131D">
          <w:rPr>
            <w:rPrChange w:id="4552" w:author="Simon Brandl" w:date="2020-06-01T21:02:00Z">
              <w:rPr/>
            </w:rPrChange>
          </w:rPr>
          <w:delText>92.</w:delText>
        </w:r>
        <w:r w:rsidRPr="008478E0" w:rsidDel="00E9131D">
          <w:rPr>
            <w:rPrChange w:id="4553" w:author="Simon Brandl" w:date="2020-06-01T21:02:00Z">
              <w:rPr/>
            </w:rPrChange>
          </w:rPr>
          <w:tab/>
          <w:delText xml:space="preserve">Bacon, P., Gurney, W., Jones, W., McLaren, I. &amp; Youngson, A. Seasonal growth patterns of wild juvenile fish: partitioning variation among explanatory variables, based on individual growth trajectories of Atlantic salmon (Salmo salar) parr. </w:delText>
        </w:r>
        <w:r w:rsidRPr="008478E0" w:rsidDel="00E9131D">
          <w:rPr>
            <w:i/>
            <w:iCs/>
            <w:rPrChange w:id="4554" w:author="Simon Brandl" w:date="2020-06-01T21:02:00Z">
              <w:rPr>
                <w:i/>
                <w:iCs/>
              </w:rPr>
            </w:rPrChange>
          </w:rPr>
          <w:delText>Journal of Animal Ecology</w:delText>
        </w:r>
        <w:r w:rsidRPr="008478E0" w:rsidDel="00E9131D">
          <w:rPr>
            <w:rPrChange w:id="4555" w:author="Simon Brandl" w:date="2020-06-01T21:02:00Z">
              <w:rPr/>
            </w:rPrChange>
          </w:rPr>
          <w:delText xml:space="preserve"> </w:delText>
        </w:r>
        <w:r w:rsidRPr="008478E0" w:rsidDel="00E9131D">
          <w:rPr>
            <w:b/>
            <w:bCs/>
            <w:rPrChange w:id="4556" w:author="Simon Brandl" w:date="2020-06-01T21:02:00Z">
              <w:rPr>
                <w:b/>
                <w:bCs/>
              </w:rPr>
            </w:rPrChange>
          </w:rPr>
          <w:delText>74</w:delText>
        </w:r>
        <w:r w:rsidRPr="008478E0" w:rsidDel="00E9131D">
          <w:rPr>
            <w:rPrChange w:id="4557" w:author="Simon Brandl" w:date="2020-06-01T21:02:00Z">
              <w:rPr/>
            </w:rPrChange>
          </w:rPr>
          <w:delText>, 1–11 (2005).</w:delText>
        </w:r>
      </w:del>
    </w:p>
    <w:p w14:paraId="7F489AF2" w14:textId="1B4B486C" w:rsidR="00426D36" w:rsidRPr="008478E0" w:rsidDel="00E9131D" w:rsidRDefault="00426D36" w:rsidP="008478E0">
      <w:pPr>
        <w:pStyle w:val="Bibliography"/>
        <w:rPr>
          <w:del w:id="4558" w:author="Simon Brandl" w:date="2020-05-20T17:47:00Z"/>
          <w:rPrChange w:id="4559" w:author="Simon Brandl" w:date="2020-06-01T21:02:00Z">
            <w:rPr>
              <w:del w:id="4560" w:author="Simon Brandl" w:date="2020-05-20T17:47:00Z"/>
            </w:rPr>
          </w:rPrChange>
        </w:rPr>
        <w:pPrChange w:id="4561" w:author="Simon Brandl" w:date="2020-06-01T21:02:00Z">
          <w:pPr>
            <w:pStyle w:val="Bibliography"/>
            <w:spacing w:line="276" w:lineRule="auto"/>
          </w:pPr>
        </w:pPrChange>
      </w:pPr>
      <w:del w:id="4562" w:author="Simon Brandl" w:date="2020-05-20T17:47:00Z">
        <w:r w:rsidRPr="008478E0" w:rsidDel="00E9131D">
          <w:rPr>
            <w:rPrChange w:id="4563" w:author="Simon Brandl" w:date="2020-06-01T21:02:00Z">
              <w:rPr/>
            </w:rPrChange>
          </w:rPr>
          <w:delText>93.</w:delText>
        </w:r>
        <w:r w:rsidRPr="008478E0" w:rsidDel="00E9131D">
          <w:rPr>
            <w:rPrChange w:id="4564" w:author="Simon Brandl" w:date="2020-06-01T21:02:00Z">
              <w:rPr/>
            </w:rPrChange>
          </w:rPr>
          <w:tab/>
          <w:delText xml:space="preserve">Coles, S. L. Coral species diversity and environmental factors in the Arabian Gulf and the Gulf of Oman: a comparison to the Indo-Pacific region. </w:delText>
        </w:r>
        <w:r w:rsidRPr="008478E0" w:rsidDel="00E9131D">
          <w:rPr>
            <w:i/>
            <w:iCs/>
            <w:rPrChange w:id="4565" w:author="Simon Brandl" w:date="2020-06-01T21:02:00Z">
              <w:rPr>
                <w:i/>
                <w:iCs/>
              </w:rPr>
            </w:rPrChange>
          </w:rPr>
          <w:delText>Atoll Research Bulletin</w:delText>
        </w:r>
        <w:r w:rsidRPr="008478E0" w:rsidDel="00E9131D">
          <w:rPr>
            <w:rPrChange w:id="4566" w:author="Simon Brandl" w:date="2020-06-01T21:02:00Z">
              <w:rPr/>
            </w:rPrChange>
          </w:rPr>
          <w:delText xml:space="preserve"> (2003).</w:delText>
        </w:r>
      </w:del>
    </w:p>
    <w:p w14:paraId="1F6D2556" w14:textId="539A5223" w:rsidR="00426D36" w:rsidRPr="008478E0" w:rsidDel="00E9131D" w:rsidRDefault="00426D36" w:rsidP="008478E0">
      <w:pPr>
        <w:pStyle w:val="Bibliography"/>
        <w:rPr>
          <w:del w:id="4567" w:author="Simon Brandl" w:date="2020-05-20T17:47:00Z"/>
          <w:rPrChange w:id="4568" w:author="Simon Brandl" w:date="2020-06-01T21:02:00Z">
            <w:rPr>
              <w:del w:id="4569" w:author="Simon Brandl" w:date="2020-05-20T17:47:00Z"/>
            </w:rPr>
          </w:rPrChange>
        </w:rPr>
        <w:pPrChange w:id="4570" w:author="Simon Brandl" w:date="2020-06-01T21:02:00Z">
          <w:pPr>
            <w:pStyle w:val="Bibliography"/>
            <w:spacing w:line="276" w:lineRule="auto"/>
          </w:pPr>
        </w:pPrChange>
      </w:pPr>
      <w:del w:id="4571" w:author="Simon Brandl" w:date="2020-05-20T17:47:00Z">
        <w:r w:rsidRPr="008478E0" w:rsidDel="00E9131D">
          <w:rPr>
            <w:rPrChange w:id="4572" w:author="Simon Brandl" w:date="2020-06-01T21:02:00Z">
              <w:rPr/>
            </w:rPrChange>
          </w:rPr>
          <w:delText>94.</w:delText>
        </w:r>
        <w:r w:rsidRPr="008478E0" w:rsidDel="00E9131D">
          <w:rPr>
            <w:rPrChange w:id="4573" w:author="Simon Brandl" w:date="2020-06-01T21:02:00Z">
              <w:rPr/>
            </w:rPrChange>
          </w:rPr>
          <w:tab/>
          <w:delText xml:space="preserve">Morais, R. A. &amp; Bellwood, D. R. Pelagic Subsidies Underpin Fish Productivity on a Degraded Coral Reef. </w:delText>
        </w:r>
        <w:r w:rsidRPr="008478E0" w:rsidDel="00E9131D">
          <w:rPr>
            <w:i/>
            <w:iCs/>
            <w:rPrChange w:id="4574" w:author="Simon Brandl" w:date="2020-06-01T21:02:00Z">
              <w:rPr>
                <w:i/>
                <w:iCs/>
              </w:rPr>
            </w:rPrChange>
          </w:rPr>
          <w:delText>Current Biology</w:delText>
        </w:r>
        <w:r w:rsidRPr="008478E0" w:rsidDel="00E9131D">
          <w:rPr>
            <w:rPrChange w:id="4575" w:author="Simon Brandl" w:date="2020-06-01T21:02:00Z">
              <w:rPr/>
            </w:rPrChange>
          </w:rPr>
          <w:delText xml:space="preserve"> </w:delText>
        </w:r>
        <w:r w:rsidRPr="008478E0" w:rsidDel="00E9131D">
          <w:rPr>
            <w:b/>
            <w:bCs/>
            <w:rPrChange w:id="4576" w:author="Simon Brandl" w:date="2020-06-01T21:02:00Z">
              <w:rPr>
                <w:b/>
                <w:bCs/>
              </w:rPr>
            </w:rPrChange>
          </w:rPr>
          <w:delText>29</w:delText>
        </w:r>
        <w:r w:rsidRPr="008478E0" w:rsidDel="00E9131D">
          <w:rPr>
            <w:rPrChange w:id="4577" w:author="Simon Brandl" w:date="2020-06-01T21:02:00Z">
              <w:rPr/>
            </w:rPrChange>
          </w:rPr>
          <w:delText>, 1521–1527 (2019).</w:delText>
        </w:r>
      </w:del>
    </w:p>
    <w:p w14:paraId="393E0B9D" w14:textId="6031A488" w:rsidR="00426D36" w:rsidRPr="008478E0" w:rsidDel="00E9131D" w:rsidRDefault="00426D36" w:rsidP="008478E0">
      <w:pPr>
        <w:pStyle w:val="Bibliography"/>
        <w:rPr>
          <w:del w:id="4578" w:author="Simon Brandl" w:date="2020-05-20T17:47:00Z"/>
          <w:rPrChange w:id="4579" w:author="Simon Brandl" w:date="2020-06-01T21:02:00Z">
            <w:rPr>
              <w:del w:id="4580" w:author="Simon Brandl" w:date="2020-05-20T17:47:00Z"/>
            </w:rPr>
          </w:rPrChange>
        </w:rPr>
        <w:pPrChange w:id="4581" w:author="Simon Brandl" w:date="2020-06-01T21:02:00Z">
          <w:pPr>
            <w:pStyle w:val="Bibliography"/>
            <w:spacing w:line="276" w:lineRule="auto"/>
          </w:pPr>
        </w:pPrChange>
      </w:pPr>
      <w:del w:id="4582" w:author="Simon Brandl" w:date="2020-05-20T17:47:00Z">
        <w:r w:rsidRPr="008478E0" w:rsidDel="00E9131D">
          <w:rPr>
            <w:rPrChange w:id="4583" w:author="Simon Brandl" w:date="2020-06-01T21:02:00Z">
              <w:rPr/>
            </w:rPrChange>
          </w:rPr>
          <w:delText>95.</w:delText>
        </w:r>
        <w:r w:rsidRPr="008478E0" w:rsidDel="00E9131D">
          <w:rPr>
            <w:rPrChange w:id="4584" w:author="Simon Brandl" w:date="2020-06-01T21:02:00Z">
              <w:rPr/>
            </w:rPrChange>
          </w:rPr>
          <w:tab/>
          <w:delText xml:space="preserve">Riegl, B. Effects of the 1996 and 1998 positive sea-surface temperature anomalies on corals, coral diseases and fish in the Arabian Gulf (Dubai, UAE). </w:delText>
        </w:r>
        <w:r w:rsidRPr="008478E0" w:rsidDel="00E9131D">
          <w:rPr>
            <w:i/>
            <w:iCs/>
            <w:rPrChange w:id="4585" w:author="Simon Brandl" w:date="2020-06-01T21:02:00Z">
              <w:rPr>
                <w:i/>
                <w:iCs/>
              </w:rPr>
            </w:rPrChange>
          </w:rPr>
          <w:delText>Marine biology</w:delText>
        </w:r>
        <w:r w:rsidRPr="008478E0" w:rsidDel="00E9131D">
          <w:rPr>
            <w:rPrChange w:id="4586" w:author="Simon Brandl" w:date="2020-06-01T21:02:00Z">
              <w:rPr/>
            </w:rPrChange>
          </w:rPr>
          <w:delText xml:space="preserve"> </w:delText>
        </w:r>
        <w:r w:rsidRPr="008478E0" w:rsidDel="00E9131D">
          <w:rPr>
            <w:b/>
            <w:bCs/>
            <w:rPrChange w:id="4587" w:author="Simon Brandl" w:date="2020-06-01T21:02:00Z">
              <w:rPr>
                <w:b/>
                <w:bCs/>
              </w:rPr>
            </w:rPrChange>
          </w:rPr>
          <w:delText>140</w:delText>
        </w:r>
        <w:r w:rsidRPr="008478E0" w:rsidDel="00E9131D">
          <w:rPr>
            <w:rPrChange w:id="4588" w:author="Simon Brandl" w:date="2020-06-01T21:02:00Z">
              <w:rPr/>
            </w:rPrChange>
          </w:rPr>
          <w:delText>, 29–40 (2002).</w:delText>
        </w:r>
      </w:del>
    </w:p>
    <w:p w14:paraId="1C5068CB" w14:textId="0B2A35FC" w:rsidR="00426D36" w:rsidRPr="008478E0" w:rsidDel="00E9131D" w:rsidRDefault="00426D36" w:rsidP="008478E0">
      <w:pPr>
        <w:pStyle w:val="Bibliography"/>
        <w:rPr>
          <w:del w:id="4589" w:author="Simon Brandl" w:date="2020-05-20T17:47:00Z"/>
          <w:rPrChange w:id="4590" w:author="Simon Brandl" w:date="2020-06-01T21:02:00Z">
            <w:rPr>
              <w:del w:id="4591" w:author="Simon Brandl" w:date="2020-05-20T17:47:00Z"/>
            </w:rPr>
          </w:rPrChange>
        </w:rPr>
        <w:pPrChange w:id="4592" w:author="Simon Brandl" w:date="2020-06-01T21:02:00Z">
          <w:pPr>
            <w:pStyle w:val="Bibliography"/>
            <w:spacing w:line="276" w:lineRule="auto"/>
          </w:pPr>
        </w:pPrChange>
      </w:pPr>
      <w:del w:id="4593" w:author="Simon Brandl" w:date="2020-05-20T17:47:00Z">
        <w:r w:rsidRPr="008478E0" w:rsidDel="00E9131D">
          <w:rPr>
            <w:rPrChange w:id="4594" w:author="Simon Brandl" w:date="2020-06-01T21:02:00Z">
              <w:rPr/>
            </w:rPrChange>
          </w:rPr>
          <w:delText>96.</w:delText>
        </w:r>
        <w:r w:rsidRPr="008478E0" w:rsidDel="00E9131D">
          <w:rPr>
            <w:rPrChange w:id="4595" w:author="Simon Brandl" w:date="2020-06-01T21:02:00Z">
              <w:rPr/>
            </w:rPrChange>
          </w:rPr>
          <w:tab/>
          <w:delText xml:space="preserve">Riegl, B. &amp; Purkis, S. Coral population dynamics across consecutive mass mortality events. </w:delText>
        </w:r>
        <w:r w:rsidRPr="008478E0" w:rsidDel="00E9131D">
          <w:rPr>
            <w:i/>
            <w:iCs/>
            <w:rPrChange w:id="4596" w:author="Simon Brandl" w:date="2020-06-01T21:02:00Z">
              <w:rPr>
                <w:i/>
                <w:iCs/>
              </w:rPr>
            </w:rPrChange>
          </w:rPr>
          <w:delText>Global change biology</w:delText>
        </w:r>
        <w:r w:rsidRPr="008478E0" w:rsidDel="00E9131D">
          <w:rPr>
            <w:rPrChange w:id="4597" w:author="Simon Brandl" w:date="2020-06-01T21:02:00Z">
              <w:rPr/>
            </w:rPrChange>
          </w:rPr>
          <w:delText xml:space="preserve"> </w:delText>
        </w:r>
        <w:r w:rsidRPr="008478E0" w:rsidDel="00E9131D">
          <w:rPr>
            <w:b/>
            <w:bCs/>
            <w:rPrChange w:id="4598" w:author="Simon Brandl" w:date="2020-06-01T21:02:00Z">
              <w:rPr>
                <w:b/>
                <w:bCs/>
              </w:rPr>
            </w:rPrChange>
          </w:rPr>
          <w:delText>21</w:delText>
        </w:r>
        <w:r w:rsidRPr="008478E0" w:rsidDel="00E9131D">
          <w:rPr>
            <w:rPrChange w:id="4599" w:author="Simon Brandl" w:date="2020-06-01T21:02:00Z">
              <w:rPr/>
            </w:rPrChange>
          </w:rPr>
          <w:delText>, 3995–4005 (2015).</w:delText>
        </w:r>
      </w:del>
    </w:p>
    <w:p w14:paraId="53D0F6A8" w14:textId="253EE23F" w:rsidR="00426D36" w:rsidRPr="008478E0" w:rsidDel="00E9131D" w:rsidRDefault="00426D36" w:rsidP="008478E0">
      <w:pPr>
        <w:pStyle w:val="Bibliography"/>
        <w:rPr>
          <w:del w:id="4600" w:author="Simon Brandl" w:date="2020-05-20T17:47:00Z"/>
          <w:rPrChange w:id="4601" w:author="Simon Brandl" w:date="2020-06-01T21:02:00Z">
            <w:rPr>
              <w:del w:id="4602" w:author="Simon Brandl" w:date="2020-05-20T17:47:00Z"/>
            </w:rPr>
          </w:rPrChange>
        </w:rPr>
        <w:pPrChange w:id="4603" w:author="Simon Brandl" w:date="2020-06-01T21:02:00Z">
          <w:pPr>
            <w:pStyle w:val="Bibliography"/>
            <w:spacing w:line="276" w:lineRule="auto"/>
          </w:pPr>
        </w:pPrChange>
      </w:pPr>
      <w:del w:id="4604" w:author="Simon Brandl" w:date="2020-05-20T17:47:00Z">
        <w:r w:rsidRPr="008478E0" w:rsidDel="00E9131D">
          <w:rPr>
            <w:rPrChange w:id="4605" w:author="Simon Brandl" w:date="2020-06-01T21:02:00Z">
              <w:rPr/>
            </w:rPrChange>
          </w:rPr>
          <w:delText>97.</w:delText>
        </w:r>
        <w:r w:rsidRPr="008478E0" w:rsidDel="00E9131D">
          <w:rPr>
            <w:rPrChange w:id="4606" w:author="Simon Brandl" w:date="2020-06-01T21:02:00Z">
              <w:rPr/>
            </w:rPrChange>
          </w:rPr>
          <w:tab/>
          <w:delText xml:space="preserve">Burt, J., Al-Harthi, S. &amp; Al-Cibahy, A. Long-term impacts of coral bleaching events on the world’s warmest reefs. </w:delText>
        </w:r>
        <w:r w:rsidRPr="008478E0" w:rsidDel="00E9131D">
          <w:rPr>
            <w:i/>
            <w:iCs/>
            <w:rPrChange w:id="4607" w:author="Simon Brandl" w:date="2020-06-01T21:02:00Z">
              <w:rPr>
                <w:i/>
                <w:iCs/>
              </w:rPr>
            </w:rPrChange>
          </w:rPr>
          <w:delText>Marine environmental research</w:delText>
        </w:r>
        <w:r w:rsidRPr="008478E0" w:rsidDel="00E9131D">
          <w:rPr>
            <w:rPrChange w:id="4608" w:author="Simon Brandl" w:date="2020-06-01T21:02:00Z">
              <w:rPr/>
            </w:rPrChange>
          </w:rPr>
          <w:delText xml:space="preserve"> </w:delText>
        </w:r>
        <w:r w:rsidRPr="008478E0" w:rsidDel="00E9131D">
          <w:rPr>
            <w:b/>
            <w:bCs/>
            <w:rPrChange w:id="4609" w:author="Simon Brandl" w:date="2020-06-01T21:02:00Z">
              <w:rPr>
                <w:b/>
                <w:bCs/>
              </w:rPr>
            </w:rPrChange>
          </w:rPr>
          <w:delText>72</w:delText>
        </w:r>
        <w:r w:rsidRPr="008478E0" w:rsidDel="00E9131D">
          <w:rPr>
            <w:rPrChange w:id="4610" w:author="Simon Brandl" w:date="2020-06-01T21:02:00Z">
              <w:rPr/>
            </w:rPrChange>
          </w:rPr>
          <w:delText>, 225–229 (2011).</w:delText>
        </w:r>
      </w:del>
    </w:p>
    <w:p w14:paraId="12936CBE" w14:textId="5C9879DE" w:rsidR="00426D36" w:rsidRPr="008478E0" w:rsidDel="00E9131D" w:rsidRDefault="00426D36" w:rsidP="008478E0">
      <w:pPr>
        <w:pStyle w:val="Bibliography"/>
        <w:rPr>
          <w:del w:id="4611" w:author="Simon Brandl" w:date="2020-05-20T17:47:00Z"/>
          <w:rPrChange w:id="4612" w:author="Simon Brandl" w:date="2020-06-01T21:02:00Z">
            <w:rPr>
              <w:del w:id="4613" w:author="Simon Brandl" w:date="2020-05-20T17:47:00Z"/>
            </w:rPr>
          </w:rPrChange>
        </w:rPr>
        <w:pPrChange w:id="4614" w:author="Simon Brandl" w:date="2020-06-01T21:02:00Z">
          <w:pPr>
            <w:pStyle w:val="Bibliography"/>
            <w:spacing w:line="276" w:lineRule="auto"/>
          </w:pPr>
        </w:pPrChange>
      </w:pPr>
      <w:del w:id="4615" w:author="Simon Brandl" w:date="2020-05-20T17:47:00Z">
        <w:r w:rsidRPr="008478E0" w:rsidDel="00E9131D">
          <w:rPr>
            <w:rPrChange w:id="4616" w:author="Simon Brandl" w:date="2020-06-01T21:02:00Z">
              <w:rPr/>
            </w:rPrChange>
          </w:rPr>
          <w:delText>98.</w:delText>
        </w:r>
        <w:r w:rsidRPr="008478E0" w:rsidDel="00E9131D">
          <w:rPr>
            <w:rPrChange w:id="4617" w:author="Simon Brandl" w:date="2020-06-01T21:02:00Z">
              <w:rPr/>
            </w:rPrChange>
          </w:rPr>
          <w:tab/>
          <w:delText xml:space="preserve">Burt, J. A., Paparella, F., Al-Mansoori, N., Al-Mansoori, A. &amp; Al-Jailani, H. Causes and consequences of the 2017 coral bleaching event in the southern Persian/Arabian Gulf. </w:delText>
        </w:r>
        <w:r w:rsidRPr="008478E0" w:rsidDel="00E9131D">
          <w:rPr>
            <w:i/>
            <w:iCs/>
            <w:rPrChange w:id="4618" w:author="Simon Brandl" w:date="2020-06-01T21:02:00Z">
              <w:rPr>
                <w:i/>
                <w:iCs/>
              </w:rPr>
            </w:rPrChange>
          </w:rPr>
          <w:delText>Coral Reefs</w:delText>
        </w:r>
        <w:r w:rsidRPr="008478E0" w:rsidDel="00E9131D">
          <w:rPr>
            <w:rPrChange w:id="4619" w:author="Simon Brandl" w:date="2020-06-01T21:02:00Z">
              <w:rPr/>
            </w:rPrChange>
          </w:rPr>
          <w:delText xml:space="preserve"> </w:delText>
        </w:r>
        <w:r w:rsidRPr="008478E0" w:rsidDel="00E9131D">
          <w:rPr>
            <w:b/>
            <w:bCs/>
            <w:rPrChange w:id="4620" w:author="Simon Brandl" w:date="2020-06-01T21:02:00Z">
              <w:rPr>
                <w:b/>
                <w:bCs/>
              </w:rPr>
            </w:rPrChange>
          </w:rPr>
          <w:delText>38</w:delText>
        </w:r>
        <w:r w:rsidRPr="008478E0" w:rsidDel="00E9131D">
          <w:rPr>
            <w:rPrChange w:id="4621" w:author="Simon Brandl" w:date="2020-06-01T21:02:00Z">
              <w:rPr/>
            </w:rPrChange>
          </w:rPr>
          <w:delText>, 567–589 (2019).</w:delText>
        </w:r>
      </w:del>
    </w:p>
    <w:p w14:paraId="3CBF631B" w14:textId="38F0CCE4" w:rsidR="00426D36" w:rsidRPr="008478E0" w:rsidDel="00E9131D" w:rsidRDefault="00426D36" w:rsidP="008478E0">
      <w:pPr>
        <w:pStyle w:val="Bibliography"/>
        <w:rPr>
          <w:del w:id="4622" w:author="Simon Brandl" w:date="2020-05-20T17:47:00Z"/>
          <w:rPrChange w:id="4623" w:author="Simon Brandl" w:date="2020-06-01T21:02:00Z">
            <w:rPr>
              <w:del w:id="4624" w:author="Simon Brandl" w:date="2020-05-20T17:47:00Z"/>
            </w:rPr>
          </w:rPrChange>
        </w:rPr>
        <w:pPrChange w:id="4625" w:author="Simon Brandl" w:date="2020-06-01T21:02:00Z">
          <w:pPr>
            <w:pStyle w:val="Bibliography"/>
            <w:spacing w:line="276" w:lineRule="auto"/>
          </w:pPr>
        </w:pPrChange>
      </w:pPr>
      <w:del w:id="4626" w:author="Simon Brandl" w:date="2020-05-20T17:47:00Z">
        <w:r w:rsidRPr="008478E0" w:rsidDel="00E9131D">
          <w:rPr>
            <w:rPrChange w:id="4627" w:author="Simon Brandl" w:date="2020-06-01T21:02:00Z">
              <w:rPr/>
            </w:rPrChange>
          </w:rPr>
          <w:delText>99.</w:delText>
        </w:r>
        <w:r w:rsidRPr="008478E0" w:rsidDel="00E9131D">
          <w:rPr>
            <w:rPrChange w:id="4628" w:author="Simon Brandl" w:date="2020-06-01T21:02:00Z">
              <w:rPr/>
            </w:rPrChange>
          </w:rPr>
          <w:tab/>
          <w:delText xml:space="preserve">Coker, D. J., Wilson, S. K. &amp; Pratchett, M. S. Importance of live coral habitat for reef fishes. </w:delText>
        </w:r>
        <w:r w:rsidRPr="008478E0" w:rsidDel="00E9131D">
          <w:rPr>
            <w:i/>
            <w:iCs/>
            <w:rPrChange w:id="4629" w:author="Simon Brandl" w:date="2020-06-01T21:02:00Z">
              <w:rPr>
                <w:i/>
                <w:iCs/>
              </w:rPr>
            </w:rPrChange>
          </w:rPr>
          <w:delText>Reviews in Fish Biology and Fisheries</w:delText>
        </w:r>
        <w:r w:rsidRPr="008478E0" w:rsidDel="00E9131D">
          <w:rPr>
            <w:rPrChange w:id="4630" w:author="Simon Brandl" w:date="2020-06-01T21:02:00Z">
              <w:rPr/>
            </w:rPrChange>
          </w:rPr>
          <w:delText xml:space="preserve"> </w:delText>
        </w:r>
        <w:r w:rsidRPr="008478E0" w:rsidDel="00E9131D">
          <w:rPr>
            <w:b/>
            <w:bCs/>
            <w:rPrChange w:id="4631" w:author="Simon Brandl" w:date="2020-06-01T21:02:00Z">
              <w:rPr>
                <w:b/>
                <w:bCs/>
              </w:rPr>
            </w:rPrChange>
          </w:rPr>
          <w:delText>24</w:delText>
        </w:r>
        <w:r w:rsidRPr="008478E0" w:rsidDel="00E9131D">
          <w:rPr>
            <w:rPrChange w:id="4632" w:author="Simon Brandl" w:date="2020-06-01T21:02:00Z">
              <w:rPr/>
            </w:rPrChange>
          </w:rPr>
          <w:delText>, 89–126 (2014).</w:delText>
        </w:r>
      </w:del>
    </w:p>
    <w:p w14:paraId="1549D17C" w14:textId="291E0EF2" w:rsidR="00426D36" w:rsidRPr="008478E0" w:rsidDel="00E9131D" w:rsidRDefault="00426D36" w:rsidP="008478E0">
      <w:pPr>
        <w:pStyle w:val="Bibliography"/>
        <w:rPr>
          <w:del w:id="4633" w:author="Simon Brandl" w:date="2020-05-20T17:47:00Z"/>
          <w:rPrChange w:id="4634" w:author="Simon Brandl" w:date="2020-06-01T21:02:00Z">
            <w:rPr>
              <w:del w:id="4635" w:author="Simon Brandl" w:date="2020-05-20T17:47:00Z"/>
            </w:rPr>
          </w:rPrChange>
        </w:rPr>
        <w:pPrChange w:id="4636" w:author="Simon Brandl" w:date="2020-06-01T21:02:00Z">
          <w:pPr>
            <w:pStyle w:val="Bibliography"/>
            <w:spacing w:line="276" w:lineRule="auto"/>
          </w:pPr>
        </w:pPrChange>
      </w:pPr>
      <w:del w:id="4637" w:author="Simon Brandl" w:date="2020-05-20T17:47:00Z">
        <w:r w:rsidRPr="008478E0" w:rsidDel="00E9131D">
          <w:rPr>
            <w:rPrChange w:id="4638" w:author="Simon Brandl" w:date="2020-06-01T21:02:00Z">
              <w:rPr/>
            </w:rPrChange>
          </w:rPr>
          <w:delText>100.</w:delText>
        </w:r>
        <w:r w:rsidRPr="008478E0" w:rsidDel="00E9131D">
          <w:rPr>
            <w:rPrChange w:id="4639" w:author="Simon Brandl" w:date="2020-06-01T21:02:00Z">
              <w:rPr/>
            </w:rPrChange>
          </w:rPr>
          <w:tab/>
          <w:delText xml:space="preserve">Pratchett, M. S., Baird, A. H., Bauman, A. G. &amp; Burt, J. A. Abundance and composition of juvenile corals reveals divergent trajectories for coral assemblages across the United Arab Emirates. </w:delText>
        </w:r>
        <w:r w:rsidRPr="008478E0" w:rsidDel="00E9131D">
          <w:rPr>
            <w:i/>
            <w:iCs/>
            <w:rPrChange w:id="4640" w:author="Simon Brandl" w:date="2020-06-01T21:02:00Z">
              <w:rPr>
                <w:i/>
                <w:iCs/>
              </w:rPr>
            </w:rPrChange>
          </w:rPr>
          <w:delText>Marine Pollution Bulletin</w:delText>
        </w:r>
        <w:r w:rsidRPr="008478E0" w:rsidDel="00E9131D">
          <w:rPr>
            <w:rPrChange w:id="4641" w:author="Simon Brandl" w:date="2020-06-01T21:02:00Z">
              <w:rPr/>
            </w:rPrChange>
          </w:rPr>
          <w:delText xml:space="preserve"> </w:delText>
        </w:r>
        <w:r w:rsidRPr="008478E0" w:rsidDel="00E9131D">
          <w:rPr>
            <w:b/>
            <w:bCs/>
            <w:rPrChange w:id="4642" w:author="Simon Brandl" w:date="2020-06-01T21:02:00Z">
              <w:rPr>
                <w:b/>
                <w:bCs/>
              </w:rPr>
            </w:rPrChange>
          </w:rPr>
          <w:delText>114</w:delText>
        </w:r>
        <w:r w:rsidRPr="008478E0" w:rsidDel="00E9131D">
          <w:rPr>
            <w:rPrChange w:id="4643" w:author="Simon Brandl" w:date="2020-06-01T21:02:00Z">
              <w:rPr/>
            </w:rPrChange>
          </w:rPr>
          <w:delText>, 1031–1035 (2017).</w:delText>
        </w:r>
      </w:del>
    </w:p>
    <w:p w14:paraId="4BF6513F" w14:textId="34609A0E" w:rsidR="00426D36" w:rsidRPr="008478E0" w:rsidDel="00E9131D" w:rsidRDefault="00426D36" w:rsidP="008478E0">
      <w:pPr>
        <w:pStyle w:val="Bibliography"/>
        <w:rPr>
          <w:del w:id="4644" w:author="Simon Brandl" w:date="2020-05-20T17:47:00Z"/>
          <w:rPrChange w:id="4645" w:author="Simon Brandl" w:date="2020-06-01T21:02:00Z">
            <w:rPr>
              <w:del w:id="4646" w:author="Simon Brandl" w:date="2020-05-20T17:47:00Z"/>
            </w:rPr>
          </w:rPrChange>
        </w:rPr>
        <w:pPrChange w:id="4647" w:author="Simon Brandl" w:date="2020-06-01T21:02:00Z">
          <w:pPr>
            <w:pStyle w:val="Bibliography"/>
            <w:spacing w:line="276" w:lineRule="auto"/>
          </w:pPr>
        </w:pPrChange>
      </w:pPr>
      <w:del w:id="4648" w:author="Simon Brandl" w:date="2020-05-20T17:47:00Z">
        <w:r w:rsidRPr="008478E0" w:rsidDel="00E9131D">
          <w:rPr>
            <w:rPrChange w:id="4649" w:author="Simon Brandl" w:date="2020-06-01T21:02:00Z">
              <w:rPr/>
            </w:rPrChange>
          </w:rPr>
          <w:delText>101.</w:delText>
        </w:r>
        <w:r w:rsidRPr="008478E0" w:rsidDel="00E9131D">
          <w:rPr>
            <w:rPrChange w:id="4650" w:author="Simon Brandl" w:date="2020-06-01T21:02:00Z">
              <w:rPr/>
            </w:rPrChange>
          </w:rPr>
          <w:tab/>
          <w:delText xml:space="preserve">Munday, P. L. Habitat loss, resource specialization, and extinction on coral reefs. </w:delText>
        </w:r>
        <w:r w:rsidRPr="008478E0" w:rsidDel="00E9131D">
          <w:rPr>
            <w:i/>
            <w:iCs/>
            <w:rPrChange w:id="4651" w:author="Simon Brandl" w:date="2020-06-01T21:02:00Z">
              <w:rPr>
                <w:i/>
                <w:iCs/>
              </w:rPr>
            </w:rPrChange>
          </w:rPr>
          <w:delText>Global Change Biology</w:delText>
        </w:r>
        <w:r w:rsidRPr="008478E0" w:rsidDel="00E9131D">
          <w:rPr>
            <w:rPrChange w:id="4652" w:author="Simon Brandl" w:date="2020-06-01T21:02:00Z">
              <w:rPr/>
            </w:rPrChange>
          </w:rPr>
          <w:delText xml:space="preserve"> </w:delText>
        </w:r>
        <w:r w:rsidRPr="008478E0" w:rsidDel="00E9131D">
          <w:rPr>
            <w:b/>
            <w:bCs/>
            <w:rPrChange w:id="4653" w:author="Simon Brandl" w:date="2020-06-01T21:02:00Z">
              <w:rPr>
                <w:b/>
                <w:bCs/>
              </w:rPr>
            </w:rPrChange>
          </w:rPr>
          <w:delText>10</w:delText>
        </w:r>
        <w:r w:rsidRPr="008478E0" w:rsidDel="00E9131D">
          <w:rPr>
            <w:rPrChange w:id="4654" w:author="Simon Brandl" w:date="2020-06-01T21:02:00Z">
              <w:rPr/>
            </w:rPrChange>
          </w:rPr>
          <w:delText>, 1642–1647 (2004).</w:delText>
        </w:r>
      </w:del>
    </w:p>
    <w:p w14:paraId="4397B780" w14:textId="4484C6E8" w:rsidR="00426D36" w:rsidRPr="008478E0" w:rsidDel="00E9131D" w:rsidRDefault="00426D36" w:rsidP="008478E0">
      <w:pPr>
        <w:pStyle w:val="Bibliography"/>
        <w:rPr>
          <w:del w:id="4655" w:author="Simon Brandl" w:date="2020-05-20T17:47:00Z"/>
          <w:rPrChange w:id="4656" w:author="Simon Brandl" w:date="2020-06-01T21:02:00Z">
            <w:rPr>
              <w:del w:id="4657" w:author="Simon Brandl" w:date="2020-05-20T17:47:00Z"/>
            </w:rPr>
          </w:rPrChange>
        </w:rPr>
        <w:pPrChange w:id="4658" w:author="Simon Brandl" w:date="2020-06-01T21:02:00Z">
          <w:pPr>
            <w:pStyle w:val="Bibliography"/>
            <w:spacing w:line="276" w:lineRule="auto"/>
          </w:pPr>
        </w:pPrChange>
      </w:pPr>
      <w:del w:id="4659" w:author="Simon Brandl" w:date="2020-05-20T17:47:00Z">
        <w:r w:rsidRPr="008478E0" w:rsidDel="00E9131D">
          <w:rPr>
            <w:rPrChange w:id="4660" w:author="Simon Brandl" w:date="2020-06-01T21:02:00Z">
              <w:rPr/>
            </w:rPrChange>
          </w:rPr>
          <w:delText>102.</w:delText>
        </w:r>
        <w:r w:rsidRPr="008478E0" w:rsidDel="00E9131D">
          <w:rPr>
            <w:rPrChange w:id="4661" w:author="Simon Brandl" w:date="2020-06-01T21:02:00Z">
              <w:rPr/>
            </w:rPrChange>
          </w:rPr>
          <w:tab/>
          <w:delText xml:space="preserve">Burt, J. A. </w:delText>
        </w:r>
        <w:r w:rsidRPr="008478E0" w:rsidDel="00E9131D">
          <w:rPr>
            <w:i/>
            <w:iCs/>
            <w:rPrChange w:id="4662" w:author="Simon Brandl" w:date="2020-06-01T21:02:00Z">
              <w:rPr>
                <w:i/>
                <w:iCs/>
              </w:rPr>
            </w:rPrChange>
          </w:rPr>
          <w:delText>et al.</w:delText>
        </w:r>
        <w:r w:rsidRPr="008478E0" w:rsidDel="00E9131D">
          <w:rPr>
            <w:rPrChange w:id="4663" w:author="Simon Brandl" w:date="2020-06-01T21:02:00Z">
              <w:rPr/>
            </w:rPrChange>
          </w:rPr>
          <w:delText xml:space="preserve"> Biogeographic patterns of reef fish community structure in the northeastern Arabian Peninsula. </w:delText>
        </w:r>
        <w:r w:rsidRPr="008478E0" w:rsidDel="00E9131D">
          <w:rPr>
            <w:i/>
            <w:iCs/>
            <w:rPrChange w:id="4664" w:author="Simon Brandl" w:date="2020-06-01T21:02:00Z">
              <w:rPr>
                <w:i/>
                <w:iCs/>
              </w:rPr>
            </w:rPrChange>
          </w:rPr>
          <w:delText>ICES Journal of Marine Science</w:delText>
        </w:r>
        <w:r w:rsidRPr="008478E0" w:rsidDel="00E9131D">
          <w:rPr>
            <w:rPrChange w:id="4665" w:author="Simon Brandl" w:date="2020-06-01T21:02:00Z">
              <w:rPr/>
            </w:rPrChange>
          </w:rPr>
          <w:delText xml:space="preserve"> </w:delText>
        </w:r>
        <w:r w:rsidRPr="008478E0" w:rsidDel="00E9131D">
          <w:rPr>
            <w:b/>
            <w:bCs/>
            <w:rPrChange w:id="4666" w:author="Simon Brandl" w:date="2020-06-01T21:02:00Z">
              <w:rPr>
                <w:b/>
                <w:bCs/>
              </w:rPr>
            </w:rPrChange>
          </w:rPr>
          <w:delText>68</w:delText>
        </w:r>
        <w:r w:rsidRPr="008478E0" w:rsidDel="00E9131D">
          <w:rPr>
            <w:rPrChange w:id="4667" w:author="Simon Brandl" w:date="2020-06-01T21:02:00Z">
              <w:rPr/>
            </w:rPrChange>
          </w:rPr>
          <w:delText>, 1875–1883 (2011).</w:delText>
        </w:r>
      </w:del>
    </w:p>
    <w:p w14:paraId="2E678CA2" w14:textId="1AD3EBA9" w:rsidR="00426D36" w:rsidRPr="008478E0" w:rsidDel="00E9131D" w:rsidRDefault="00426D36" w:rsidP="008478E0">
      <w:pPr>
        <w:pStyle w:val="Bibliography"/>
        <w:rPr>
          <w:del w:id="4668" w:author="Simon Brandl" w:date="2020-05-20T17:47:00Z"/>
          <w:rPrChange w:id="4669" w:author="Simon Brandl" w:date="2020-06-01T21:02:00Z">
            <w:rPr>
              <w:del w:id="4670" w:author="Simon Brandl" w:date="2020-05-20T17:47:00Z"/>
            </w:rPr>
          </w:rPrChange>
        </w:rPr>
        <w:pPrChange w:id="4671" w:author="Simon Brandl" w:date="2020-06-01T21:02:00Z">
          <w:pPr>
            <w:pStyle w:val="Bibliography"/>
            <w:spacing w:line="276" w:lineRule="auto"/>
          </w:pPr>
        </w:pPrChange>
      </w:pPr>
      <w:del w:id="4672" w:author="Simon Brandl" w:date="2020-05-20T17:47:00Z">
        <w:r w:rsidRPr="008478E0" w:rsidDel="00E9131D">
          <w:rPr>
            <w:rPrChange w:id="4673" w:author="Simon Brandl" w:date="2020-06-01T21:02:00Z">
              <w:rPr/>
            </w:rPrChange>
          </w:rPr>
          <w:delText>103.</w:delText>
        </w:r>
        <w:r w:rsidRPr="008478E0" w:rsidDel="00E9131D">
          <w:rPr>
            <w:rPrChange w:id="4674" w:author="Simon Brandl" w:date="2020-06-01T21:02:00Z">
              <w:rPr/>
            </w:rPrChange>
          </w:rPr>
          <w:tab/>
          <w:delText xml:space="preserve">Feary, D. A., Burt, J. A., Cavalcante, G. H. &amp; Bauman, A. G. Extreme Physical Factors and the Structure of Gulf Fish and Reef Communities. in </w:delText>
        </w:r>
        <w:r w:rsidRPr="008478E0" w:rsidDel="00E9131D">
          <w:rPr>
            <w:i/>
            <w:iCs/>
            <w:rPrChange w:id="4675" w:author="Simon Brandl" w:date="2020-06-01T21:02:00Z">
              <w:rPr>
                <w:i/>
                <w:iCs/>
              </w:rPr>
            </w:rPrChange>
          </w:rPr>
          <w:delText>Coral Reefs of the Gulf: Adaptation to Climatic Extremes</w:delText>
        </w:r>
        <w:r w:rsidRPr="008478E0" w:rsidDel="00E9131D">
          <w:rPr>
            <w:rPrChange w:id="4676" w:author="Simon Brandl" w:date="2020-06-01T21:02:00Z">
              <w:rPr/>
            </w:rPrChange>
          </w:rPr>
          <w:delText xml:space="preserve"> (eds. Riegl, B. M. &amp; Purkis, S. J.) 163–170 (Springer Netherlands, 2012). doi:10.1007/978-94-007-3008-3_9.</w:delText>
        </w:r>
      </w:del>
    </w:p>
    <w:p w14:paraId="558AE23D" w14:textId="1A7F9BAE" w:rsidR="00426D36" w:rsidRPr="008478E0" w:rsidDel="00E9131D" w:rsidRDefault="00426D36" w:rsidP="008478E0">
      <w:pPr>
        <w:pStyle w:val="Bibliography"/>
        <w:rPr>
          <w:del w:id="4677" w:author="Simon Brandl" w:date="2020-05-20T17:47:00Z"/>
          <w:rPrChange w:id="4678" w:author="Simon Brandl" w:date="2020-06-01T21:02:00Z">
            <w:rPr>
              <w:del w:id="4679" w:author="Simon Brandl" w:date="2020-05-20T17:47:00Z"/>
            </w:rPr>
          </w:rPrChange>
        </w:rPr>
        <w:pPrChange w:id="4680" w:author="Simon Brandl" w:date="2020-06-01T21:02:00Z">
          <w:pPr>
            <w:pStyle w:val="Bibliography"/>
            <w:spacing w:line="276" w:lineRule="auto"/>
          </w:pPr>
        </w:pPrChange>
      </w:pPr>
      <w:del w:id="4681" w:author="Simon Brandl" w:date="2020-05-20T17:47:00Z">
        <w:r w:rsidRPr="008478E0" w:rsidDel="00E9131D">
          <w:rPr>
            <w:rPrChange w:id="4682" w:author="Simon Brandl" w:date="2020-06-01T21:02:00Z">
              <w:rPr/>
            </w:rPrChange>
          </w:rPr>
          <w:delText>104.</w:delText>
        </w:r>
        <w:r w:rsidRPr="008478E0" w:rsidDel="00E9131D">
          <w:rPr>
            <w:rPrChange w:id="4683" w:author="Simon Brandl" w:date="2020-06-01T21:02:00Z">
              <w:rPr/>
            </w:rPrChange>
          </w:rPr>
          <w:tab/>
          <w:delText xml:space="preserve">Brose, U. </w:delText>
        </w:r>
        <w:r w:rsidRPr="008478E0" w:rsidDel="00E9131D">
          <w:rPr>
            <w:i/>
            <w:iCs/>
            <w:rPrChange w:id="4684" w:author="Simon Brandl" w:date="2020-06-01T21:02:00Z">
              <w:rPr>
                <w:i/>
                <w:iCs/>
              </w:rPr>
            </w:rPrChange>
          </w:rPr>
          <w:delText>et al.</w:delText>
        </w:r>
        <w:r w:rsidRPr="008478E0" w:rsidDel="00E9131D">
          <w:rPr>
            <w:rPrChange w:id="4685" w:author="Simon Brandl" w:date="2020-06-01T21:02:00Z">
              <w:rPr/>
            </w:rPrChange>
          </w:rPr>
          <w:delText xml:space="preserve"> Predator traits determine food-web architecture across ecosystems. </w:delText>
        </w:r>
        <w:r w:rsidRPr="008478E0" w:rsidDel="00E9131D">
          <w:rPr>
            <w:i/>
            <w:iCs/>
            <w:rPrChange w:id="4686" w:author="Simon Brandl" w:date="2020-06-01T21:02:00Z">
              <w:rPr>
                <w:i/>
                <w:iCs/>
              </w:rPr>
            </w:rPrChange>
          </w:rPr>
          <w:delText>Nature ecology &amp; evolution</w:delText>
        </w:r>
        <w:r w:rsidRPr="008478E0" w:rsidDel="00E9131D">
          <w:rPr>
            <w:rPrChange w:id="4687" w:author="Simon Brandl" w:date="2020-06-01T21:02:00Z">
              <w:rPr/>
            </w:rPrChange>
          </w:rPr>
          <w:delText xml:space="preserve"> </w:delText>
        </w:r>
        <w:r w:rsidRPr="008478E0" w:rsidDel="00E9131D">
          <w:rPr>
            <w:b/>
            <w:bCs/>
            <w:rPrChange w:id="4688" w:author="Simon Brandl" w:date="2020-06-01T21:02:00Z">
              <w:rPr>
                <w:b/>
                <w:bCs/>
              </w:rPr>
            </w:rPrChange>
          </w:rPr>
          <w:delText>3</w:delText>
        </w:r>
        <w:r w:rsidRPr="008478E0" w:rsidDel="00E9131D">
          <w:rPr>
            <w:rPrChange w:id="4689" w:author="Simon Brandl" w:date="2020-06-01T21:02:00Z">
              <w:rPr/>
            </w:rPrChange>
          </w:rPr>
          <w:delText>, 919 (2019).</w:delText>
        </w:r>
      </w:del>
    </w:p>
    <w:p w14:paraId="4C1631A0" w14:textId="4F968C68" w:rsidR="00426D36" w:rsidRPr="008478E0" w:rsidDel="00E9131D" w:rsidRDefault="00426D36" w:rsidP="008478E0">
      <w:pPr>
        <w:pStyle w:val="Bibliography"/>
        <w:rPr>
          <w:del w:id="4690" w:author="Simon Brandl" w:date="2020-05-20T17:47:00Z"/>
          <w:rPrChange w:id="4691" w:author="Simon Brandl" w:date="2020-06-01T21:02:00Z">
            <w:rPr>
              <w:del w:id="4692" w:author="Simon Brandl" w:date="2020-05-20T17:47:00Z"/>
            </w:rPr>
          </w:rPrChange>
        </w:rPr>
        <w:pPrChange w:id="4693" w:author="Simon Brandl" w:date="2020-06-01T21:02:00Z">
          <w:pPr>
            <w:pStyle w:val="Bibliography"/>
            <w:spacing w:line="276" w:lineRule="auto"/>
          </w:pPr>
        </w:pPrChange>
      </w:pPr>
      <w:del w:id="4694" w:author="Simon Brandl" w:date="2020-05-20T17:47:00Z">
        <w:r w:rsidRPr="008478E0" w:rsidDel="00E9131D">
          <w:rPr>
            <w:rPrChange w:id="4695" w:author="Simon Brandl" w:date="2020-06-01T21:02:00Z">
              <w:rPr/>
            </w:rPrChange>
          </w:rPr>
          <w:delText>105.</w:delText>
        </w:r>
        <w:r w:rsidRPr="008478E0" w:rsidDel="00E9131D">
          <w:rPr>
            <w:rPrChange w:id="4696" w:author="Simon Brandl" w:date="2020-06-01T21:02:00Z">
              <w:rPr/>
            </w:rPrChange>
          </w:rPr>
          <w:tab/>
          <w:delText xml:space="preserve">Ackerman, J. L. &amp; Bellwood, D. R. Reef fish assemblages: a re-evaluation using enclosed rotenone stations. </w:delText>
        </w:r>
        <w:r w:rsidRPr="008478E0" w:rsidDel="00E9131D">
          <w:rPr>
            <w:i/>
            <w:iCs/>
            <w:rPrChange w:id="4697" w:author="Simon Brandl" w:date="2020-06-01T21:02:00Z">
              <w:rPr>
                <w:i/>
                <w:iCs/>
              </w:rPr>
            </w:rPrChange>
          </w:rPr>
          <w:delText>Marine Ecology-Progress Series</w:delText>
        </w:r>
        <w:r w:rsidRPr="008478E0" w:rsidDel="00E9131D">
          <w:rPr>
            <w:rPrChange w:id="4698" w:author="Simon Brandl" w:date="2020-06-01T21:02:00Z">
              <w:rPr/>
            </w:rPrChange>
          </w:rPr>
          <w:delText xml:space="preserve"> </w:delText>
        </w:r>
        <w:r w:rsidRPr="008478E0" w:rsidDel="00E9131D">
          <w:rPr>
            <w:b/>
            <w:bCs/>
            <w:rPrChange w:id="4699" w:author="Simon Brandl" w:date="2020-06-01T21:02:00Z">
              <w:rPr>
                <w:b/>
                <w:bCs/>
              </w:rPr>
            </w:rPrChange>
          </w:rPr>
          <w:delText>206</w:delText>
        </w:r>
        <w:r w:rsidRPr="008478E0" w:rsidDel="00E9131D">
          <w:rPr>
            <w:rPrChange w:id="4700" w:author="Simon Brandl" w:date="2020-06-01T21:02:00Z">
              <w:rPr/>
            </w:rPrChange>
          </w:rPr>
          <w:delText>, 227–237 (2000).</w:delText>
        </w:r>
      </w:del>
    </w:p>
    <w:p w14:paraId="0A7A9D72" w14:textId="53435E75" w:rsidR="00426D36" w:rsidRPr="008478E0" w:rsidDel="00E9131D" w:rsidRDefault="00426D36" w:rsidP="008478E0">
      <w:pPr>
        <w:pStyle w:val="Bibliography"/>
        <w:rPr>
          <w:del w:id="4701" w:author="Simon Brandl" w:date="2020-05-20T17:47:00Z"/>
          <w:rPrChange w:id="4702" w:author="Simon Brandl" w:date="2020-06-01T21:02:00Z">
            <w:rPr>
              <w:del w:id="4703" w:author="Simon Brandl" w:date="2020-05-20T17:47:00Z"/>
            </w:rPr>
          </w:rPrChange>
        </w:rPr>
        <w:pPrChange w:id="4704" w:author="Simon Brandl" w:date="2020-06-01T21:02:00Z">
          <w:pPr>
            <w:pStyle w:val="Bibliography"/>
            <w:spacing w:line="276" w:lineRule="auto"/>
          </w:pPr>
        </w:pPrChange>
      </w:pPr>
      <w:del w:id="4705" w:author="Simon Brandl" w:date="2020-05-20T17:47:00Z">
        <w:r w:rsidRPr="008478E0" w:rsidDel="00E9131D">
          <w:rPr>
            <w:rPrChange w:id="4706" w:author="Simon Brandl" w:date="2020-06-01T21:02:00Z">
              <w:rPr/>
            </w:rPrChange>
          </w:rPr>
          <w:delText>106.</w:delText>
        </w:r>
        <w:r w:rsidRPr="008478E0" w:rsidDel="00E9131D">
          <w:rPr>
            <w:rPrChange w:id="4707" w:author="Simon Brandl" w:date="2020-06-01T21:02:00Z">
              <w:rPr/>
            </w:rPrChange>
          </w:rPr>
          <w:tab/>
          <w:delText xml:space="preserve">Beitinger, T. L., Bennett, W. A. &amp; McCauley, R. W. Temperature tolerances of North American freshwater fishes exposed to dynamic changes in temperature. </w:delText>
        </w:r>
        <w:r w:rsidRPr="008478E0" w:rsidDel="00E9131D">
          <w:rPr>
            <w:i/>
            <w:iCs/>
            <w:rPrChange w:id="4708" w:author="Simon Brandl" w:date="2020-06-01T21:02:00Z">
              <w:rPr>
                <w:i/>
                <w:iCs/>
              </w:rPr>
            </w:rPrChange>
          </w:rPr>
          <w:delText>Environmental biology of fishes</w:delText>
        </w:r>
        <w:r w:rsidRPr="008478E0" w:rsidDel="00E9131D">
          <w:rPr>
            <w:rPrChange w:id="4709" w:author="Simon Brandl" w:date="2020-06-01T21:02:00Z">
              <w:rPr/>
            </w:rPrChange>
          </w:rPr>
          <w:delText xml:space="preserve"> </w:delText>
        </w:r>
        <w:r w:rsidRPr="008478E0" w:rsidDel="00E9131D">
          <w:rPr>
            <w:b/>
            <w:bCs/>
            <w:rPrChange w:id="4710" w:author="Simon Brandl" w:date="2020-06-01T21:02:00Z">
              <w:rPr>
                <w:b/>
                <w:bCs/>
              </w:rPr>
            </w:rPrChange>
          </w:rPr>
          <w:delText>58</w:delText>
        </w:r>
        <w:r w:rsidRPr="008478E0" w:rsidDel="00E9131D">
          <w:rPr>
            <w:rPrChange w:id="4711" w:author="Simon Brandl" w:date="2020-06-01T21:02:00Z">
              <w:rPr/>
            </w:rPrChange>
          </w:rPr>
          <w:delText>, 237–275 (2000).</w:delText>
        </w:r>
      </w:del>
    </w:p>
    <w:p w14:paraId="1CF6DB7C" w14:textId="4701695E" w:rsidR="00426D36" w:rsidRPr="008478E0" w:rsidDel="00E9131D" w:rsidRDefault="00426D36" w:rsidP="008478E0">
      <w:pPr>
        <w:pStyle w:val="Bibliography"/>
        <w:rPr>
          <w:del w:id="4712" w:author="Simon Brandl" w:date="2020-05-20T17:47:00Z"/>
          <w:rPrChange w:id="4713" w:author="Simon Brandl" w:date="2020-06-01T21:02:00Z">
            <w:rPr>
              <w:del w:id="4714" w:author="Simon Brandl" w:date="2020-05-20T17:47:00Z"/>
            </w:rPr>
          </w:rPrChange>
        </w:rPr>
        <w:pPrChange w:id="4715" w:author="Simon Brandl" w:date="2020-06-01T21:02:00Z">
          <w:pPr>
            <w:pStyle w:val="Bibliography"/>
            <w:spacing w:line="276" w:lineRule="auto"/>
          </w:pPr>
        </w:pPrChange>
      </w:pPr>
      <w:del w:id="4716" w:author="Simon Brandl" w:date="2020-05-20T17:47:00Z">
        <w:r w:rsidRPr="008478E0" w:rsidDel="00E9131D">
          <w:rPr>
            <w:rPrChange w:id="4717" w:author="Simon Brandl" w:date="2020-06-01T21:02:00Z">
              <w:rPr/>
            </w:rPrChange>
          </w:rPr>
          <w:delText>107.</w:delText>
        </w:r>
        <w:r w:rsidRPr="008478E0" w:rsidDel="00E9131D">
          <w:rPr>
            <w:rPrChange w:id="4718" w:author="Simon Brandl" w:date="2020-06-01T21:02:00Z">
              <w:rPr/>
            </w:rPrChange>
          </w:rPr>
          <w:tab/>
          <w:delText xml:space="preserve">Leray, M. </w:delText>
        </w:r>
        <w:r w:rsidRPr="008478E0" w:rsidDel="00E9131D">
          <w:rPr>
            <w:i/>
            <w:iCs/>
            <w:rPrChange w:id="4719" w:author="Simon Brandl" w:date="2020-06-01T21:02:00Z">
              <w:rPr>
                <w:i/>
                <w:iCs/>
              </w:rPr>
            </w:rPrChange>
          </w:rPr>
          <w:delText>et al.</w:delText>
        </w:r>
        <w:r w:rsidRPr="008478E0" w:rsidDel="00E9131D">
          <w:rPr>
            <w:rPrChange w:id="4720" w:author="Simon Brandl" w:date="2020-06-01T21:02:00Z">
              <w:rPr/>
            </w:rPrChange>
          </w:rPr>
          <w:delText xml:space="preserve"> A new versatile primer set targeting a short fragment of the mitochondrial COI region for metabarcoding metazoan diversity: application for characterizing coral reef fish gut contents. </w:delText>
        </w:r>
        <w:r w:rsidRPr="008478E0" w:rsidDel="00E9131D">
          <w:rPr>
            <w:i/>
            <w:iCs/>
            <w:rPrChange w:id="4721" w:author="Simon Brandl" w:date="2020-06-01T21:02:00Z">
              <w:rPr>
                <w:i/>
                <w:iCs/>
              </w:rPr>
            </w:rPrChange>
          </w:rPr>
          <w:delText>Frontiers in zoology</w:delText>
        </w:r>
        <w:r w:rsidRPr="008478E0" w:rsidDel="00E9131D">
          <w:rPr>
            <w:rPrChange w:id="4722" w:author="Simon Brandl" w:date="2020-06-01T21:02:00Z">
              <w:rPr/>
            </w:rPrChange>
          </w:rPr>
          <w:delText xml:space="preserve"> </w:delText>
        </w:r>
        <w:r w:rsidRPr="008478E0" w:rsidDel="00E9131D">
          <w:rPr>
            <w:b/>
            <w:bCs/>
            <w:rPrChange w:id="4723" w:author="Simon Brandl" w:date="2020-06-01T21:02:00Z">
              <w:rPr>
                <w:b/>
                <w:bCs/>
              </w:rPr>
            </w:rPrChange>
          </w:rPr>
          <w:delText>10</w:delText>
        </w:r>
        <w:r w:rsidRPr="008478E0" w:rsidDel="00E9131D">
          <w:rPr>
            <w:rPrChange w:id="4724" w:author="Simon Brandl" w:date="2020-06-01T21:02:00Z">
              <w:rPr/>
            </w:rPrChange>
          </w:rPr>
          <w:delText>, 34 (2013).</w:delText>
        </w:r>
      </w:del>
    </w:p>
    <w:p w14:paraId="454ED8F2" w14:textId="055D44AE" w:rsidR="00426D36" w:rsidRPr="008478E0" w:rsidDel="00E9131D" w:rsidRDefault="00426D36" w:rsidP="008478E0">
      <w:pPr>
        <w:pStyle w:val="Bibliography"/>
        <w:rPr>
          <w:del w:id="4725" w:author="Simon Brandl" w:date="2020-05-20T17:47:00Z"/>
          <w:rPrChange w:id="4726" w:author="Simon Brandl" w:date="2020-06-01T21:02:00Z">
            <w:rPr>
              <w:del w:id="4727" w:author="Simon Brandl" w:date="2020-05-20T17:47:00Z"/>
            </w:rPr>
          </w:rPrChange>
        </w:rPr>
        <w:pPrChange w:id="4728" w:author="Simon Brandl" w:date="2020-06-01T21:02:00Z">
          <w:pPr>
            <w:pStyle w:val="Bibliography"/>
            <w:spacing w:line="276" w:lineRule="auto"/>
          </w:pPr>
        </w:pPrChange>
      </w:pPr>
      <w:del w:id="4729" w:author="Simon Brandl" w:date="2020-05-20T17:47:00Z">
        <w:r w:rsidRPr="008478E0" w:rsidDel="00E9131D">
          <w:rPr>
            <w:rPrChange w:id="4730" w:author="Simon Brandl" w:date="2020-06-01T21:02:00Z">
              <w:rPr/>
            </w:rPrChange>
          </w:rPr>
          <w:delText>108.</w:delText>
        </w:r>
        <w:r w:rsidRPr="008478E0" w:rsidDel="00E9131D">
          <w:rPr>
            <w:rPrChange w:id="4731" w:author="Simon Brandl" w:date="2020-06-01T21:02:00Z">
              <w:rPr/>
            </w:rPrChange>
          </w:rPr>
          <w:tab/>
          <w:delText>Geller, J., Meyer, C., Parker, M. &amp; Hawk, H. Redesign of PCR primers for mitochondrial cytochrome c oxidase subunit I for marine invertebrates and application in all</w:delText>
        </w:r>
        <w:r w:rsidRPr="008478E0" w:rsidDel="00E9131D">
          <w:rPr>
            <w:rFonts w:ascii="Cambria Math" w:hAnsi="Cambria Math" w:cs="Cambria Math"/>
            <w:rPrChange w:id="4732" w:author="Simon Brandl" w:date="2020-06-01T21:02:00Z">
              <w:rPr>
                <w:rFonts w:ascii="Cambria Math" w:hAnsi="Cambria Math" w:cs="Cambria Math"/>
              </w:rPr>
            </w:rPrChange>
          </w:rPr>
          <w:delText>‐</w:delText>
        </w:r>
        <w:r w:rsidRPr="008478E0" w:rsidDel="00E9131D">
          <w:rPr>
            <w:rPrChange w:id="4733" w:author="Simon Brandl" w:date="2020-06-01T21:02:00Z">
              <w:rPr/>
            </w:rPrChange>
          </w:rPr>
          <w:delText xml:space="preserve">taxa biotic surveys. </w:delText>
        </w:r>
        <w:r w:rsidRPr="008478E0" w:rsidDel="00E9131D">
          <w:rPr>
            <w:i/>
            <w:iCs/>
            <w:rPrChange w:id="4734" w:author="Simon Brandl" w:date="2020-06-01T21:02:00Z">
              <w:rPr>
                <w:i/>
                <w:iCs/>
              </w:rPr>
            </w:rPrChange>
          </w:rPr>
          <w:delText>Molecular ecology resources</w:delText>
        </w:r>
        <w:r w:rsidRPr="008478E0" w:rsidDel="00E9131D">
          <w:rPr>
            <w:rPrChange w:id="4735" w:author="Simon Brandl" w:date="2020-06-01T21:02:00Z">
              <w:rPr/>
            </w:rPrChange>
          </w:rPr>
          <w:delText xml:space="preserve"> </w:delText>
        </w:r>
        <w:r w:rsidRPr="008478E0" w:rsidDel="00E9131D">
          <w:rPr>
            <w:b/>
            <w:bCs/>
            <w:rPrChange w:id="4736" w:author="Simon Brandl" w:date="2020-06-01T21:02:00Z">
              <w:rPr>
                <w:b/>
                <w:bCs/>
              </w:rPr>
            </w:rPrChange>
          </w:rPr>
          <w:delText>13</w:delText>
        </w:r>
        <w:r w:rsidRPr="008478E0" w:rsidDel="00E9131D">
          <w:rPr>
            <w:rPrChange w:id="4737" w:author="Simon Brandl" w:date="2020-06-01T21:02:00Z">
              <w:rPr/>
            </w:rPrChange>
          </w:rPr>
          <w:delText>, 851–861 (2013).</w:delText>
        </w:r>
      </w:del>
    </w:p>
    <w:p w14:paraId="7CE59EE4" w14:textId="54486CE2" w:rsidR="00426D36" w:rsidRPr="008478E0" w:rsidDel="00E9131D" w:rsidRDefault="00426D36" w:rsidP="008478E0">
      <w:pPr>
        <w:pStyle w:val="Bibliography"/>
        <w:rPr>
          <w:del w:id="4738" w:author="Simon Brandl" w:date="2020-05-20T17:47:00Z"/>
          <w:rPrChange w:id="4739" w:author="Simon Brandl" w:date="2020-06-01T21:02:00Z">
            <w:rPr>
              <w:del w:id="4740" w:author="Simon Brandl" w:date="2020-05-20T17:47:00Z"/>
            </w:rPr>
          </w:rPrChange>
        </w:rPr>
        <w:pPrChange w:id="4741" w:author="Simon Brandl" w:date="2020-06-01T21:02:00Z">
          <w:pPr>
            <w:pStyle w:val="Bibliography"/>
            <w:spacing w:line="276" w:lineRule="auto"/>
          </w:pPr>
        </w:pPrChange>
      </w:pPr>
      <w:del w:id="4742" w:author="Simon Brandl" w:date="2020-05-20T17:47:00Z">
        <w:r w:rsidRPr="008478E0" w:rsidDel="00E9131D">
          <w:rPr>
            <w:rPrChange w:id="4743" w:author="Simon Brandl" w:date="2020-06-01T21:02:00Z">
              <w:rPr/>
            </w:rPrChange>
          </w:rPr>
          <w:delText>109.</w:delText>
        </w:r>
        <w:r w:rsidRPr="008478E0" w:rsidDel="00E9131D">
          <w:rPr>
            <w:rPrChange w:id="4744" w:author="Simon Brandl" w:date="2020-06-01T21:02:00Z">
              <w:rPr/>
            </w:rPrChange>
          </w:rPr>
          <w:tab/>
          <w:delText xml:space="preserve">Sherwood, A. R. &amp; Presting, G. G. Universal primers amplify a 23S rDNA plastid marker in eukaryotic algae and cyanobacteria. </w:delText>
        </w:r>
        <w:r w:rsidRPr="008478E0" w:rsidDel="00E9131D">
          <w:rPr>
            <w:i/>
            <w:iCs/>
            <w:rPrChange w:id="4745" w:author="Simon Brandl" w:date="2020-06-01T21:02:00Z">
              <w:rPr>
                <w:i/>
                <w:iCs/>
              </w:rPr>
            </w:rPrChange>
          </w:rPr>
          <w:delText>Journal of phycology</w:delText>
        </w:r>
        <w:r w:rsidRPr="008478E0" w:rsidDel="00E9131D">
          <w:rPr>
            <w:rPrChange w:id="4746" w:author="Simon Brandl" w:date="2020-06-01T21:02:00Z">
              <w:rPr/>
            </w:rPrChange>
          </w:rPr>
          <w:delText xml:space="preserve"> </w:delText>
        </w:r>
        <w:r w:rsidRPr="008478E0" w:rsidDel="00E9131D">
          <w:rPr>
            <w:b/>
            <w:bCs/>
            <w:rPrChange w:id="4747" w:author="Simon Brandl" w:date="2020-06-01T21:02:00Z">
              <w:rPr>
                <w:b/>
                <w:bCs/>
              </w:rPr>
            </w:rPrChange>
          </w:rPr>
          <w:delText>43</w:delText>
        </w:r>
        <w:r w:rsidRPr="008478E0" w:rsidDel="00E9131D">
          <w:rPr>
            <w:rPrChange w:id="4748" w:author="Simon Brandl" w:date="2020-06-01T21:02:00Z">
              <w:rPr/>
            </w:rPrChange>
          </w:rPr>
          <w:delText>, 605–608 (2007).</w:delText>
        </w:r>
      </w:del>
    </w:p>
    <w:p w14:paraId="100D8F03" w14:textId="731FEA14" w:rsidR="00426D36" w:rsidRPr="008478E0" w:rsidDel="00E9131D" w:rsidRDefault="00426D36" w:rsidP="008478E0">
      <w:pPr>
        <w:pStyle w:val="Bibliography"/>
        <w:rPr>
          <w:del w:id="4749" w:author="Simon Brandl" w:date="2020-05-20T17:47:00Z"/>
          <w:rPrChange w:id="4750" w:author="Simon Brandl" w:date="2020-06-01T21:02:00Z">
            <w:rPr>
              <w:del w:id="4751" w:author="Simon Brandl" w:date="2020-05-20T17:47:00Z"/>
            </w:rPr>
          </w:rPrChange>
        </w:rPr>
        <w:pPrChange w:id="4752" w:author="Simon Brandl" w:date="2020-06-01T21:02:00Z">
          <w:pPr>
            <w:pStyle w:val="Bibliography"/>
            <w:spacing w:line="276" w:lineRule="auto"/>
          </w:pPr>
        </w:pPrChange>
      </w:pPr>
      <w:del w:id="4753" w:author="Simon Brandl" w:date="2020-05-20T17:47:00Z">
        <w:r w:rsidRPr="008478E0" w:rsidDel="00E9131D">
          <w:rPr>
            <w:rPrChange w:id="4754" w:author="Simon Brandl" w:date="2020-06-01T21:02:00Z">
              <w:rPr/>
            </w:rPrChange>
          </w:rPr>
          <w:delText>110.</w:delText>
        </w:r>
        <w:r w:rsidRPr="008478E0" w:rsidDel="00E9131D">
          <w:rPr>
            <w:rPrChange w:id="4755" w:author="Simon Brandl" w:date="2020-06-01T21:02:00Z">
              <w:rPr/>
            </w:rPrChange>
          </w:rPr>
          <w:tab/>
          <w:delText xml:space="preserve">Hamsher, S. E., Evans, K. M., Mann, D. G., Poulíčková, A. &amp; Saunders, G. W. Barcoding diatoms: exploring alternatives to COI-5P. </w:delText>
        </w:r>
        <w:r w:rsidRPr="008478E0" w:rsidDel="00E9131D">
          <w:rPr>
            <w:i/>
            <w:iCs/>
            <w:rPrChange w:id="4756" w:author="Simon Brandl" w:date="2020-06-01T21:02:00Z">
              <w:rPr>
                <w:i/>
                <w:iCs/>
              </w:rPr>
            </w:rPrChange>
          </w:rPr>
          <w:delText>Protist</w:delText>
        </w:r>
        <w:r w:rsidRPr="008478E0" w:rsidDel="00E9131D">
          <w:rPr>
            <w:rPrChange w:id="4757" w:author="Simon Brandl" w:date="2020-06-01T21:02:00Z">
              <w:rPr/>
            </w:rPrChange>
          </w:rPr>
          <w:delText xml:space="preserve"> </w:delText>
        </w:r>
        <w:r w:rsidRPr="008478E0" w:rsidDel="00E9131D">
          <w:rPr>
            <w:b/>
            <w:bCs/>
            <w:rPrChange w:id="4758" w:author="Simon Brandl" w:date="2020-06-01T21:02:00Z">
              <w:rPr>
                <w:b/>
                <w:bCs/>
              </w:rPr>
            </w:rPrChange>
          </w:rPr>
          <w:delText>162</w:delText>
        </w:r>
        <w:r w:rsidRPr="008478E0" w:rsidDel="00E9131D">
          <w:rPr>
            <w:rPrChange w:id="4759" w:author="Simon Brandl" w:date="2020-06-01T21:02:00Z">
              <w:rPr/>
            </w:rPrChange>
          </w:rPr>
          <w:delText>, 405–422 (2011).</w:delText>
        </w:r>
      </w:del>
    </w:p>
    <w:p w14:paraId="73341511" w14:textId="608AB85C" w:rsidR="00426D36" w:rsidRPr="008478E0" w:rsidDel="00E9131D" w:rsidRDefault="00426D36" w:rsidP="008478E0">
      <w:pPr>
        <w:pStyle w:val="Bibliography"/>
        <w:rPr>
          <w:del w:id="4760" w:author="Simon Brandl" w:date="2020-05-20T17:47:00Z"/>
          <w:rPrChange w:id="4761" w:author="Simon Brandl" w:date="2020-06-01T21:02:00Z">
            <w:rPr>
              <w:del w:id="4762" w:author="Simon Brandl" w:date="2020-05-20T17:47:00Z"/>
            </w:rPr>
          </w:rPrChange>
        </w:rPr>
        <w:pPrChange w:id="4763" w:author="Simon Brandl" w:date="2020-06-01T21:02:00Z">
          <w:pPr>
            <w:pStyle w:val="Bibliography"/>
            <w:spacing w:line="276" w:lineRule="auto"/>
          </w:pPr>
        </w:pPrChange>
      </w:pPr>
      <w:del w:id="4764" w:author="Simon Brandl" w:date="2020-05-20T17:47:00Z">
        <w:r w:rsidRPr="008478E0" w:rsidDel="00E9131D">
          <w:rPr>
            <w:rPrChange w:id="4765" w:author="Simon Brandl" w:date="2020-06-01T21:02:00Z">
              <w:rPr/>
            </w:rPrChange>
          </w:rPr>
          <w:delText>111.</w:delText>
        </w:r>
        <w:r w:rsidRPr="008478E0" w:rsidDel="00E9131D">
          <w:rPr>
            <w:rPrChange w:id="4766" w:author="Simon Brandl" w:date="2020-06-01T21:02:00Z">
              <w:rPr/>
            </w:rPrChange>
          </w:rPr>
          <w:tab/>
          <w:delText xml:space="preserve">Cannon, M. </w:delText>
        </w:r>
        <w:r w:rsidRPr="008478E0" w:rsidDel="00E9131D">
          <w:rPr>
            <w:i/>
            <w:iCs/>
            <w:rPrChange w:id="4767" w:author="Simon Brandl" w:date="2020-06-01T21:02:00Z">
              <w:rPr>
                <w:i/>
                <w:iCs/>
              </w:rPr>
            </w:rPrChange>
          </w:rPr>
          <w:delText>et al.</w:delText>
        </w:r>
        <w:r w:rsidRPr="008478E0" w:rsidDel="00E9131D">
          <w:rPr>
            <w:rPrChange w:id="4768" w:author="Simon Brandl" w:date="2020-06-01T21:02:00Z">
              <w:rPr/>
            </w:rPrChange>
          </w:rPr>
          <w:delText xml:space="preserve"> In silico assessment of primers for eDNA studies using PrimerTree and application to characterize the biodiversity surrounding the Cuyahoga River. </w:delText>
        </w:r>
        <w:r w:rsidRPr="008478E0" w:rsidDel="00E9131D">
          <w:rPr>
            <w:i/>
            <w:iCs/>
            <w:rPrChange w:id="4769" w:author="Simon Brandl" w:date="2020-06-01T21:02:00Z">
              <w:rPr>
                <w:i/>
                <w:iCs/>
              </w:rPr>
            </w:rPrChange>
          </w:rPr>
          <w:delText>Scientific reports</w:delText>
        </w:r>
        <w:r w:rsidRPr="008478E0" w:rsidDel="00E9131D">
          <w:rPr>
            <w:rPrChange w:id="4770" w:author="Simon Brandl" w:date="2020-06-01T21:02:00Z">
              <w:rPr/>
            </w:rPrChange>
          </w:rPr>
          <w:delText xml:space="preserve"> </w:delText>
        </w:r>
        <w:r w:rsidRPr="008478E0" w:rsidDel="00E9131D">
          <w:rPr>
            <w:b/>
            <w:bCs/>
            <w:rPrChange w:id="4771" w:author="Simon Brandl" w:date="2020-06-01T21:02:00Z">
              <w:rPr>
                <w:b/>
                <w:bCs/>
              </w:rPr>
            </w:rPrChange>
          </w:rPr>
          <w:delText>6</w:delText>
        </w:r>
        <w:r w:rsidRPr="008478E0" w:rsidDel="00E9131D">
          <w:rPr>
            <w:rPrChange w:id="4772" w:author="Simon Brandl" w:date="2020-06-01T21:02:00Z">
              <w:rPr/>
            </w:rPrChange>
          </w:rPr>
          <w:delText>, 22908 (2016).</w:delText>
        </w:r>
      </w:del>
    </w:p>
    <w:p w14:paraId="3019291C" w14:textId="00A330BF" w:rsidR="00426D36" w:rsidRPr="008478E0" w:rsidDel="00E9131D" w:rsidRDefault="00426D36" w:rsidP="008478E0">
      <w:pPr>
        <w:pStyle w:val="Bibliography"/>
        <w:rPr>
          <w:del w:id="4773" w:author="Simon Brandl" w:date="2020-05-20T17:47:00Z"/>
          <w:rPrChange w:id="4774" w:author="Simon Brandl" w:date="2020-06-01T21:02:00Z">
            <w:rPr>
              <w:del w:id="4775" w:author="Simon Brandl" w:date="2020-05-20T17:47:00Z"/>
            </w:rPr>
          </w:rPrChange>
        </w:rPr>
        <w:pPrChange w:id="4776" w:author="Simon Brandl" w:date="2020-06-01T21:02:00Z">
          <w:pPr>
            <w:pStyle w:val="Bibliography"/>
            <w:spacing w:line="276" w:lineRule="auto"/>
          </w:pPr>
        </w:pPrChange>
      </w:pPr>
      <w:del w:id="4777" w:author="Simon Brandl" w:date="2020-05-20T17:47:00Z">
        <w:r w:rsidRPr="008478E0" w:rsidDel="00E9131D">
          <w:rPr>
            <w:rPrChange w:id="4778" w:author="Simon Brandl" w:date="2020-06-01T21:02:00Z">
              <w:rPr/>
            </w:rPrChange>
          </w:rPr>
          <w:delText>112.</w:delText>
        </w:r>
        <w:r w:rsidRPr="008478E0" w:rsidDel="00E9131D">
          <w:rPr>
            <w:rPrChange w:id="4779" w:author="Simon Brandl" w:date="2020-06-01T21:02:00Z">
              <w:rPr/>
            </w:rPrChange>
          </w:rPr>
          <w:tab/>
          <w:delText xml:space="preserve">Caporaso, J. G. </w:delText>
        </w:r>
        <w:r w:rsidRPr="008478E0" w:rsidDel="00E9131D">
          <w:rPr>
            <w:i/>
            <w:iCs/>
            <w:rPrChange w:id="4780" w:author="Simon Brandl" w:date="2020-06-01T21:02:00Z">
              <w:rPr>
                <w:i/>
                <w:iCs/>
              </w:rPr>
            </w:rPrChange>
          </w:rPr>
          <w:delText>et al.</w:delText>
        </w:r>
        <w:r w:rsidRPr="008478E0" w:rsidDel="00E9131D">
          <w:rPr>
            <w:rPrChange w:id="4781" w:author="Simon Brandl" w:date="2020-06-01T21:02:00Z">
              <w:rPr/>
            </w:rPrChange>
          </w:rPr>
          <w:delText xml:space="preserve"> QIIME allows analysis of high-throughput community sequencing data. </w:delText>
        </w:r>
        <w:r w:rsidRPr="008478E0" w:rsidDel="00E9131D">
          <w:rPr>
            <w:i/>
            <w:iCs/>
            <w:rPrChange w:id="4782" w:author="Simon Brandl" w:date="2020-06-01T21:02:00Z">
              <w:rPr>
                <w:i/>
                <w:iCs/>
              </w:rPr>
            </w:rPrChange>
          </w:rPr>
          <w:delText>Nature methods</w:delText>
        </w:r>
        <w:r w:rsidRPr="008478E0" w:rsidDel="00E9131D">
          <w:rPr>
            <w:rPrChange w:id="4783" w:author="Simon Brandl" w:date="2020-06-01T21:02:00Z">
              <w:rPr/>
            </w:rPrChange>
          </w:rPr>
          <w:delText xml:space="preserve"> </w:delText>
        </w:r>
        <w:r w:rsidRPr="008478E0" w:rsidDel="00E9131D">
          <w:rPr>
            <w:b/>
            <w:bCs/>
            <w:rPrChange w:id="4784" w:author="Simon Brandl" w:date="2020-06-01T21:02:00Z">
              <w:rPr>
                <w:b/>
                <w:bCs/>
              </w:rPr>
            </w:rPrChange>
          </w:rPr>
          <w:delText>7</w:delText>
        </w:r>
        <w:r w:rsidRPr="008478E0" w:rsidDel="00E9131D">
          <w:rPr>
            <w:rPrChange w:id="4785" w:author="Simon Brandl" w:date="2020-06-01T21:02:00Z">
              <w:rPr/>
            </w:rPrChange>
          </w:rPr>
          <w:delText>, 335 (2010).</w:delText>
        </w:r>
      </w:del>
    </w:p>
    <w:p w14:paraId="504ADB6E" w14:textId="5FCC9BA7" w:rsidR="00426D36" w:rsidRPr="008478E0" w:rsidDel="00E9131D" w:rsidRDefault="00426D36" w:rsidP="008478E0">
      <w:pPr>
        <w:pStyle w:val="Bibliography"/>
        <w:rPr>
          <w:del w:id="4786" w:author="Simon Brandl" w:date="2020-05-20T17:47:00Z"/>
          <w:rPrChange w:id="4787" w:author="Simon Brandl" w:date="2020-06-01T21:02:00Z">
            <w:rPr>
              <w:del w:id="4788" w:author="Simon Brandl" w:date="2020-05-20T17:47:00Z"/>
            </w:rPr>
          </w:rPrChange>
        </w:rPr>
        <w:pPrChange w:id="4789" w:author="Simon Brandl" w:date="2020-06-01T21:02:00Z">
          <w:pPr>
            <w:pStyle w:val="Bibliography"/>
            <w:spacing w:line="276" w:lineRule="auto"/>
          </w:pPr>
        </w:pPrChange>
      </w:pPr>
      <w:del w:id="4790" w:author="Simon Brandl" w:date="2020-05-20T17:47:00Z">
        <w:r w:rsidRPr="008478E0" w:rsidDel="00E9131D">
          <w:rPr>
            <w:rPrChange w:id="4791" w:author="Simon Brandl" w:date="2020-06-01T21:02:00Z">
              <w:rPr/>
            </w:rPrChange>
          </w:rPr>
          <w:delText>113.</w:delText>
        </w:r>
        <w:r w:rsidRPr="008478E0" w:rsidDel="00E9131D">
          <w:rPr>
            <w:rPrChange w:id="4792" w:author="Simon Brandl" w:date="2020-06-01T21:02:00Z">
              <w:rPr/>
            </w:rPrChange>
          </w:rPr>
          <w:tab/>
          <w:delText xml:space="preserve">Edgar, R. C. UPARSE: highly accurate OTU sequences from microbial amplicon reads. </w:delText>
        </w:r>
        <w:r w:rsidRPr="008478E0" w:rsidDel="00E9131D">
          <w:rPr>
            <w:i/>
            <w:iCs/>
            <w:rPrChange w:id="4793" w:author="Simon Brandl" w:date="2020-06-01T21:02:00Z">
              <w:rPr>
                <w:i/>
                <w:iCs/>
              </w:rPr>
            </w:rPrChange>
          </w:rPr>
          <w:delText>Nature methods</w:delText>
        </w:r>
        <w:r w:rsidRPr="008478E0" w:rsidDel="00E9131D">
          <w:rPr>
            <w:rPrChange w:id="4794" w:author="Simon Brandl" w:date="2020-06-01T21:02:00Z">
              <w:rPr/>
            </w:rPrChange>
          </w:rPr>
          <w:delText xml:space="preserve"> </w:delText>
        </w:r>
        <w:r w:rsidRPr="008478E0" w:rsidDel="00E9131D">
          <w:rPr>
            <w:b/>
            <w:bCs/>
            <w:rPrChange w:id="4795" w:author="Simon Brandl" w:date="2020-06-01T21:02:00Z">
              <w:rPr>
                <w:b/>
                <w:bCs/>
              </w:rPr>
            </w:rPrChange>
          </w:rPr>
          <w:delText>10</w:delText>
        </w:r>
        <w:r w:rsidRPr="008478E0" w:rsidDel="00E9131D">
          <w:rPr>
            <w:rPrChange w:id="4796" w:author="Simon Brandl" w:date="2020-06-01T21:02:00Z">
              <w:rPr/>
            </w:rPrChange>
          </w:rPr>
          <w:delText>, 996 (2013).</w:delText>
        </w:r>
      </w:del>
    </w:p>
    <w:p w14:paraId="62D0F701" w14:textId="36686D6E" w:rsidR="00426D36" w:rsidRPr="008478E0" w:rsidDel="00E9131D" w:rsidRDefault="00426D36" w:rsidP="008478E0">
      <w:pPr>
        <w:pStyle w:val="Bibliography"/>
        <w:rPr>
          <w:del w:id="4797" w:author="Simon Brandl" w:date="2020-05-20T17:47:00Z"/>
          <w:rPrChange w:id="4798" w:author="Simon Brandl" w:date="2020-06-01T21:02:00Z">
            <w:rPr>
              <w:del w:id="4799" w:author="Simon Brandl" w:date="2020-05-20T17:47:00Z"/>
            </w:rPr>
          </w:rPrChange>
        </w:rPr>
        <w:pPrChange w:id="4800" w:author="Simon Brandl" w:date="2020-06-01T21:02:00Z">
          <w:pPr>
            <w:pStyle w:val="Bibliography"/>
            <w:spacing w:line="276" w:lineRule="auto"/>
          </w:pPr>
        </w:pPrChange>
      </w:pPr>
      <w:del w:id="4801" w:author="Simon Brandl" w:date="2020-05-20T17:47:00Z">
        <w:r w:rsidRPr="008478E0" w:rsidDel="00E9131D">
          <w:rPr>
            <w:rPrChange w:id="4802" w:author="Simon Brandl" w:date="2020-06-01T21:02:00Z">
              <w:rPr/>
            </w:rPrChange>
          </w:rPr>
          <w:delText>114.</w:delText>
        </w:r>
        <w:r w:rsidRPr="008478E0" w:rsidDel="00E9131D">
          <w:rPr>
            <w:rPrChange w:id="4803" w:author="Simon Brandl" w:date="2020-06-01T21:02:00Z">
              <w:rPr/>
            </w:rPrChange>
          </w:rPr>
          <w:tab/>
          <w:delText xml:space="preserve">Martin, M. Cutadapt removes adapter sequences from high-throughput sequencing reads. </w:delText>
        </w:r>
        <w:r w:rsidRPr="008478E0" w:rsidDel="00E9131D">
          <w:rPr>
            <w:i/>
            <w:iCs/>
            <w:rPrChange w:id="4804" w:author="Simon Brandl" w:date="2020-06-01T21:02:00Z">
              <w:rPr>
                <w:i/>
                <w:iCs/>
              </w:rPr>
            </w:rPrChange>
          </w:rPr>
          <w:delText>EMBnet. journal</w:delText>
        </w:r>
        <w:r w:rsidRPr="008478E0" w:rsidDel="00E9131D">
          <w:rPr>
            <w:rPrChange w:id="4805" w:author="Simon Brandl" w:date="2020-06-01T21:02:00Z">
              <w:rPr/>
            </w:rPrChange>
          </w:rPr>
          <w:delText xml:space="preserve"> </w:delText>
        </w:r>
        <w:r w:rsidRPr="008478E0" w:rsidDel="00E9131D">
          <w:rPr>
            <w:b/>
            <w:bCs/>
            <w:rPrChange w:id="4806" w:author="Simon Brandl" w:date="2020-06-01T21:02:00Z">
              <w:rPr>
                <w:b/>
                <w:bCs/>
              </w:rPr>
            </w:rPrChange>
          </w:rPr>
          <w:delText>17</w:delText>
        </w:r>
        <w:r w:rsidRPr="008478E0" w:rsidDel="00E9131D">
          <w:rPr>
            <w:rPrChange w:id="4807" w:author="Simon Brandl" w:date="2020-06-01T21:02:00Z">
              <w:rPr/>
            </w:rPrChange>
          </w:rPr>
          <w:delText>, 10–12 (2011).</w:delText>
        </w:r>
      </w:del>
    </w:p>
    <w:p w14:paraId="05A0DEB9" w14:textId="224F8D54" w:rsidR="00426D36" w:rsidRPr="008478E0" w:rsidDel="00E9131D" w:rsidRDefault="00426D36" w:rsidP="008478E0">
      <w:pPr>
        <w:pStyle w:val="Bibliography"/>
        <w:rPr>
          <w:del w:id="4808" w:author="Simon Brandl" w:date="2020-05-20T17:47:00Z"/>
          <w:rPrChange w:id="4809" w:author="Simon Brandl" w:date="2020-06-01T21:02:00Z">
            <w:rPr>
              <w:del w:id="4810" w:author="Simon Brandl" w:date="2020-05-20T17:47:00Z"/>
            </w:rPr>
          </w:rPrChange>
        </w:rPr>
        <w:pPrChange w:id="4811" w:author="Simon Brandl" w:date="2020-06-01T21:02:00Z">
          <w:pPr>
            <w:pStyle w:val="Bibliography"/>
            <w:spacing w:line="276" w:lineRule="auto"/>
          </w:pPr>
        </w:pPrChange>
      </w:pPr>
      <w:del w:id="4812" w:author="Simon Brandl" w:date="2020-05-20T17:47:00Z">
        <w:r w:rsidRPr="008478E0" w:rsidDel="00E9131D">
          <w:rPr>
            <w:rPrChange w:id="4813" w:author="Simon Brandl" w:date="2020-06-01T21:02:00Z">
              <w:rPr/>
            </w:rPrChange>
          </w:rPr>
          <w:delText>115.</w:delText>
        </w:r>
        <w:r w:rsidRPr="008478E0" w:rsidDel="00E9131D">
          <w:rPr>
            <w:rPrChange w:id="4814" w:author="Simon Brandl" w:date="2020-06-01T21:02:00Z">
              <w:rPr/>
            </w:rPrChange>
          </w:rPr>
          <w:tab/>
          <w:delText xml:space="preserve">Edgar, R. C. Search and clustering orders of magnitude faster than BLAST. </w:delText>
        </w:r>
        <w:r w:rsidRPr="008478E0" w:rsidDel="00E9131D">
          <w:rPr>
            <w:i/>
            <w:iCs/>
            <w:rPrChange w:id="4815" w:author="Simon Brandl" w:date="2020-06-01T21:02:00Z">
              <w:rPr>
                <w:i/>
                <w:iCs/>
              </w:rPr>
            </w:rPrChange>
          </w:rPr>
          <w:delText>Bioinformatics</w:delText>
        </w:r>
        <w:r w:rsidRPr="008478E0" w:rsidDel="00E9131D">
          <w:rPr>
            <w:rPrChange w:id="4816" w:author="Simon Brandl" w:date="2020-06-01T21:02:00Z">
              <w:rPr/>
            </w:rPrChange>
          </w:rPr>
          <w:delText xml:space="preserve"> </w:delText>
        </w:r>
        <w:r w:rsidRPr="008478E0" w:rsidDel="00E9131D">
          <w:rPr>
            <w:b/>
            <w:bCs/>
            <w:rPrChange w:id="4817" w:author="Simon Brandl" w:date="2020-06-01T21:02:00Z">
              <w:rPr>
                <w:b/>
                <w:bCs/>
              </w:rPr>
            </w:rPrChange>
          </w:rPr>
          <w:delText>26</w:delText>
        </w:r>
        <w:r w:rsidRPr="008478E0" w:rsidDel="00E9131D">
          <w:rPr>
            <w:rPrChange w:id="4818" w:author="Simon Brandl" w:date="2020-06-01T21:02:00Z">
              <w:rPr/>
            </w:rPrChange>
          </w:rPr>
          <w:delText>, 2460–2461 (2010).</w:delText>
        </w:r>
      </w:del>
    </w:p>
    <w:p w14:paraId="078D0E44" w14:textId="0F4CA6AB" w:rsidR="00426D36" w:rsidRPr="008478E0" w:rsidDel="00E9131D" w:rsidRDefault="00426D36" w:rsidP="008478E0">
      <w:pPr>
        <w:pStyle w:val="Bibliography"/>
        <w:rPr>
          <w:del w:id="4819" w:author="Simon Brandl" w:date="2020-05-20T17:47:00Z"/>
          <w:rPrChange w:id="4820" w:author="Simon Brandl" w:date="2020-06-01T21:02:00Z">
            <w:rPr>
              <w:del w:id="4821" w:author="Simon Brandl" w:date="2020-05-20T17:47:00Z"/>
            </w:rPr>
          </w:rPrChange>
        </w:rPr>
        <w:pPrChange w:id="4822" w:author="Simon Brandl" w:date="2020-06-01T21:02:00Z">
          <w:pPr>
            <w:pStyle w:val="Bibliography"/>
            <w:spacing w:line="276" w:lineRule="auto"/>
          </w:pPr>
        </w:pPrChange>
      </w:pPr>
      <w:del w:id="4823" w:author="Simon Brandl" w:date="2020-05-20T17:47:00Z">
        <w:r w:rsidRPr="008478E0" w:rsidDel="00E9131D">
          <w:rPr>
            <w:rPrChange w:id="4824" w:author="Simon Brandl" w:date="2020-06-01T21:02:00Z">
              <w:rPr/>
            </w:rPrChange>
          </w:rPr>
          <w:delText>116.</w:delText>
        </w:r>
        <w:r w:rsidRPr="008478E0" w:rsidDel="00E9131D">
          <w:rPr>
            <w:rPrChange w:id="4825" w:author="Simon Brandl" w:date="2020-06-01T21:02:00Z">
              <w:rPr/>
            </w:rPrChange>
          </w:rPr>
          <w:tab/>
          <w:delText xml:space="preserve">Camacho, C. </w:delText>
        </w:r>
        <w:r w:rsidRPr="008478E0" w:rsidDel="00E9131D">
          <w:rPr>
            <w:i/>
            <w:iCs/>
            <w:rPrChange w:id="4826" w:author="Simon Brandl" w:date="2020-06-01T21:02:00Z">
              <w:rPr>
                <w:i/>
                <w:iCs/>
              </w:rPr>
            </w:rPrChange>
          </w:rPr>
          <w:delText>et al.</w:delText>
        </w:r>
        <w:r w:rsidRPr="008478E0" w:rsidDel="00E9131D">
          <w:rPr>
            <w:rPrChange w:id="4827" w:author="Simon Brandl" w:date="2020-06-01T21:02:00Z">
              <w:rPr/>
            </w:rPrChange>
          </w:rPr>
          <w:delText xml:space="preserve"> BLAST+: architecture and applications. </w:delText>
        </w:r>
        <w:r w:rsidRPr="008478E0" w:rsidDel="00E9131D">
          <w:rPr>
            <w:i/>
            <w:iCs/>
            <w:rPrChange w:id="4828" w:author="Simon Brandl" w:date="2020-06-01T21:02:00Z">
              <w:rPr>
                <w:i/>
                <w:iCs/>
              </w:rPr>
            </w:rPrChange>
          </w:rPr>
          <w:delText>BMC bioinformatics</w:delText>
        </w:r>
        <w:r w:rsidRPr="008478E0" w:rsidDel="00E9131D">
          <w:rPr>
            <w:rPrChange w:id="4829" w:author="Simon Brandl" w:date="2020-06-01T21:02:00Z">
              <w:rPr/>
            </w:rPrChange>
          </w:rPr>
          <w:delText xml:space="preserve"> </w:delText>
        </w:r>
        <w:r w:rsidRPr="008478E0" w:rsidDel="00E9131D">
          <w:rPr>
            <w:b/>
            <w:bCs/>
            <w:rPrChange w:id="4830" w:author="Simon Brandl" w:date="2020-06-01T21:02:00Z">
              <w:rPr>
                <w:b/>
                <w:bCs/>
              </w:rPr>
            </w:rPrChange>
          </w:rPr>
          <w:delText>10</w:delText>
        </w:r>
        <w:r w:rsidRPr="008478E0" w:rsidDel="00E9131D">
          <w:rPr>
            <w:rPrChange w:id="4831" w:author="Simon Brandl" w:date="2020-06-01T21:02:00Z">
              <w:rPr/>
            </w:rPrChange>
          </w:rPr>
          <w:delText>, 421 (2009).</w:delText>
        </w:r>
      </w:del>
    </w:p>
    <w:p w14:paraId="4968FCE0" w14:textId="5738A74A" w:rsidR="00426D36" w:rsidRPr="008478E0" w:rsidDel="00E9131D" w:rsidRDefault="00426D36" w:rsidP="008478E0">
      <w:pPr>
        <w:pStyle w:val="Bibliography"/>
        <w:rPr>
          <w:del w:id="4832" w:author="Simon Brandl" w:date="2020-05-20T17:47:00Z"/>
          <w:rPrChange w:id="4833" w:author="Simon Brandl" w:date="2020-06-01T21:02:00Z">
            <w:rPr>
              <w:del w:id="4834" w:author="Simon Brandl" w:date="2020-05-20T17:47:00Z"/>
            </w:rPr>
          </w:rPrChange>
        </w:rPr>
        <w:pPrChange w:id="4835" w:author="Simon Brandl" w:date="2020-06-01T21:02:00Z">
          <w:pPr>
            <w:pStyle w:val="Bibliography"/>
            <w:spacing w:line="276" w:lineRule="auto"/>
          </w:pPr>
        </w:pPrChange>
      </w:pPr>
      <w:del w:id="4836" w:author="Simon Brandl" w:date="2020-05-20T17:47:00Z">
        <w:r w:rsidRPr="008478E0" w:rsidDel="00E9131D">
          <w:rPr>
            <w:rPrChange w:id="4837" w:author="Simon Brandl" w:date="2020-06-01T21:02:00Z">
              <w:rPr/>
            </w:rPrChange>
          </w:rPr>
          <w:delText>117.</w:delText>
        </w:r>
        <w:r w:rsidRPr="008478E0" w:rsidDel="00E9131D">
          <w:rPr>
            <w:rPrChange w:id="4838" w:author="Simon Brandl" w:date="2020-06-01T21:02:00Z">
              <w:rPr/>
            </w:rPrChange>
          </w:rPr>
          <w:tab/>
          <w:delText xml:space="preserve">Edgar, R. C. &amp; Flyvbjerg, H. Error filtering, pair assembly and error correction for next-generation sequencing reads. </w:delText>
        </w:r>
        <w:r w:rsidRPr="008478E0" w:rsidDel="00E9131D">
          <w:rPr>
            <w:i/>
            <w:iCs/>
            <w:rPrChange w:id="4839" w:author="Simon Brandl" w:date="2020-06-01T21:02:00Z">
              <w:rPr>
                <w:i/>
                <w:iCs/>
              </w:rPr>
            </w:rPrChange>
          </w:rPr>
          <w:delText>Bioinformatics</w:delText>
        </w:r>
        <w:r w:rsidRPr="008478E0" w:rsidDel="00E9131D">
          <w:rPr>
            <w:rPrChange w:id="4840" w:author="Simon Brandl" w:date="2020-06-01T21:02:00Z">
              <w:rPr/>
            </w:rPrChange>
          </w:rPr>
          <w:delText xml:space="preserve"> </w:delText>
        </w:r>
        <w:r w:rsidRPr="008478E0" w:rsidDel="00E9131D">
          <w:rPr>
            <w:b/>
            <w:bCs/>
            <w:rPrChange w:id="4841" w:author="Simon Brandl" w:date="2020-06-01T21:02:00Z">
              <w:rPr>
                <w:b/>
                <w:bCs/>
              </w:rPr>
            </w:rPrChange>
          </w:rPr>
          <w:delText>31</w:delText>
        </w:r>
        <w:r w:rsidRPr="008478E0" w:rsidDel="00E9131D">
          <w:rPr>
            <w:rPrChange w:id="4842" w:author="Simon Brandl" w:date="2020-06-01T21:02:00Z">
              <w:rPr/>
            </w:rPrChange>
          </w:rPr>
          <w:delText>, 3476–3482 (2015).</w:delText>
        </w:r>
      </w:del>
    </w:p>
    <w:p w14:paraId="5BBA03BA" w14:textId="7313160E" w:rsidR="00426D36" w:rsidRPr="008478E0" w:rsidDel="00E9131D" w:rsidRDefault="00426D36" w:rsidP="008478E0">
      <w:pPr>
        <w:pStyle w:val="Bibliography"/>
        <w:rPr>
          <w:del w:id="4843" w:author="Simon Brandl" w:date="2020-05-20T17:47:00Z"/>
          <w:rPrChange w:id="4844" w:author="Simon Brandl" w:date="2020-06-01T21:02:00Z">
            <w:rPr>
              <w:del w:id="4845" w:author="Simon Brandl" w:date="2020-05-20T17:47:00Z"/>
            </w:rPr>
          </w:rPrChange>
        </w:rPr>
        <w:pPrChange w:id="4846" w:author="Simon Brandl" w:date="2020-06-01T21:02:00Z">
          <w:pPr>
            <w:pStyle w:val="Bibliography"/>
            <w:spacing w:line="276" w:lineRule="auto"/>
          </w:pPr>
        </w:pPrChange>
      </w:pPr>
      <w:del w:id="4847" w:author="Simon Brandl" w:date="2020-05-20T17:47:00Z">
        <w:r w:rsidRPr="008478E0" w:rsidDel="00E9131D">
          <w:rPr>
            <w:rPrChange w:id="4848" w:author="Simon Brandl" w:date="2020-06-01T21:02:00Z">
              <w:rPr/>
            </w:rPrChange>
          </w:rPr>
          <w:delText>118.</w:delText>
        </w:r>
        <w:r w:rsidRPr="008478E0" w:rsidDel="00E9131D">
          <w:rPr>
            <w:rPrChange w:id="4849" w:author="Simon Brandl" w:date="2020-06-01T21:02:00Z">
              <w:rPr/>
            </w:rPrChange>
          </w:rPr>
          <w:tab/>
          <w:delText xml:space="preserve">Edgar, R. C. UNOISE2: improved error-correction for Illumina 16S and ITS amplicon sequencing. </w:delText>
        </w:r>
        <w:r w:rsidRPr="008478E0" w:rsidDel="00E9131D">
          <w:rPr>
            <w:i/>
            <w:iCs/>
            <w:rPrChange w:id="4850" w:author="Simon Brandl" w:date="2020-06-01T21:02:00Z">
              <w:rPr>
                <w:i/>
                <w:iCs/>
              </w:rPr>
            </w:rPrChange>
          </w:rPr>
          <w:delText>BioRxiv</w:delText>
        </w:r>
        <w:r w:rsidRPr="008478E0" w:rsidDel="00E9131D">
          <w:rPr>
            <w:rPrChange w:id="4851" w:author="Simon Brandl" w:date="2020-06-01T21:02:00Z">
              <w:rPr/>
            </w:rPrChange>
          </w:rPr>
          <w:delText xml:space="preserve"> 081257 (2016).</w:delText>
        </w:r>
      </w:del>
    </w:p>
    <w:p w14:paraId="0A2DD50F" w14:textId="53848F88" w:rsidR="00426D36" w:rsidRPr="008478E0" w:rsidDel="00E9131D" w:rsidRDefault="00426D36" w:rsidP="008478E0">
      <w:pPr>
        <w:pStyle w:val="Bibliography"/>
        <w:rPr>
          <w:del w:id="4852" w:author="Simon Brandl" w:date="2020-05-20T17:47:00Z"/>
          <w:rPrChange w:id="4853" w:author="Simon Brandl" w:date="2020-06-01T21:02:00Z">
            <w:rPr>
              <w:del w:id="4854" w:author="Simon Brandl" w:date="2020-05-20T17:47:00Z"/>
            </w:rPr>
          </w:rPrChange>
        </w:rPr>
        <w:pPrChange w:id="4855" w:author="Simon Brandl" w:date="2020-06-01T21:02:00Z">
          <w:pPr>
            <w:pStyle w:val="Bibliography"/>
            <w:spacing w:line="276" w:lineRule="auto"/>
          </w:pPr>
        </w:pPrChange>
      </w:pPr>
      <w:del w:id="4856" w:author="Simon Brandl" w:date="2020-05-20T17:47:00Z">
        <w:r w:rsidRPr="008478E0" w:rsidDel="00E9131D">
          <w:rPr>
            <w:rPrChange w:id="4857" w:author="Simon Brandl" w:date="2020-06-01T21:02:00Z">
              <w:rPr/>
            </w:rPrChange>
          </w:rPr>
          <w:delText>119.</w:delText>
        </w:r>
        <w:r w:rsidRPr="008478E0" w:rsidDel="00E9131D">
          <w:rPr>
            <w:rPrChange w:id="4858" w:author="Simon Brandl" w:date="2020-06-01T21:02:00Z">
              <w:rPr/>
            </w:rPrChange>
          </w:rPr>
          <w:tab/>
          <w:delText xml:space="preserve">Yilmaz, P. </w:delText>
        </w:r>
        <w:r w:rsidRPr="008478E0" w:rsidDel="00E9131D">
          <w:rPr>
            <w:i/>
            <w:iCs/>
            <w:rPrChange w:id="4859" w:author="Simon Brandl" w:date="2020-06-01T21:02:00Z">
              <w:rPr>
                <w:i/>
                <w:iCs/>
              </w:rPr>
            </w:rPrChange>
          </w:rPr>
          <w:delText>et al.</w:delText>
        </w:r>
        <w:r w:rsidRPr="008478E0" w:rsidDel="00E9131D">
          <w:rPr>
            <w:rPrChange w:id="4860" w:author="Simon Brandl" w:date="2020-06-01T21:02:00Z">
              <w:rPr/>
            </w:rPrChange>
          </w:rPr>
          <w:delText xml:space="preserve"> The SILVA and “all-species living tree project (LTP)” taxonomic frameworks. </w:delText>
        </w:r>
        <w:r w:rsidRPr="008478E0" w:rsidDel="00E9131D">
          <w:rPr>
            <w:i/>
            <w:iCs/>
            <w:rPrChange w:id="4861" w:author="Simon Brandl" w:date="2020-06-01T21:02:00Z">
              <w:rPr>
                <w:i/>
                <w:iCs/>
              </w:rPr>
            </w:rPrChange>
          </w:rPr>
          <w:delText>Nucleic acids research</w:delText>
        </w:r>
        <w:r w:rsidRPr="008478E0" w:rsidDel="00E9131D">
          <w:rPr>
            <w:rPrChange w:id="4862" w:author="Simon Brandl" w:date="2020-06-01T21:02:00Z">
              <w:rPr/>
            </w:rPrChange>
          </w:rPr>
          <w:delText xml:space="preserve"> </w:delText>
        </w:r>
        <w:r w:rsidRPr="008478E0" w:rsidDel="00E9131D">
          <w:rPr>
            <w:b/>
            <w:bCs/>
            <w:rPrChange w:id="4863" w:author="Simon Brandl" w:date="2020-06-01T21:02:00Z">
              <w:rPr>
                <w:b/>
                <w:bCs/>
              </w:rPr>
            </w:rPrChange>
          </w:rPr>
          <w:delText>42</w:delText>
        </w:r>
        <w:r w:rsidRPr="008478E0" w:rsidDel="00E9131D">
          <w:rPr>
            <w:rPrChange w:id="4864" w:author="Simon Brandl" w:date="2020-06-01T21:02:00Z">
              <w:rPr/>
            </w:rPrChange>
          </w:rPr>
          <w:delText>, D643–D648 (2013).</w:delText>
        </w:r>
      </w:del>
    </w:p>
    <w:p w14:paraId="1B5355CD" w14:textId="6210A89E" w:rsidR="00426D36" w:rsidRPr="008478E0" w:rsidDel="00E9131D" w:rsidRDefault="00426D36" w:rsidP="008478E0">
      <w:pPr>
        <w:pStyle w:val="Bibliography"/>
        <w:rPr>
          <w:del w:id="4865" w:author="Simon Brandl" w:date="2020-05-20T17:47:00Z"/>
          <w:rPrChange w:id="4866" w:author="Simon Brandl" w:date="2020-06-01T21:02:00Z">
            <w:rPr>
              <w:del w:id="4867" w:author="Simon Brandl" w:date="2020-05-20T17:47:00Z"/>
            </w:rPr>
          </w:rPrChange>
        </w:rPr>
        <w:pPrChange w:id="4868" w:author="Simon Brandl" w:date="2020-06-01T21:02:00Z">
          <w:pPr>
            <w:pStyle w:val="Bibliography"/>
            <w:spacing w:line="276" w:lineRule="auto"/>
          </w:pPr>
        </w:pPrChange>
      </w:pPr>
      <w:del w:id="4869" w:author="Simon Brandl" w:date="2020-05-20T17:47:00Z">
        <w:r w:rsidRPr="008478E0" w:rsidDel="00E9131D">
          <w:rPr>
            <w:rPrChange w:id="4870" w:author="Simon Brandl" w:date="2020-06-01T21:02:00Z">
              <w:rPr/>
            </w:rPrChange>
          </w:rPr>
          <w:delText>120.</w:delText>
        </w:r>
        <w:r w:rsidRPr="008478E0" w:rsidDel="00E9131D">
          <w:rPr>
            <w:rPrChange w:id="4871" w:author="Simon Brandl" w:date="2020-06-01T21:02:00Z">
              <w:rPr/>
            </w:rPrChange>
          </w:rPr>
          <w:tab/>
          <w:delText xml:space="preserve">Bürkner, P.-C. Advanced Bayesian Multilevel Modeling with the R Package brms. </w:delText>
        </w:r>
        <w:r w:rsidRPr="008478E0" w:rsidDel="00E9131D">
          <w:rPr>
            <w:i/>
            <w:iCs/>
            <w:rPrChange w:id="4872" w:author="Simon Brandl" w:date="2020-06-01T21:02:00Z">
              <w:rPr>
                <w:i/>
                <w:iCs/>
              </w:rPr>
            </w:rPrChange>
          </w:rPr>
          <w:delText>arXiv preprint arXiv:1705.11123</w:delText>
        </w:r>
        <w:r w:rsidRPr="008478E0" w:rsidDel="00E9131D">
          <w:rPr>
            <w:rPrChange w:id="4873" w:author="Simon Brandl" w:date="2020-06-01T21:02:00Z">
              <w:rPr/>
            </w:rPrChange>
          </w:rPr>
          <w:delText xml:space="preserve"> (2017).</w:delText>
        </w:r>
      </w:del>
    </w:p>
    <w:p w14:paraId="670F5989" w14:textId="1C240C4D" w:rsidR="00426D36" w:rsidRPr="008478E0" w:rsidDel="00E9131D" w:rsidRDefault="00426D36" w:rsidP="008478E0">
      <w:pPr>
        <w:pStyle w:val="Bibliography"/>
        <w:rPr>
          <w:del w:id="4874" w:author="Simon Brandl" w:date="2020-05-20T17:47:00Z"/>
          <w:rPrChange w:id="4875" w:author="Simon Brandl" w:date="2020-06-01T21:02:00Z">
            <w:rPr>
              <w:del w:id="4876" w:author="Simon Brandl" w:date="2020-05-20T17:47:00Z"/>
            </w:rPr>
          </w:rPrChange>
        </w:rPr>
        <w:pPrChange w:id="4877" w:author="Simon Brandl" w:date="2020-06-01T21:02:00Z">
          <w:pPr>
            <w:pStyle w:val="Bibliography"/>
            <w:spacing w:line="276" w:lineRule="auto"/>
          </w:pPr>
        </w:pPrChange>
      </w:pPr>
      <w:del w:id="4878" w:author="Simon Brandl" w:date="2020-05-20T17:47:00Z">
        <w:r w:rsidRPr="008478E0" w:rsidDel="00E9131D">
          <w:rPr>
            <w:rPrChange w:id="4879" w:author="Simon Brandl" w:date="2020-06-01T21:02:00Z">
              <w:rPr/>
            </w:rPrChange>
          </w:rPr>
          <w:delText>121.</w:delText>
        </w:r>
        <w:r w:rsidRPr="008478E0" w:rsidDel="00E9131D">
          <w:rPr>
            <w:rPrChange w:id="4880" w:author="Simon Brandl" w:date="2020-06-01T21:02:00Z">
              <w:rPr/>
            </w:rPrChange>
          </w:rPr>
          <w:tab/>
          <w:delText xml:space="preserve">Wasserman, S. &amp; Faust, K. </w:delText>
        </w:r>
        <w:r w:rsidRPr="008478E0" w:rsidDel="00E9131D">
          <w:rPr>
            <w:i/>
            <w:iCs/>
            <w:rPrChange w:id="4881" w:author="Simon Brandl" w:date="2020-06-01T21:02:00Z">
              <w:rPr>
                <w:i/>
                <w:iCs/>
              </w:rPr>
            </w:rPrChange>
          </w:rPr>
          <w:delText>Social network analysis: Methods and applications</w:delText>
        </w:r>
        <w:r w:rsidRPr="008478E0" w:rsidDel="00E9131D">
          <w:rPr>
            <w:rPrChange w:id="4882" w:author="Simon Brandl" w:date="2020-06-01T21:02:00Z">
              <w:rPr/>
            </w:rPrChange>
          </w:rPr>
          <w:delText>. vol. 8 (Cambridge university press, 1994).</w:delText>
        </w:r>
      </w:del>
    </w:p>
    <w:p w14:paraId="52EAC239" w14:textId="60B37B15" w:rsidR="00426D36" w:rsidRPr="008478E0" w:rsidDel="00E9131D" w:rsidRDefault="00426D36" w:rsidP="008478E0">
      <w:pPr>
        <w:pStyle w:val="Bibliography"/>
        <w:rPr>
          <w:del w:id="4883" w:author="Simon Brandl" w:date="2020-05-20T17:47:00Z"/>
          <w:rPrChange w:id="4884" w:author="Simon Brandl" w:date="2020-06-01T21:02:00Z">
            <w:rPr>
              <w:del w:id="4885" w:author="Simon Brandl" w:date="2020-05-20T17:47:00Z"/>
            </w:rPr>
          </w:rPrChange>
        </w:rPr>
        <w:pPrChange w:id="4886" w:author="Simon Brandl" w:date="2020-06-01T21:02:00Z">
          <w:pPr>
            <w:pStyle w:val="Bibliography"/>
            <w:spacing w:line="276" w:lineRule="auto"/>
          </w:pPr>
        </w:pPrChange>
      </w:pPr>
      <w:del w:id="4887" w:author="Simon Brandl" w:date="2020-05-20T17:47:00Z">
        <w:r w:rsidRPr="008478E0" w:rsidDel="00E9131D">
          <w:rPr>
            <w:rPrChange w:id="4888" w:author="Simon Brandl" w:date="2020-06-01T21:02:00Z">
              <w:rPr/>
            </w:rPrChange>
          </w:rPr>
          <w:delText>122.</w:delText>
        </w:r>
        <w:r w:rsidRPr="008478E0" w:rsidDel="00E9131D">
          <w:rPr>
            <w:rPrChange w:id="4889" w:author="Simon Brandl" w:date="2020-06-01T21:02:00Z">
              <w:rPr/>
            </w:rPrChange>
          </w:rPr>
          <w:tab/>
          <w:delText xml:space="preserve">Newman, M. E. Modularity and community structure in networks. </w:delText>
        </w:r>
        <w:r w:rsidRPr="008478E0" w:rsidDel="00E9131D">
          <w:rPr>
            <w:i/>
            <w:iCs/>
            <w:rPrChange w:id="4890" w:author="Simon Brandl" w:date="2020-06-01T21:02:00Z">
              <w:rPr>
                <w:i/>
                <w:iCs/>
              </w:rPr>
            </w:rPrChange>
          </w:rPr>
          <w:delText>Proceedings of the national academy of sciences</w:delText>
        </w:r>
        <w:r w:rsidRPr="008478E0" w:rsidDel="00E9131D">
          <w:rPr>
            <w:rPrChange w:id="4891" w:author="Simon Brandl" w:date="2020-06-01T21:02:00Z">
              <w:rPr/>
            </w:rPrChange>
          </w:rPr>
          <w:delText xml:space="preserve"> </w:delText>
        </w:r>
        <w:r w:rsidRPr="008478E0" w:rsidDel="00E9131D">
          <w:rPr>
            <w:b/>
            <w:bCs/>
            <w:rPrChange w:id="4892" w:author="Simon Brandl" w:date="2020-06-01T21:02:00Z">
              <w:rPr>
                <w:b/>
                <w:bCs/>
              </w:rPr>
            </w:rPrChange>
          </w:rPr>
          <w:delText>103</w:delText>
        </w:r>
        <w:r w:rsidRPr="008478E0" w:rsidDel="00E9131D">
          <w:rPr>
            <w:rPrChange w:id="4893" w:author="Simon Brandl" w:date="2020-06-01T21:02:00Z">
              <w:rPr/>
            </w:rPrChange>
          </w:rPr>
          <w:delText>, 8577–8582 (2006).</w:delText>
        </w:r>
      </w:del>
    </w:p>
    <w:p w14:paraId="1329DC4D" w14:textId="16F6A5B2" w:rsidR="00426D36" w:rsidRPr="008478E0" w:rsidDel="00E9131D" w:rsidRDefault="00426D36" w:rsidP="008478E0">
      <w:pPr>
        <w:pStyle w:val="Bibliography"/>
        <w:rPr>
          <w:del w:id="4894" w:author="Simon Brandl" w:date="2020-05-20T17:47:00Z"/>
          <w:rPrChange w:id="4895" w:author="Simon Brandl" w:date="2020-06-01T21:02:00Z">
            <w:rPr>
              <w:del w:id="4896" w:author="Simon Brandl" w:date="2020-05-20T17:47:00Z"/>
            </w:rPr>
          </w:rPrChange>
        </w:rPr>
        <w:pPrChange w:id="4897" w:author="Simon Brandl" w:date="2020-06-01T21:02:00Z">
          <w:pPr>
            <w:pStyle w:val="Bibliography"/>
            <w:spacing w:line="276" w:lineRule="auto"/>
          </w:pPr>
        </w:pPrChange>
      </w:pPr>
      <w:del w:id="4898" w:author="Simon Brandl" w:date="2020-05-20T17:47:00Z">
        <w:r w:rsidRPr="008478E0" w:rsidDel="00E9131D">
          <w:rPr>
            <w:rPrChange w:id="4899" w:author="Simon Brandl" w:date="2020-06-01T21:02:00Z">
              <w:rPr/>
            </w:rPrChange>
          </w:rPr>
          <w:delText>123.</w:delText>
        </w:r>
        <w:r w:rsidRPr="008478E0" w:rsidDel="00E9131D">
          <w:rPr>
            <w:rPrChange w:id="4900" w:author="Simon Brandl" w:date="2020-06-01T21:02:00Z">
              <w:rPr/>
            </w:rPrChange>
          </w:rPr>
          <w:tab/>
          <w:delText xml:space="preserve">Beckett, S. J. Improved community detection in weighted bipartite networks. </w:delText>
        </w:r>
        <w:r w:rsidRPr="008478E0" w:rsidDel="00E9131D">
          <w:rPr>
            <w:i/>
            <w:iCs/>
            <w:rPrChange w:id="4901" w:author="Simon Brandl" w:date="2020-06-01T21:02:00Z">
              <w:rPr>
                <w:i/>
                <w:iCs/>
              </w:rPr>
            </w:rPrChange>
          </w:rPr>
          <w:delText>Royal Society open science</w:delText>
        </w:r>
        <w:r w:rsidRPr="008478E0" w:rsidDel="00E9131D">
          <w:rPr>
            <w:rPrChange w:id="4902" w:author="Simon Brandl" w:date="2020-06-01T21:02:00Z">
              <w:rPr/>
            </w:rPrChange>
          </w:rPr>
          <w:delText xml:space="preserve"> </w:delText>
        </w:r>
        <w:r w:rsidRPr="008478E0" w:rsidDel="00E9131D">
          <w:rPr>
            <w:b/>
            <w:bCs/>
            <w:rPrChange w:id="4903" w:author="Simon Brandl" w:date="2020-06-01T21:02:00Z">
              <w:rPr>
                <w:b/>
                <w:bCs/>
              </w:rPr>
            </w:rPrChange>
          </w:rPr>
          <w:delText>3</w:delText>
        </w:r>
        <w:r w:rsidRPr="008478E0" w:rsidDel="00E9131D">
          <w:rPr>
            <w:rPrChange w:id="4904" w:author="Simon Brandl" w:date="2020-06-01T21:02:00Z">
              <w:rPr/>
            </w:rPrChange>
          </w:rPr>
          <w:delText>, 140536 (2016).</w:delText>
        </w:r>
      </w:del>
    </w:p>
    <w:p w14:paraId="47F53669" w14:textId="5225AD18" w:rsidR="00426D36" w:rsidRPr="008478E0" w:rsidDel="00E9131D" w:rsidRDefault="00426D36" w:rsidP="008478E0">
      <w:pPr>
        <w:pStyle w:val="Bibliography"/>
        <w:rPr>
          <w:del w:id="4905" w:author="Simon Brandl" w:date="2020-05-20T17:47:00Z"/>
          <w:rPrChange w:id="4906" w:author="Simon Brandl" w:date="2020-06-01T21:02:00Z">
            <w:rPr>
              <w:del w:id="4907" w:author="Simon Brandl" w:date="2020-05-20T17:47:00Z"/>
            </w:rPr>
          </w:rPrChange>
        </w:rPr>
        <w:pPrChange w:id="4908" w:author="Simon Brandl" w:date="2020-06-01T21:02:00Z">
          <w:pPr>
            <w:pStyle w:val="Bibliography"/>
            <w:spacing w:line="276" w:lineRule="auto"/>
          </w:pPr>
        </w:pPrChange>
      </w:pPr>
      <w:del w:id="4909" w:author="Simon Brandl" w:date="2020-05-20T17:47:00Z">
        <w:r w:rsidRPr="008478E0" w:rsidDel="00E9131D">
          <w:rPr>
            <w:rPrChange w:id="4910" w:author="Simon Brandl" w:date="2020-06-01T21:02:00Z">
              <w:rPr/>
            </w:rPrChange>
          </w:rPr>
          <w:delText>124.</w:delText>
        </w:r>
        <w:r w:rsidRPr="008478E0" w:rsidDel="00E9131D">
          <w:rPr>
            <w:rPrChange w:id="4911" w:author="Simon Brandl" w:date="2020-06-01T21:02:00Z">
              <w:rPr/>
            </w:rPrChange>
          </w:rPr>
          <w:tab/>
          <w:delText xml:space="preserve">Hsieh, T., Ma, K. &amp; Chao, A. iNEXT: an R package for rarefaction and extrapolation of species diversity (Hill numbers). </w:delText>
        </w:r>
        <w:r w:rsidRPr="008478E0" w:rsidDel="00E9131D">
          <w:rPr>
            <w:i/>
            <w:iCs/>
            <w:rPrChange w:id="4912" w:author="Simon Brandl" w:date="2020-06-01T21:02:00Z">
              <w:rPr>
                <w:i/>
                <w:iCs/>
              </w:rPr>
            </w:rPrChange>
          </w:rPr>
          <w:delText>Methods in Ecology and Evolution</w:delText>
        </w:r>
        <w:r w:rsidRPr="008478E0" w:rsidDel="00E9131D">
          <w:rPr>
            <w:rPrChange w:id="4913" w:author="Simon Brandl" w:date="2020-06-01T21:02:00Z">
              <w:rPr/>
            </w:rPrChange>
          </w:rPr>
          <w:delText xml:space="preserve"> (2016).</w:delText>
        </w:r>
      </w:del>
    </w:p>
    <w:p w14:paraId="25353C14" w14:textId="069A6E07" w:rsidR="00426D36" w:rsidRPr="008478E0" w:rsidDel="00E9131D" w:rsidRDefault="00426D36" w:rsidP="008478E0">
      <w:pPr>
        <w:pStyle w:val="Bibliography"/>
        <w:rPr>
          <w:del w:id="4914" w:author="Simon Brandl" w:date="2020-05-20T17:47:00Z"/>
          <w:rPrChange w:id="4915" w:author="Simon Brandl" w:date="2020-06-01T21:02:00Z">
            <w:rPr>
              <w:del w:id="4916" w:author="Simon Brandl" w:date="2020-05-20T17:47:00Z"/>
            </w:rPr>
          </w:rPrChange>
        </w:rPr>
        <w:pPrChange w:id="4917" w:author="Simon Brandl" w:date="2020-06-01T21:02:00Z">
          <w:pPr>
            <w:pStyle w:val="Bibliography"/>
            <w:spacing w:line="276" w:lineRule="auto"/>
          </w:pPr>
        </w:pPrChange>
      </w:pPr>
      <w:del w:id="4918" w:author="Simon Brandl" w:date="2020-05-20T17:47:00Z">
        <w:r w:rsidRPr="008478E0" w:rsidDel="00E9131D">
          <w:rPr>
            <w:rPrChange w:id="4919" w:author="Simon Brandl" w:date="2020-06-01T21:02:00Z">
              <w:rPr/>
            </w:rPrChange>
          </w:rPr>
          <w:delText>125.</w:delText>
        </w:r>
        <w:r w:rsidRPr="008478E0" w:rsidDel="00E9131D">
          <w:rPr>
            <w:rPrChange w:id="4920" w:author="Simon Brandl" w:date="2020-06-01T21:02:00Z">
              <w:rPr/>
            </w:rPrChange>
          </w:rPr>
          <w:tab/>
          <w:delText xml:space="preserve">Brandl, S. J. </w:delText>
        </w:r>
        <w:r w:rsidRPr="008478E0" w:rsidDel="00E9131D">
          <w:rPr>
            <w:i/>
            <w:iCs/>
            <w:rPrChange w:id="4921" w:author="Simon Brandl" w:date="2020-06-01T21:02:00Z">
              <w:rPr>
                <w:i/>
                <w:iCs/>
              </w:rPr>
            </w:rPrChange>
          </w:rPr>
          <w:delText>et al.</w:delText>
        </w:r>
        <w:r w:rsidRPr="008478E0" w:rsidDel="00E9131D">
          <w:rPr>
            <w:rPrChange w:id="4922" w:author="Simon Brandl" w:date="2020-06-01T21:02:00Z">
              <w:rPr/>
            </w:rPrChange>
          </w:rPr>
          <w:delText xml:space="preserve"> Supplemental Materials for Demographic dynamics of the smallest marine vertebrates fuel coral reef ecosystem functioning. </w:delText>
        </w:r>
        <w:r w:rsidRPr="008478E0" w:rsidDel="00E9131D">
          <w:rPr>
            <w:i/>
            <w:iCs/>
            <w:rPrChange w:id="4923" w:author="Simon Brandl" w:date="2020-06-01T21:02:00Z">
              <w:rPr>
                <w:i/>
                <w:iCs/>
              </w:rPr>
            </w:rPrChange>
          </w:rPr>
          <w:delText>Science</w:delText>
        </w:r>
        <w:r w:rsidRPr="008478E0" w:rsidDel="00E9131D">
          <w:rPr>
            <w:rPrChange w:id="4924" w:author="Simon Brandl" w:date="2020-06-01T21:02:00Z">
              <w:rPr/>
            </w:rPrChange>
          </w:rPr>
          <w:delText xml:space="preserve"> </w:delText>
        </w:r>
        <w:r w:rsidRPr="008478E0" w:rsidDel="00E9131D">
          <w:rPr>
            <w:b/>
            <w:bCs/>
            <w:rPrChange w:id="4925" w:author="Simon Brandl" w:date="2020-06-01T21:02:00Z">
              <w:rPr>
                <w:b/>
                <w:bCs/>
              </w:rPr>
            </w:rPrChange>
          </w:rPr>
          <w:delText>364</w:delText>
        </w:r>
        <w:r w:rsidRPr="008478E0" w:rsidDel="00E9131D">
          <w:rPr>
            <w:rPrChange w:id="4926" w:author="Simon Brandl" w:date="2020-06-01T21:02:00Z">
              <w:rPr/>
            </w:rPrChange>
          </w:rPr>
          <w:delText>, 1189–1192 (2019).</w:delText>
        </w:r>
      </w:del>
    </w:p>
    <w:p w14:paraId="064E8E41" w14:textId="7780B6F9" w:rsidR="00426D36" w:rsidRPr="008478E0" w:rsidDel="00E9131D" w:rsidRDefault="00426D36" w:rsidP="008478E0">
      <w:pPr>
        <w:pStyle w:val="Bibliography"/>
        <w:rPr>
          <w:del w:id="4927" w:author="Simon Brandl" w:date="2020-05-20T17:47:00Z"/>
          <w:rPrChange w:id="4928" w:author="Simon Brandl" w:date="2020-06-01T21:02:00Z">
            <w:rPr>
              <w:del w:id="4929" w:author="Simon Brandl" w:date="2020-05-20T17:47:00Z"/>
            </w:rPr>
          </w:rPrChange>
        </w:rPr>
        <w:pPrChange w:id="4930" w:author="Simon Brandl" w:date="2020-06-01T21:02:00Z">
          <w:pPr>
            <w:pStyle w:val="Bibliography"/>
            <w:spacing w:line="276" w:lineRule="auto"/>
          </w:pPr>
        </w:pPrChange>
      </w:pPr>
      <w:del w:id="4931" w:author="Simon Brandl" w:date="2020-05-20T17:47:00Z">
        <w:r w:rsidRPr="008478E0" w:rsidDel="00E9131D">
          <w:rPr>
            <w:rPrChange w:id="4932" w:author="Simon Brandl" w:date="2020-06-01T21:02:00Z">
              <w:rPr/>
            </w:rPrChange>
          </w:rPr>
          <w:delText>126.</w:delText>
        </w:r>
        <w:r w:rsidRPr="008478E0" w:rsidDel="00E9131D">
          <w:rPr>
            <w:rPrChange w:id="4933" w:author="Simon Brandl" w:date="2020-06-01T21:02:00Z">
              <w:rPr/>
            </w:rPrChange>
          </w:rPr>
          <w:tab/>
          <w:delText xml:space="preserve">Morais, R. A. &amp; Bellwood, D. R. Global drivers of reef fish growth. </w:delText>
        </w:r>
        <w:r w:rsidRPr="008478E0" w:rsidDel="00E9131D">
          <w:rPr>
            <w:i/>
            <w:iCs/>
            <w:rPrChange w:id="4934" w:author="Simon Brandl" w:date="2020-06-01T21:02:00Z">
              <w:rPr>
                <w:i/>
                <w:iCs/>
              </w:rPr>
            </w:rPrChange>
          </w:rPr>
          <w:delText>Fish and Fisheries</w:delText>
        </w:r>
        <w:r w:rsidRPr="008478E0" w:rsidDel="00E9131D">
          <w:rPr>
            <w:rPrChange w:id="4935" w:author="Simon Brandl" w:date="2020-06-01T21:02:00Z">
              <w:rPr/>
            </w:rPrChange>
          </w:rPr>
          <w:delText>.</w:delText>
        </w:r>
      </w:del>
    </w:p>
    <w:p w14:paraId="0EB415EE" w14:textId="6E287250" w:rsidR="00426D36" w:rsidRPr="008478E0" w:rsidDel="00E9131D" w:rsidRDefault="00426D36" w:rsidP="008478E0">
      <w:pPr>
        <w:pStyle w:val="Bibliography"/>
        <w:rPr>
          <w:del w:id="4936" w:author="Simon Brandl" w:date="2020-05-20T17:47:00Z"/>
          <w:rPrChange w:id="4937" w:author="Simon Brandl" w:date="2020-06-01T21:02:00Z">
            <w:rPr>
              <w:del w:id="4938" w:author="Simon Brandl" w:date="2020-05-20T17:47:00Z"/>
            </w:rPr>
          </w:rPrChange>
        </w:rPr>
        <w:pPrChange w:id="4939" w:author="Simon Brandl" w:date="2020-06-01T21:02:00Z">
          <w:pPr>
            <w:pStyle w:val="Bibliography"/>
            <w:spacing w:line="276" w:lineRule="auto"/>
          </w:pPr>
        </w:pPrChange>
      </w:pPr>
      <w:del w:id="4940" w:author="Simon Brandl" w:date="2020-05-20T17:47:00Z">
        <w:r w:rsidRPr="008478E0" w:rsidDel="00E9131D">
          <w:rPr>
            <w:rPrChange w:id="4941" w:author="Simon Brandl" w:date="2020-06-01T21:02:00Z">
              <w:rPr/>
            </w:rPrChange>
          </w:rPr>
          <w:delText>127.</w:delText>
        </w:r>
        <w:r w:rsidRPr="008478E0" w:rsidDel="00E9131D">
          <w:rPr>
            <w:rPrChange w:id="4942" w:author="Simon Brandl" w:date="2020-06-01T21:02:00Z">
              <w:rPr/>
            </w:rPrChange>
          </w:rPr>
          <w:tab/>
          <w:delText xml:space="preserve">Allen, K. R. Relation between production and biomass. </w:delText>
        </w:r>
        <w:r w:rsidRPr="008478E0" w:rsidDel="00E9131D">
          <w:rPr>
            <w:i/>
            <w:iCs/>
            <w:rPrChange w:id="4943" w:author="Simon Brandl" w:date="2020-06-01T21:02:00Z">
              <w:rPr>
                <w:i/>
                <w:iCs/>
              </w:rPr>
            </w:rPrChange>
          </w:rPr>
          <w:delText>Journal of the Fisheries Board of Canada</w:delText>
        </w:r>
        <w:r w:rsidRPr="008478E0" w:rsidDel="00E9131D">
          <w:rPr>
            <w:rPrChange w:id="4944" w:author="Simon Brandl" w:date="2020-06-01T21:02:00Z">
              <w:rPr/>
            </w:rPrChange>
          </w:rPr>
          <w:delText xml:space="preserve"> </w:delText>
        </w:r>
        <w:r w:rsidRPr="008478E0" w:rsidDel="00E9131D">
          <w:rPr>
            <w:b/>
            <w:bCs/>
            <w:rPrChange w:id="4945" w:author="Simon Brandl" w:date="2020-06-01T21:02:00Z">
              <w:rPr>
                <w:b/>
                <w:bCs/>
              </w:rPr>
            </w:rPrChange>
          </w:rPr>
          <w:delText>28</w:delText>
        </w:r>
        <w:r w:rsidRPr="008478E0" w:rsidDel="00E9131D">
          <w:rPr>
            <w:rPrChange w:id="4946" w:author="Simon Brandl" w:date="2020-06-01T21:02:00Z">
              <w:rPr/>
            </w:rPrChange>
          </w:rPr>
          <w:delText>, 1573–1581 (1971).</w:delText>
        </w:r>
      </w:del>
    </w:p>
    <w:p w14:paraId="2DB9F56C" w14:textId="4FC94BAB" w:rsidR="00426D36" w:rsidRPr="008478E0" w:rsidDel="00E9131D" w:rsidRDefault="00426D36" w:rsidP="008478E0">
      <w:pPr>
        <w:pStyle w:val="Bibliography"/>
        <w:rPr>
          <w:del w:id="4947" w:author="Simon Brandl" w:date="2020-05-20T17:47:00Z"/>
          <w:rPrChange w:id="4948" w:author="Simon Brandl" w:date="2020-06-01T21:02:00Z">
            <w:rPr>
              <w:del w:id="4949" w:author="Simon Brandl" w:date="2020-05-20T17:47:00Z"/>
            </w:rPr>
          </w:rPrChange>
        </w:rPr>
        <w:pPrChange w:id="4950" w:author="Simon Brandl" w:date="2020-06-01T21:02:00Z">
          <w:pPr>
            <w:pStyle w:val="Bibliography"/>
            <w:spacing w:line="276" w:lineRule="auto"/>
          </w:pPr>
        </w:pPrChange>
      </w:pPr>
      <w:del w:id="4951" w:author="Simon Brandl" w:date="2020-05-20T17:47:00Z">
        <w:r w:rsidRPr="008478E0" w:rsidDel="00E9131D">
          <w:rPr>
            <w:rPrChange w:id="4952" w:author="Simon Brandl" w:date="2020-06-01T21:02:00Z">
              <w:rPr/>
            </w:rPrChange>
          </w:rPr>
          <w:delText>128.</w:delText>
        </w:r>
        <w:r w:rsidRPr="008478E0" w:rsidDel="00E9131D">
          <w:rPr>
            <w:rPrChange w:id="4953" w:author="Simon Brandl" w:date="2020-06-01T21:02:00Z">
              <w:rPr/>
            </w:rPrChange>
          </w:rPr>
          <w:tab/>
          <w:delText xml:space="preserve">Pauly, D. On the interrelationships between natural mortality, growth parameters, and mean environmental temperature in 175 fish stocks. </w:delText>
        </w:r>
        <w:r w:rsidRPr="008478E0" w:rsidDel="00E9131D">
          <w:rPr>
            <w:i/>
            <w:iCs/>
            <w:rPrChange w:id="4954" w:author="Simon Brandl" w:date="2020-06-01T21:02:00Z">
              <w:rPr>
                <w:i/>
                <w:iCs/>
              </w:rPr>
            </w:rPrChange>
          </w:rPr>
          <w:delText>ICES Journal of Marine Science</w:delText>
        </w:r>
        <w:r w:rsidRPr="008478E0" w:rsidDel="00E9131D">
          <w:rPr>
            <w:rPrChange w:id="4955" w:author="Simon Brandl" w:date="2020-06-01T21:02:00Z">
              <w:rPr/>
            </w:rPrChange>
          </w:rPr>
          <w:delText xml:space="preserve"> </w:delText>
        </w:r>
        <w:r w:rsidRPr="008478E0" w:rsidDel="00E9131D">
          <w:rPr>
            <w:b/>
            <w:bCs/>
            <w:rPrChange w:id="4956" w:author="Simon Brandl" w:date="2020-06-01T21:02:00Z">
              <w:rPr>
                <w:b/>
                <w:bCs/>
              </w:rPr>
            </w:rPrChange>
          </w:rPr>
          <w:delText>39</w:delText>
        </w:r>
        <w:r w:rsidRPr="008478E0" w:rsidDel="00E9131D">
          <w:rPr>
            <w:rPrChange w:id="4957" w:author="Simon Brandl" w:date="2020-06-01T21:02:00Z">
              <w:rPr/>
            </w:rPrChange>
          </w:rPr>
          <w:delText>, 175–192 (1980).</w:delText>
        </w:r>
      </w:del>
    </w:p>
    <w:p w14:paraId="5208FF48" w14:textId="1D15386A" w:rsidR="00426D36" w:rsidRPr="008478E0" w:rsidDel="00E9131D" w:rsidRDefault="00426D36" w:rsidP="008478E0">
      <w:pPr>
        <w:pStyle w:val="Bibliography"/>
        <w:rPr>
          <w:del w:id="4958" w:author="Simon Brandl" w:date="2020-05-20T17:47:00Z"/>
          <w:rPrChange w:id="4959" w:author="Simon Brandl" w:date="2020-06-01T21:02:00Z">
            <w:rPr>
              <w:del w:id="4960" w:author="Simon Brandl" w:date="2020-05-20T17:47:00Z"/>
            </w:rPr>
          </w:rPrChange>
        </w:rPr>
        <w:pPrChange w:id="4961" w:author="Simon Brandl" w:date="2020-06-01T21:02:00Z">
          <w:pPr>
            <w:pStyle w:val="Bibliography"/>
            <w:spacing w:line="276" w:lineRule="auto"/>
          </w:pPr>
        </w:pPrChange>
      </w:pPr>
      <w:del w:id="4962" w:author="Simon Brandl" w:date="2020-05-20T17:47:00Z">
        <w:r w:rsidRPr="008478E0" w:rsidDel="00E9131D">
          <w:rPr>
            <w:rPrChange w:id="4963" w:author="Simon Brandl" w:date="2020-06-01T21:02:00Z">
              <w:rPr/>
            </w:rPrChange>
          </w:rPr>
          <w:delText>129.</w:delText>
        </w:r>
        <w:r w:rsidRPr="008478E0" w:rsidDel="00E9131D">
          <w:rPr>
            <w:rPrChange w:id="4964" w:author="Simon Brandl" w:date="2020-06-01T21:02:00Z">
              <w:rPr/>
            </w:rPrChange>
          </w:rPr>
          <w:tab/>
          <w:delText xml:space="preserve">Gislason, H., Daan, N., Rice, J. C. &amp; Pope, J. G. Size, growth, temperature and the natural mortality of marine fish. </w:delText>
        </w:r>
        <w:r w:rsidRPr="008478E0" w:rsidDel="00E9131D">
          <w:rPr>
            <w:i/>
            <w:iCs/>
            <w:rPrChange w:id="4965" w:author="Simon Brandl" w:date="2020-06-01T21:02:00Z">
              <w:rPr>
                <w:i/>
                <w:iCs/>
              </w:rPr>
            </w:rPrChange>
          </w:rPr>
          <w:delText>Fish and Fisheries</w:delText>
        </w:r>
        <w:r w:rsidRPr="008478E0" w:rsidDel="00E9131D">
          <w:rPr>
            <w:rPrChange w:id="4966" w:author="Simon Brandl" w:date="2020-06-01T21:02:00Z">
              <w:rPr/>
            </w:rPrChange>
          </w:rPr>
          <w:delText xml:space="preserve"> </w:delText>
        </w:r>
        <w:r w:rsidRPr="008478E0" w:rsidDel="00E9131D">
          <w:rPr>
            <w:b/>
            <w:bCs/>
            <w:rPrChange w:id="4967" w:author="Simon Brandl" w:date="2020-06-01T21:02:00Z">
              <w:rPr>
                <w:b/>
                <w:bCs/>
              </w:rPr>
            </w:rPrChange>
          </w:rPr>
          <w:delText>11</w:delText>
        </w:r>
        <w:r w:rsidRPr="008478E0" w:rsidDel="00E9131D">
          <w:rPr>
            <w:rPrChange w:id="4968" w:author="Simon Brandl" w:date="2020-06-01T21:02:00Z">
              <w:rPr/>
            </w:rPrChange>
          </w:rPr>
          <w:delText>, 149–158 (2010).</w:delText>
        </w:r>
      </w:del>
    </w:p>
    <w:p w14:paraId="3E365F33" w14:textId="5C1D0DA2" w:rsidR="00426D36" w:rsidRPr="008478E0" w:rsidDel="00E9131D" w:rsidRDefault="00426D36" w:rsidP="008478E0">
      <w:pPr>
        <w:pStyle w:val="Bibliography"/>
        <w:rPr>
          <w:del w:id="4969" w:author="Simon Brandl" w:date="2020-05-20T17:47:00Z"/>
          <w:rPrChange w:id="4970" w:author="Simon Brandl" w:date="2020-06-01T21:02:00Z">
            <w:rPr>
              <w:del w:id="4971" w:author="Simon Brandl" w:date="2020-05-20T17:47:00Z"/>
            </w:rPr>
          </w:rPrChange>
        </w:rPr>
        <w:pPrChange w:id="4972" w:author="Simon Brandl" w:date="2020-06-01T21:02:00Z">
          <w:pPr>
            <w:pStyle w:val="Bibliography"/>
            <w:spacing w:line="276" w:lineRule="auto"/>
          </w:pPr>
        </w:pPrChange>
      </w:pPr>
      <w:del w:id="4973" w:author="Simon Brandl" w:date="2020-05-20T17:47:00Z">
        <w:r w:rsidRPr="008478E0" w:rsidDel="00E9131D">
          <w:rPr>
            <w:rPrChange w:id="4974" w:author="Simon Brandl" w:date="2020-06-01T21:02:00Z">
              <w:rPr/>
            </w:rPrChange>
          </w:rPr>
          <w:delText>130.</w:delText>
        </w:r>
        <w:r w:rsidRPr="008478E0" w:rsidDel="00E9131D">
          <w:rPr>
            <w:rPrChange w:id="4975" w:author="Simon Brandl" w:date="2020-06-01T21:02:00Z">
              <w:rPr/>
            </w:rPrChange>
          </w:rPr>
          <w:tab/>
          <w:delText xml:space="preserve">R Core Team. </w:delText>
        </w:r>
        <w:r w:rsidRPr="008478E0" w:rsidDel="00E9131D">
          <w:rPr>
            <w:i/>
            <w:iCs/>
            <w:rPrChange w:id="4976" w:author="Simon Brandl" w:date="2020-06-01T21:02:00Z">
              <w:rPr>
                <w:i/>
                <w:iCs/>
              </w:rPr>
            </w:rPrChange>
          </w:rPr>
          <w:delText>R: A language and environment for statistical computing.</w:delText>
        </w:r>
        <w:r w:rsidRPr="008478E0" w:rsidDel="00E9131D">
          <w:rPr>
            <w:rPrChange w:id="4977" w:author="Simon Brandl" w:date="2020-06-01T21:02:00Z">
              <w:rPr/>
            </w:rPrChange>
          </w:rPr>
          <w:delText xml:space="preserve"> (2019).</w:delText>
        </w:r>
      </w:del>
    </w:p>
    <w:p w14:paraId="46EEEC89" w14:textId="23BF0002" w:rsidR="00426D36" w:rsidRPr="008478E0" w:rsidDel="00E9131D" w:rsidRDefault="00426D36" w:rsidP="008478E0">
      <w:pPr>
        <w:pStyle w:val="Bibliography"/>
        <w:rPr>
          <w:del w:id="4978" w:author="Simon Brandl" w:date="2020-05-20T17:47:00Z"/>
          <w:rPrChange w:id="4979" w:author="Simon Brandl" w:date="2020-06-01T21:02:00Z">
            <w:rPr>
              <w:del w:id="4980" w:author="Simon Brandl" w:date="2020-05-20T17:47:00Z"/>
            </w:rPr>
          </w:rPrChange>
        </w:rPr>
        <w:pPrChange w:id="4981" w:author="Simon Brandl" w:date="2020-06-01T21:02:00Z">
          <w:pPr>
            <w:pStyle w:val="Bibliography"/>
            <w:spacing w:line="276" w:lineRule="auto"/>
          </w:pPr>
        </w:pPrChange>
      </w:pPr>
      <w:del w:id="4982" w:author="Simon Brandl" w:date="2020-05-20T17:47:00Z">
        <w:r w:rsidRPr="008478E0" w:rsidDel="00E9131D">
          <w:rPr>
            <w:rPrChange w:id="4983" w:author="Simon Brandl" w:date="2020-06-01T21:02:00Z">
              <w:rPr/>
            </w:rPrChange>
          </w:rPr>
          <w:delText>131.</w:delText>
        </w:r>
        <w:r w:rsidRPr="008478E0" w:rsidDel="00E9131D">
          <w:rPr>
            <w:rPrChange w:id="4984" w:author="Simon Brandl" w:date="2020-06-01T21:02:00Z">
              <w:rPr/>
            </w:rPrChange>
          </w:rPr>
          <w:tab/>
          <w:delText xml:space="preserve">Wickham, H. Tidyverse: Easily install and load’tidyverse’packages. </w:delText>
        </w:r>
        <w:r w:rsidRPr="008478E0" w:rsidDel="00E9131D">
          <w:rPr>
            <w:i/>
            <w:iCs/>
            <w:rPrChange w:id="4985" w:author="Simon Brandl" w:date="2020-06-01T21:02:00Z">
              <w:rPr>
                <w:i/>
                <w:iCs/>
              </w:rPr>
            </w:rPrChange>
          </w:rPr>
          <w:delText>R package version</w:delText>
        </w:r>
        <w:r w:rsidRPr="008478E0" w:rsidDel="00E9131D">
          <w:rPr>
            <w:rPrChange w:id="4986" w:author="Simon Brandl" w:date="2020-06-01T21:02:00Z">
              <w:rPr/>
            </w:rPrChange>
          </w:rPr>
          <w:delText xml:space="preserve"> </w:delText>
        </w:r>
        <w:r w:rsidRPr="008478E0" w:rsidDel="00E9131D">
          <w:rPr>
            <w:b/>
            <w:bCs/>
            <w:rPrChange w:id="4987" w:author="Simon Brandl" w:date="2020-06-01T21:02:00Z">
              <w:rPr>
                <w:b/>
                <w:bCs/>
              </w:rPr>
            </w:rPrChange>
          </w:rPr>
          <w:delText>1</w:delText>
        </w:r>
        <w:r w:rsidRPr="008478E0" w:rsidDel="00E9131D">
          <w:rPr>
            <w:rPrChange w:id="4988" w:author="Simon Brandl" w:date="2020-06-01T21:02:00Z">
              <w:rPr/>
            </w:rPrChange>
          </w:rPr>
          <w:delText>, (2017).</w:delText>
        </w:r>
      </w:del>
    </w:p>
    <w:p w14:paraId="56F528C6" w14:textId="28FDC9A3" w:rsidR="00426D36" w:rsidRPr="008478E0" w:rsidDel="00E9131D" w:rsidRDefault="00426D36" w:rsidP="008478E0">
      <w:pPr>
        <w:pStyle w:val="Bibliography"/>
        <w:rPr>
          <w:del w:id="4989" w:author="Simon Brandl" w:date="2020-05-20T17:47:00Z"/>
          <w:rPrChange w:id="4990" w:author="Simon Brandl" w:date="2020-06-01T21:02:00Z">
            <w:rPr>
              <w:del w:id="4991" w:author="Simon Brandl" w:date="2020-05-20T17:47:00Z"/>
            </w:rPr>
          </w:rPrChange>
        </w:rPr>
        <w:pPrChange w:id="4992" w:author="Simon Brandl" w:date="2020-06-01T21:02:00Z">
          <w:pPr>
            <w:pStyle w:val="Bibliography"/>
            <w:spacing w:line="276" w:lineRule="auto"/>
          </w:pPr>
        </w:pPrChange>
      </w:pPr>
      <w:del w:id="4993" w:author="Simon Brandl" w:date="2020-05-20T17:47:00Z">
        <w:r w:rsidRPr="008478E0" w:rsidDel="00E9131D">
          <w:rPr>
            <w:rPrChange w:id="4994" w:author="Simon Brandl" w:date="2020-06-01T21:02:00Z">
              <w:rPr/>
            </w:rPrChange>
          </w:rPr>
          <w:delText>132.</w:delText>
        </w:r>
        <w:r w:rsidRPr="008478E0" w:rsidDel="00E9131D">
          <w:rPr>
            <w:rPrChange w:id="4995" w:author="Simon Brandl" w:date="2020-06-01T21:02:00Z">
              <w:rPr/>
            </w:rPrChange>
          </w:rPr>
          <w:tab/>
          <w:delText xml:space="preserve">Oksanen, J. </w:delText>
        </w:r>
        <w:r w:rsidRPr="008478E0" w:rsidDel="00E9131D">
          <w:rPr>
            <w:i/>
            <w:iCs/>
            <w:rPrChange w:id="4996" w:author="Simon Brandl" w:date="2020-06-01T21:02:00Z">
              <w:rPr>
                <w:i/>
                <w:iCs/>
              </w:rPr>
            </w:rPrChange>
          </w:rPr>
          <w:delText>et al.</w:delText>
        </w:r>
        <w:r w:rsidRPr="008478E0" w:rsidDel="00E9131D">
          <w:rPr>
            <w:rPrChange w:id="4997" w:author="Simon Brandl" w:date="2020-06-01T21:02:00Z">
              <w:rPr/>
            </w:rPrChange>
          </w:rPr>
          <w:delText xml:space="preserve"> The vegan package. </w:delText>
        </w:r>
        <w:r w:rsidRPr="008478E0" w:rsidDel="00E9131D">
          <w:rPr>
            <w:i/>
            <w:iCs/>
            <w:rPrChange w:id="4998" w:author="Simon Brandl" w:date="2020-06-01T21:02:00Z">
              <w:rPr>
                <w:i/>
                <w:iCs/>
              </w:rPr>
            </w:rPrChange>
          </w:rPr>
          <w:delText>Community ecology package</w:delText>
        </w:r>
        <w:r w:rsidRPr="008478E0" w:rsidDel="00E9131D">
          <w:rPr>
            <w:rPrChange w:id="4999" w:author="Simon Brandl" w:date="2020-06-01T21:02:00Z">
              <w:rPr/>
            </w:rPrChange>
          </w:rPr>
          <w:delText xml:space="preserve"> </w:delText>
        </w:r>
        <w:r w:rsidRPr="008478E0" w:rsidDel="00E9131D">
          <w:rPr>
            <w:b/>
            <w:bCs/>
            <w:rPrChange w:id="5000" w:author="Simon Brandl" w:date="2020-06-01T21:02:00Z">
              <w:rPr>
                <w:b/>
                <w:bCs/>
              </w:rPr>
            </w:rPrChange>
          </w:rPr>
          <w:delText>10</w:delText>
        </w:r>
        <w:r w:rsidRPr="008478E0" w:rsidDel="00E9131D">
          <w:rPr>
            <w:rPrChange w:id="5001" w:author="Simon Brandl" w:date="2020-06-01T21:02:00Z">
              <w:rPr/>
            </w:rPrChange>
          </w:rPr>
          <w:delText>, (2007).</w:delText>
        </w:r>
      </w:del>
    </w:p>
    <w:p w14:paraId="162A0814" w14:textId="72F9C34A" w:rsidR="00426D36" w:rsidRPr="008478E0" w:rsidDel="00E9131D" w:rsidRDefault="00426D36" w:rsidP="008478E0">
      <w:pPr>
        <w:pStyle w:val="Bibliography"/>
        <w:rPr>
          <w:del w:id="5002" w:author="Simon Brandl" w:date="2020-05-20T17:47:00Z"/>
          <w:rPrChange w:id="5003" w:author="Simon Brandl" w:date="2020-06-01T21:02:00Z">
            <w:rPr>
              <w:del w:id="5004" w:author="Simon Brandl" w:date="2020-05-20T17:47:00Z"/>
            </w:rPr>
          </w:rPrChange>
        </w:rPr>
        <w:pPrChange w:id="5005" w:author="Simon Brandl" w:date="2020-06-01T21:02:00Z">
          <w:pPr>
            <w:pStyle w:val="Bibliography"/>
            <w:spacing w:line="276" w:lineRule="auto"/>
          </w:pPr>
        </w:pPrChange>
      </w:pPr>
      <w:del w:id="5006" w:author="Simon Brandl" w:date="2020-05-20T17:47:00Z">
        <w:r w:rsidRPr="008478E0" w:rsidDel="00E9131D">
          <w:rPr>
            <w:rPrChange w:id="5007" w:author="Simon Brandl" w:date="2020-06-01T21:02:00Z">
              <w:rPr/>
            </w:rPrChange>
          </w:rPr>
          <w:delText>133.</w:delText>
        </w:r>
        <w:r w:rsidRPr="008478E0" w:rsidDel="00E9131D">
          <w:rPr>
            <w:rPrChange w:id="5008" w:author="Simon Brandl" w:date="2020-06-01T21:02:00Z">
              <w:rPr/>
            </w:rPrChange>
          </w:rPr>
          <w:tab/>
          <w:delText xml:space="preserve">Csardi, G. &amp; Nepusz, T. The igraph software package for complex network research. </w:delText>
        </w:r>
        <w:r w:rsidRPr="008478E0" w:rsidDel="00E9131D">
          <w:rPr>
            <w:i/>
            <w:iCs/>
            <w:rPrChange w:id="5009" w:author="Simon Brandl" w:date="2020-06-01T21:02:00Z">
              <w:rPr>
                <w:i/>
                <w:iCs/>
              </w:rPr>
            </w:rPrChange>
          </w:rPr>
          <w:delText>InterJournal, Complex Systems</w:delText>
        </w:r>
        <w:r w:rsidRPr="008478E0" w:rsidDel="00E9131D">
          <w:rPr>
            <w:rPrChange w:id="5010" w:author="Simon Brandl" w:date="2020-06-01T21:02:00Z">
              <w:rPr/>
            </w:rPrChange>
          </w:rPr>
          <w:delText xml:space="preserve"> </w:delText>
        </w:r>
        <w:r w:rsidRPr="008478E0" w:rsidDel="00E9131D">
          <w:rPr>
            <w:b/>
            <w:bCs/>
            <w:rPrChange w:id="5011" w:author="Simon Brandl" w:date="2020-06-01T21:02:00Z">
              <w:rPr>
                <w:b/>
                <w:bCs/>
              </w:rPr>
            </w:rPrChange>
          </w:rPr>
          <w:delText>1695</w:delText>
        </w:r>
        <w:r w:rsidRPr="008478E0" w:rsidDel="00E9131D">
          <w:rPr>
            <w:rPrChange w:id="5012" w:author="Simon Brandl" w:date="2020-06-01T21:02:00Z">
              <w:rPr/>
            </w:rPrChange>
          </w:rPr>
          <w:delText>, 1–9 (2006).</w:delText>
        </w:r>
      </w:del>
    </w:p>
    <w:p w14:paraId="65849A11" w14:textId="4A809BBB" w:rsidR="00426D36" w:rsidRPr="008478E0" w:rsidDel="00E9131D" w:rsidRDefault="00426D36" w:rsidP="008478E0">
      <w:pPr>
        <w:pStyle w:val="Bibliography"/>
        <w:rPr>
          <w:del w:id="5013" w:author="Simon Brandl" w:date="2020-05-20T17:47:00Z"/>
          <w:rPrChange w:id="5014" w:author="Simon Brandl" w:date="2020-06-01T21:02:00Z">
            <w:rPr>
              <w:del w:id="5015" w:author="Simon Brandl" w:date="2020-05-20T17:47:00Z"/>
            </w:rPr>
          </w:rPrChange>
        </w:rPr>
        <w:pPrChange w:id="5016" w:author="Simon Brandl" w:date="2020-06-01T21:02:00Z">
          <w:pPr>
            <w:pStyle w:val="Bibliography"/>
            <w:spacing w:line="276" w:lineRule="auto"/>
          </w:pPr>
        </w:pPrChange>
      </w:pPr>
      <w:del w:id="5017" w:author="Simon Brandl" w:date="2020-05-20T17:47:00Z">
        <w:r w:rsidRPr="008478E0" w:rsidDel="00E9131D">
          <w:rPr>
            <w:rPrChange w:id="5018" w:author="Simon Brandl" w:date="2020-06-01T21:02:00Z">
              <w:rPr/>
            </w:rPrChange>
          </w:rPr>
          <w:delText>134.</w:delText>
        </w:r>
        <w:r w:rsidRPr="008478E0" w:rsidDel="00E9131D">
          <w:rPr>
            <w:rPrChange w:id="5019" w:author="Simon Brandl" w:date="2020-06-01T21:02:00Z">
              <w:rPr/>
            </w:rPrChange>
          </w:rPr>
          <w:tab/>
          <w:delText xml:space="preserve">Dormann, C. F., Gruber, B. &amp; Fründ, J. Introducing the bipartite package: analysing ecological networks. </w:delText>
        </w:r>
        <w:r w:rsidRPr="008478E0" w:rsidDel="00E9131D">
          <w:rPr>
            <w:i/>
            <w:iCs/>
            <w:rPrChange w:id="5020" w:author="Simon Brandl" w:date="2020-06-01T21:02:00Z">
              <w:rPr>
                <w:i/>
                <w:iCs/>
              </w:rPr>
            </w:rPrChange>
          </w:rPr>
          <w:delText>interaction</w:delText>
        </w:r>
        <w:r w:rsidRPr="008478E0" w:rsidDel="00E9131D">
          <w:rPr>
            <w:rPrChange w:id="5021" w:author="Simon Brandl" w:date="2020-06-01T21:02:00Z">
              <w:rPr/>
            </w:rPrChange>
          </w:rPr>
          <w:delText xml:space="preserve"> </w:delText>
        </w:r>
        <w:r w:rsidRPr="008478E0" w:rsidDel="00E9131D">
          <w:rPr>
            <w:b/>
            <w:bCs/>
            <w:rPrChange w:id="5022" w:author="Simon Brandl" w:date="2020-06-01T21:02:00Z">
              <w:rPr>
                <w:b/>
                <w:bCs/>
              </w:rPr>
            </w:rPrChange>
          </w:rPr>
          <w:delText>1</w:delText>
        </w:r>
        <w:r w:rsidRPr="008478E0" w:rsidDel="00E9131D">
          <w:rPr>
            <w:rPrChange w:id="5023" w:author="Simon Brandl" w:date="2020-06-01T21:02:00Z">
              <w:rPr/>
            </w:rPrChange>
          </w:rPr>
          <w:delText>, (2008).</w:delText>
        </w:r>
      </w:del>
    </w:p>
    <w:p w14:paraId="2B175DDC" w14:textId="329C3AF9" w:rsidR="00426D36" w:rsidRPr="008478E0" w:rsidDel="00E9131D" w:rsidRDefault="00426D36" w:rsidP="008478E0">
      <w:pPr>
        <w:pStyle w:val="Bibliography"/>
        <w:rPr>
          <w:del w:id="5024" w:author="Simon Brandl" w:date="2020-05-20T17:47:00Z"/>
          <w:rPrChange w:id="5025" w:author="Simon Brandl" w:date="2020-06-01T21:02:00Z">
            <w:rPr>
              <w:del w:id="5026" w:author="Simon Brandl" w:date="2020-05-20T17:47:00Z"/>
            </w:rPr>
          </w:rPrChange>
        </w:rPr>
        <w:pPrChange w:id="5027" w:author="Simon Brandl" w:date="2020-06-01T21:02:00Z">
          <w:pPr>
            <w:pStyle w:val="Bibliography"/>
            <w:spacing w:line="276" w:lineRule="auto"/>
          </w:pPr>
        </w:pPrChange>
      </w:pPr>
      <w:del w:id="5028" w:author="Simon Brandl" w:date="2020-05-20T17:47:00Z">
        <w:r w:rsidRPr="008478E0" w:rsidDel="00E9131D">
          <w:rPr>
            <w:rPrChange w:id="5029" w:author="Simon Brandl" w:date="2020-06-01T21:02:00Z">
              <w:rPr/>
            </w:rPrChange>
          </w:rPr>
          <w:delText>135.</w:delText>
        </w:r>
        <w:r w:rsidRPr="008478E0" w:rsidDel="00E9131D">
          <w:rPr>
            <w:rPrChange w:id="5030" w:author="Simon Brandl" w:date="2020-06-01T21:02:00Z">
              <w:rPr/>
            </w:rPrChange>
          </w:rPr>
          <w:tab/>
          <w:delText xml:space="preserve">Kay, M. tidybayes: Tidy data and geoms for Bayesian models. </w:delText>
        </w:r>
        <w:r w:rsidRPr="008478E0" w:rsidDel="00E9131D">
          <w:rPr>
            <w:i/>
            <w:iCs/>
            <w:rPrChange w:id="5031" w:author="Simon Brandl" w:date="2020-06-01T21:02:00Z">
              <w:rPr>
                <w:i/>
                <w:iCs/>
              </w:rPr>
            </w:rPrChange>
          </w:rPr>
          <w:delText>R package version</w:delText>
        </w:r>
        <w:r w:rsidRPr="008478E0" w:rsidDel="00E9131D">
          <w:rPr>
            <w:rPrChange w:id="5032" w:author="Simon Brandl" w:date="2020-06-01T21:02:00Z">
              <w:rPr/>
            </w:rPrChange>
          </w:rPr>
          <w:delText xml:space="preserve"> </w:delText>
        </w:r>
        <w:r w:rsidRPr="008478E0" w:rsidDel="00E9131D">
          <w:rPr>
            <w:b/>
            <w:bCs/>
            <w:rPrChange w:id="5033" w:author="Simon Brandl" w:date="2020-06-01T21:02:00Z">
              <w:rPr>
                <w:b/>
                <w:bCs/>
              </w:rPr>
            </w:rPrChange>
          </w:rPr>
          <w:delText>1</w:delText>
        </w:r>
        <w:r w:rsidRPr="008478E0" w:rsidDel="00E9131D">
          <w:rPr>
            <w:rPrChange w:id="5034" w:author="Simon Brandl" w:date="2020-06-01T21:02:00Z">
              <w:rPr/>
            </w:rPrChange>
          </w:rPr>
          <w:delText>, (2018).</w:delText>
        </w:r>
      </w:del>
    </w:p>
    <w:p w14:paraId="3A78990A" w14:textId="015303D4" w:rsidR="00426D36" w:rsidRPr="008478E0" w:rsidDel="00E9131D" w:rsidRDefault="00426D36" w:rsidP="008478E0">
      <w:pPr>
        <w:pStyle w:val="Bibliography"/>
        <w:rPr>
          <w:del w:id="5035" w:author="Simon Brandl" w:date="2020-05-20T17:47:00Z"/>
          <w:rPrChange w:id="5036" w:author="Simon Brandl" w:date="2020-06-01T21:02:00Z">
            <w:rPr>
              <w:del w:id="5037" w:author="Simon Brandl" w:date="2020-05-20T17:47:00Z"/>
            </w:rPr>
          </w:rPrChange>
        </w:rPr>
        <w:pPrChange w:id="5038" w:author="Simon Brandl" w:date="2020-06-01T21:02:00Z">
          <w:pPr>
            <w:pStyle w:val="Bibliography"/>
            <w:spacing w:line="276" w:lineRule="auto"/>
          </w:pPr>
        </w:pPrChange>
      </w:pPr>
      <w:del w:id="5039" w:author="Simon Brandl" w:date="2020-05-20T17:47:00Z">
        <w:r w:rsidRPr="008478E0" w:rsidDel="00E9131D">
          <w:rPr>
            <w:rPrChange w:id="5040" w:author="Simon Brandl" w:date="2020-06-01T21:02:00Z">
              <w:rPr/>
            </w:rPrChange>
          </w:rPr>
          <w:delText>136.</w:delText>
        </w:r>
        <w:r w:rsidRPr="008478E0" w:rsidDel="00E9131D">
          <w:rPr>
            <w:rPrChange w:id="5041" w:author="Simon Brandl" w:date="2020-06-01T21:02:00Z">
              <w:rPr/>
            </w:rPrChange>
          </w:rPr>
          <w:tab/>
          <w:delText xml:space="preserve">Chen, T., He, T., Benesty, M., Khotilovich, V. &amp; Tang, Y. Xgboost: extreme gradient boosting. </w:delText>
        </w:r>
        <w:r w:rsidRPr="008478E0" w:rsidDel="00E9131D">
          <w:rPr>
            <w:i/>
            <w:iCs/>
            <w:rPrChange w:id="5042" w:author="Simon Brandl" w:date="2020-06-01T21:02:00Z">
              <w:rPr>
                <w:i/>
                <w:iCs/>
              </w:rPr>
            </w:rPrChange>
          </w:rPr>
          <w:delText>R package version 0.4-2</w:delText>
        </w:r>
        <w:r w:rsidRPr="008478E0" w:rsidDel="00E9131D">
          <w:rPr>
            <w:rPrChange w:id="5043" w:author="Simon Brandl" w:date="2020-06-01T21:02:00Z">
              <w:rPr/>
            </w:rPrChange>
          </w:rPr>
          <w:delText xml:space="preserve"> 1–4 (2015).</w:delText>
        </w:r>
      </w:del>
    </w:p>
    <w:p w14:paraId="3F93DF7D" w14:textId="45B8F573" w:rsidR="00426D36" w:rsidRPr="008478E0" w:rsidDel="00E9131D" w:rsidRDefault="00426D36" w:rsidP="008478E0">
      <w:pPr>
        <w:pStyle w:val="Bibliography"/>
        <w:rPr>
          <w:del w:id="5044" w:author="Simon Brandl" w:date="2020-05-20T17:47:00Z"/>
          <w:rPrChange w:id="5045" w:author="Simon Brandl" w:date="2020-06-01T21:02:00Z">
            <w:rPr>
              <w:del w:id="5046" w:author="Simon Brandl" w:date="2020-05-20T17:47:00Z"/>
            </w:rPr>
          </w:rPrChange>
        </w:rPr>
        <w:pPrChange w:id="5047" w:author="Simon Brandl" w:date="2020-06-01T21:02:00Z">
          <w:pPr>
            <w:pStyle w:val="Bibliography"/>
            <w:spacing w:line="276" w:lineRule="auto"/>
          </w:pPr>
        </w:pPrChange>
      </w:pPr>
      <w:del w:id="5048" w:author="Simon Brandl" w:date="2020-05-20T17:47:00Z">
        <w:r w:rsidRPr="008478E0" w:rsidDel="00E9131D">
          <w:rPr>
            <w:rPrChange w:id="5049" w:author="Simon Brandl" w:date="2020-06-01T21:02:00Z">
              <w:rPr/>
            </w:rPrChange>
          </w:rPr>
          <w:delText>137.</w:delText>
        </w:r>
        <w:r w:rsidRPr="008478E0" w:rsidDel="00E9131D">
          <w:rPr>
            <w:rPrChange w:id="5050" w:author="Simon Brandl" w:date="2020-06-01T21:02:00Z">
              <w:rPr/>
            </w:rPrChange>
          </w:rPr>
          <w:tab/>
          <w:delText xml:space="preserve">Lenth, R., Singmann, H., Love, J., Buerkner, P. &amp; Herve, M. Package “emmeans”: Estimated marginal means, aka least-squares means. </w:delText>
        </w:r>
        <w:r w:rsidRPr="008478E0" w:rsidDel="00E9131D">
          <w:rPr>
            <w:i/>
            <w:iCs/>
            <w:rPrChange w:id="5051" w:author="Simon Brandl" w:date="2020-06-01T21:02:00Z">
              <w:rPr>
                <w:i/>
                <w:iCs/>
              </w:rPr>
            </w:rPrChange>
          </w:rPr>
          <w:delText>Compr. R Arch. Netw</w:delText>
        </w:r>
        <w:r w:rsidRPr="008478E0" w:rsidDel="00E9131D">
          <w:rPr>
            <w:rPrChange w:id="5052" w:author="Simon Brandl" w:date="2020-06-01T21:02:00Z">
              <w:rPr/>
            </w:rPrChange>
          </w:rPr>
          <w:delText xml:space="preserve"> 1–67 (2019).</w:delText>
        </w:r>
      </w:del>
    </w:p>
    <w:p w14:paraId="26F1837F" w14:textId="41606D47" w:rsidR="00426D36" w:rsidRPr="008478E0" w:rsidDel="00E9131D" w:rsidRDefault="00426D36" w:rsidP="008478E0">
      <w:pPr>
        <w:pStyle w:val="Bibliography"/>
        <w:rPr>
          <w:del w:id="5053" w:author="Simon Brandl" w:date="2020-05-20T17:47:00Z"/>
          <w:rPrChange w:id="5054" w:author="Simon Brandl" w:date="2020-06-01T21:02:00Z">
            <w:rPr>
              <w:del w:id="5055" w:author="Simon Brandl" w:date="2020-05-20T17:47:00Z"/>
            </w:rPr>
          </w:rPrChange>
        </w:rPr>
        <w:pPrChange w:id="5056" w:author="Simon Brandl" w:date="2020-06-01T21:02:00Z">
          <w:pPr>
            <w:pStyle w:val="Bibliography"/>
            <w:spacing w:line="276" w:lineRule="auto"/>
          </w:pPr>
        </w:pPrChange>
      </w:pPr>
      <w:del w:id="5057" w:author="Simon Brandl" w:date="2020-05-20T17:47:00Z">
        <w:r w:rsidRPr="008478E0" w:rsidDel="00E9131D">
          <w:rPr>
            <w:rPrChange w:id="5058" w:author="Simon Brandl" w:date="2020-06-01T21:02:00Z">
              <w:rPr/>
            </w:rPrChange>
          </w:rPr>
          <w:delText>138.</w:delText>
        </w:r>
        <w:r w:rsidRPr="008478E0" w:rsidDel="00E9131D">
          <w:rPr>
            <w:rPrChange w:id="5059" w:author="Simon Brandl" w:date="2020-06-01T21:02:00Z">
              <w:rPr/>
            </w:rPrChange>
          </w:rPr>
          <w:tab/>
          <w:delText xml:space="preserve">Bauer, R. Oceanmap: a plotting toolbox for 2D oceanographic data. </w:delText>
        </w:r>
        <w:r w:rsidRPr="008478E0" w:rsidDel="00E9131D">
          <w:rPr>
            <w:i/>
            <w:iCs/>
            <w:rPrChange w:id="5060" w:author="Simon Brandl" w:date="2020-06-01T21:02:00Z">
              <w:rPr>
                <w:i/>
                <w:iCs/>
              </w:rPr>
            </w:rPrChange>
          </w:rPr>
          <w:delText>R package, version 0.0</w:delText>
        </w:r>
        <w:r w:rsidRPr="008478E0" w:rsidDel="00E9131D">
          <w:rPr>
            <w:rPrChange w:id="5061" w:author="Simon Brandl" w:date="2020-06-01T21:02:00Z">
              <w:rPr/>
            </w:rPrChange>
          </w:rPr>
          <w:delText xml:space="preserve"> </w:delText>
        </w:r>
        <w:r w:rsidRPr="008478E0" w:rsidDel="00E9131D">
          <w:rPr>
            <w:b/>
            <w:bCs/>
            <w:rPrChange w:id="5062" w:author="Simon Brandl" w:date="2020-06-01T21:02:00Z">
              <w:rPr>
                <w:b/>
                <w:bCs/>
              </w:rPr>
            </w:rPrChange>
          </w:rPr>
          <w:delText>9</w:delText>
        </w:r>
        <w:r w:rsidRPr="008478E0" w:rsidDel="00E9131D">
          <w:rPr>
            <w:rPrChange w:id="5063" w:author="Simon Brandl" w:date="2020-06-01T21:02:00Z">
              <w:rPr/>
            </w:rPrChange>
          </w:rPr>
          <w:delText>, (2017).</w:delText>
        </w:r>
      </w:del>
    </w:p>
    <w:p w14:paraId="1A4E64BF" w14:textId="6211DBD7" w:rsidR="00426D36" w:rsidRPr="008478E0" w:rsidDel="00E9131D" w:rsidRDefault="00426D36" w:rsidP="008478E0">
      <w:pPr>
        <w:pStyle w:val="Bibliography"/>
        <w:rPr>
          <w:del w:id="5064" w:author="Simon Brandl" w:date="2020-05-20T17:47:00Z"/>
          <w:rPrChange w:id="5065" w:author="Simon Brandl" w:date="2020-06-01T21:02:00Z">
            <w:rPr>
              <w:del w:id="5066" w:author="Simon Brandl" w:date="2020-05-20T17:47:00Z"/>
            </w:rPr>
          </w:rPrChange>
        </w:rPr>
        <w:pPrChange w:id="5067" w:author="Simon Brandl" w:date="2020-06-01T21:02:00Z">
          <w:pPr>
            <w:pStyle w:val="Bibliography"/>
            <w:spacing w:line="276" w:lineRule="auto"/>
          </w:pPr>
        </w:pPrChange>
      </w:pPr>
      <w:del w:id="5068" w:author="Simon Brandl" w:date="2020-05-20T17:47:00Z">
        <w:r w:rsidRPr="008478E0" w:rsidDel="00E9131D">
          <w:rPr>
            <w:rPrChange w:id="5069" w:author="Simon Brandl" w:date="2020-06-01T21:02:00Z">
              <w:rPr/>
            </w:rPrChange>
          </w:rPr>
          <w:delText>139.</w:delText>
        </w:r>
        <w:r w:rsidRPr="008478E0" w:rsidDel="00E9131D">
          <w:rPr>
            <w:rPrChange w:id="5070" w:author="Simon Brandl" w:date="2020-06-01T21:02:00Z">
              <w:rPr/>
            </w:rPrChange>
          </w:rPr>
          <w:tab/>
          <w:delText>Pierce, D. &amp; Pierce, M. D. Package ‘ncdf4’. (2019).</w:delText>
        </w:r>
      </w:del>
    </w:p>
    <w:p w14:paraId="4C7BC369" w14:textId="445136D5" w:rsidR="00426D36" w:rsidRPr="008478E0" w:rsidDel="00E9131D" w:rsidRDefault="00426D36" w:rsidP="008478E0">
      <w:pPr>
        <w:pStyle w:val="Bibliography"/>
        <w:rPr>
          <w:del w:id="5071" w:author="Simon Brandl" w:date="2020-05-20T17:47:00Z"/>
          <w:rPrChange w:id="5072" w:author="Simon Brandl" w:date="2020-06-01T21:02:00Z">
            <w:rPr>
              <w:del w:id="5073" w:author="Simon Brandl" w:date="2020-05-20T17:47:00Z"/>
            </w:rPr>
          </w:rPrChange>
        </w:rPr>
        <w:pPrChange w:id="5074" w:author="Simon Brandl" w:date="2020-06-01T21:02:00Z">
          <w:pPr>
            <w:pStyle w:val="Bibliography"/>
            <w:spacing w:line="276" w:lineRule="auto"/>
          </w:pPr>
        </w:pPrChange>
      </w:pPr>
      <w:del w:id="5075" w:author="Simon Brandl" w:date="2020-05-20T17:47:00Z">
        <w:r w:rsidRPr="008478E0" w:rsidDel="00E9131D">
          <w:rPr>
            <w:rPrChange w:id="5076" w:author="Simon Brandl" w:date="2020-06-01T21:02:00Z">
              <w:rPr/>
            </w:rPrChange>
          </w:rPr>
          <w:delText>140.</w:delText>
        </w:r>
        <w:r w:rsidRPr="008478E0" w:rsidDel="00E9131D">
          <w:rPr>
            <w:rPrChange w:id="5077" w:author="Simon Brandl" w:date="2020-06-01T21:02:00Z">
              <w:rPr/>
            </w:rPrChange>
          </w:rPr>
          <w:tab/>
          <w:delText xml:space="preserve">Hijmans, R. J. </w:delText>
        </w:r>
        <w:r w:rsidRPr="008478E0" w:rsidDel="00E9131D">
          <w:rPr>
            <w:i/>
            <w:iCs/>
            <w:rPrChange w:id="5078" w:author="Simon Brandl" w:date="2020-06-01T21:02:00Z">
              <w:rPr>
                <w:i/>
                <w:iCs/>
              </w:rPr>
            </w:rPrChange>
          </w:rPr>
          <w:delText>et al.</w:delText>
        </w:r>
        <w:r w:rsidRPr="008478E0" w:rsidDel="00E9131D">
          <w:rPr>
            <w:rPrChange w:id="5079" w:author="Simon Brandl" w:date="2020-06-01T21:02:00Z">
              <w:rPr/>
            </w:rPrChange>
          </w:rPr>
          <w:delText xml:space="preserve"> Raster package in R. (2013).</w:delText>
        </w:r>
      </w:del>
    </w:p>
    <w:p w14:paraId="3A9C804B" w14:textId="3BF73A12" w:rsidR="008054EE" w:rsidRPr="008478E0" w:rsidDel="00E9131D" w:rsidRDefault="00426D36" w:rsidP="008478E0">
      <w:pPr>
        <w:pStyle w:val="Bibliography"/>
        <w:rPr>
          <w:del w:id="5080" w:author="Simon Brandl" w:date="2020-05-20T17:47:00Z"/>
          <w:rPrChange w:id="5081" w:author="Simon Brandl" w:date="2020-06-01T21:02:00Z">
            <w:rPr>
              <w:del w:id="5082" w:author="Simon Brandl" w:date="2020-05-20T17:47:00Z"/>
            </w:rPr>
          </w:rPrChange>
        </w:rPr>
        <w:pPrChange w:id="5083" w:author="Simon Brandl" w:date="2020-06-01T21:02:00Z">
          <w:pPr>
            <w:pStyle w:val="Bibliography"/>
            <w:spacing w:line="276" w:lineRule="auto"/>
          </w:pPr>
        </w:pPrChange>
      </w:pPr>
      <w:del w:id="5084" w:author="Simon Brandl" w:date="2020-05-20T17:47:00Z">
        <w:r w:rsidRPr="008478E0" w:rsidDel="00E9131D">
          <w:rPr>
            <w:rPrChange w:id="5085" w:author="Simon Brandl" w:date="2020-06-01T21:02:00Z">
              <w:rPr/>
            </w:rPrChange>
          </w:rPr>
          <w:delText>141.</w:delText>
        </w:r>
        <w:r w:rsidRPr="008478E0" w:rsidDel="00E9131D">
          <w:rPr>
            <w:rPrChange w:id="5086" w:author="Simon Brandl" w:date="2020-06-01T21:02:00Z">
              <w:rPr/>
            </w:rPrChange>
          </w:rPr>
          <w:tab/>
          <w:delText xml:space="preserve">Schiettekatte, N. M., Brandl, S. J. &amp; Casey, J. M. </w:delText>
        </w:r>
        <w:r w:rsidRPr="008478E0" w:rsidDel="00E9131D">
          <w:rPr>
            <w:i/>
            <w:iCs/>
            <w:rPrChange w:id="5087" w:author="Simon Brandl" w:date="2020-06-01T21:02:00Z">
              <w:rPr>
                <w:i/>
                <w:iCs/>
              </w:rPr>
            </w:rPrChange>
          </w:rPr>
          <w:delText>fishualize: Color palettes based on fish species</w:delText>
        </w:r>
        <w:r w:rsidRPr="008478E0" w:rsidDel="00E9131D">
          <w:rPr>
            <w:rPrChange w:id="5088" w:author="Simon Brandl" w:date="2020-06-01T21:02:00Z">
              <w:rPr/>
            </w:rPrChange>
          </w:rPr>
          <w:delText>. (2019).</w:delText>
        </w:r>
      </w:del>
    </w:p>
    <w:p w14:paraId="684D6D59" w14:textId="167B93D1" w:rsidR="008054EE" w:rsidRPr="008478E0" w:rsidDel="00E9131D" w:rsidRDefault="008054EE" w:rsidP="008478E0">
      <w:pPr>
        <w:pStyle w:val="Bibliography"/>
        <w:rPr>
          <w:del w:id="5089" w:author="Simon Brandl" w:date="2020-05-20T17:47:00Z"/>
          <w:rPrChange w:id="5090" w:author="Simon Brandl" w:date="2020-06-01T21:02:00Z">
            <w:rPr>
              <w:del w:id="5091" w:author="Simon Brandl" w:date="2020-05-20T17:47:00Z"/>
            </w:rPr>
          </w:rPrChange>
        </w:rPr>
        <w:pPrChange w:id="5092" w:author="Simon Brandl" w:date="2020-06-01T21:02:00Z">
          <w:pPr>
            <w:pStyle w:val="Bibliography"/>
            <w:spacing w:line="276" w:lineRule="auto"/>
            <w:ind w:left="0" w:firstLine="0"/>
          </w:pPr>
        </w:pPrChange>
      </w:pPr>
    </w:p>
    <w:p w14:paraId="325DFFDD" w14:textId="30BD12A7" w:rsidR="00B42CE6" w:rsidRDefault="00892727" w:rsidP="008478E0">
      <w:pPr>
        <w:pStyle w:val="Bibliography"/>
        <w:pPrChange w:id="5093" w:author="Simon Brandl" w:date="2020-06-01T21:02:00Z">
          <w:pPr>
            <w:pStyle w:val="Bibliography"/>
            <w:spacing w:line="276" w:lineRule="auto"/>
            <w:ind w:left="0" w:firstLine="0"/>
          </w:pPr>
        </w:pPrChange>
      </w:pPr>
      <w:r w:rsidRPr="008054EE">
        <w:fldChar w:fldCharType="end"/>
      </w:r>
    </w:p>
    <w:p w14:paraId="390454C8" w14:textId="77777777" w:rsidR="00B42CE6" w:rsidRDefault="00B42CE6">
      <w:pPr>
        <w:rPr>
          <w:rFonts w:ascii="Arial" w:hAnsi="Arial" w:cs="Arial"/>
        </w:rPr>
      </w:pPr>
      <w:r>
        <w:rPr>
          <w:rFonts w:ascii="Arial" w:hAnsi="Arial" w:cs="Arial"/>
        </w:rPr>
        <w:br w:type="page"/>
      </w:r>
    </w:p>
    <w:p w14:paraId="19F6CCEC" w14:textId="709ADCBB" w:rsidR="00AD2BD2" w:rsidRPr="0005446F" w:rsidRDefault="00B42CE6" w:rsidP="00426D36">
      <w:pPr>
        <w:pStyle w:val="Bibliography"/>
        <w:ind w:left="0" w:firstLine="0"/>
        <w:rPr>
          <w:rFonts w:ascii="Arial" w:hAnsi="Arial" w:cs="Arial"/>
        </w:rPr>
      </w:pPr>
      <w:r w:rsidRPr="00B42CE6">
        <w:rPr>
          <w:rFonts w:ascii="Arial" w:hAnsi="Arial" w:cs="Arial"/>
          <w:b/>
          <w:bCs/>
        </w:rPr>
        <w:lastRenderedPageBreak/>
        <w:t>A</w:t>
      </w:r>
      <w:r w:rsidR="00AD2BD2" w:rsidRPr="0005446F">
        <w:rPr>
          <w:rFonts w:ascii="Arial" w:hAnsi="Arial" w:cs="Arial"/>
          <w:b/>
          <w:bCs/>
        </w:rPr>
        <w:t>cknowledgments</w:t>
      </w:r>
    </w:p>
    <w:p w14:paraId="2C20286B" w14:textId="1CB77A6A" w:rsidR="00AD2BD2" w:rsidRPr="0005446F" w:rsidRDefault="00AD2BD2" w:rsidP="00AD2BD2">
      <w:pPr>
        <w:spacing w:line="480" w:lineRule="auto"/>
        <w:rPr>
          <w:rFonts w:ascii="Arial" w:hAnsi="Arial" w:cs="Arial"/>
        </w:rPr>
      </w:pPr>
      <w:r w:rsidRPr="0005446F">
        <w:rPr>
          <w:rFonts w:ascii="Arial" w:hAnsi="Arial" w:cs="Arial"/>
        </w:rPr>
        <w:t xml:space="preserve">We thank the Environment Agency Abu Dhabi (TMBS/18/L/179) and </w:t>
      </w:r>
      <w:proofErr w:type="spellStart"/>
      <w:r w:rsidRPr="0005446F">
        <w:rPr>
          <w:rFonts w:ascii="Arial" w:hAnsi="Arial" w:cs="Arial"/>
        </w:rPr>
        <w:t>Dibba</w:t>
      </w:r>
      <w:proofErr w:type="spellEnd"/>
      <w:r w:rsidRPr="0005446F">
        <w:rPr>
          <w:rFonts w:ascii="Arial" w:hAnsi="Arial" w:cs="Arial"/>
        </w:rPr>
        <w:t xml:space="preserve"> Municipality (unnumbered) for collection permits and the UAE Ministry of Environment and Climate Change for the tissue export permit (AUD-Q-22-1110520). All work was performed under NYUAD IACUC approval 18-0003. We further thank the NYU Abu Dhabi Center for Genomics and Systems Biology for sequencing funding and the NYU Abu Dhabi Core Facilities group for support of field collections and thermal experiments. We thank D</w:t>
      </w:r>
      <w:del w:id="5094" w:author="Simon Brandl" w:date="2020-06-01T16:02:00Z">
        <w:r w:rsidRPr="0005446F" w:rsidDel="00366CDF">
          <w:rPr>
            <w:rFonts w:ascii="Arial" w:hAnsi="Arial" w:cs="Arial"/>
          </w:rPr>
          <w:delText>ain</w:delText>
        </w:r>
      </w:del>
      <w:r w:rsidRPr="0005446F">
        <w:rPr>
          <w:rFonts w:ascii="Arial" w:hAnsi="Arial" w:cs="Arial"/>
        </w:rPr>
        <w:t xml:space="preserve"> McParland and G</w:t>
      </w:r>
      <w:del w:id="5095" w:author="Simon Brandl" w:date="2020-06-01T16:02:00Z">
        <w:r w:rsidRPr="0005446F" w:rsidDel="00366CDF">
          <w:rPr>
            <w:rFonts w:ascii="Arial" w:hAnsi="Arial" w:cs="Arial"/>
          </w:rPr>
          <w:delText>race</w:delText>
        </w:r>
      </w:del>
      <w:r w:rsidRPr="0005446F">
        <w:rPr>
          <w:rFonts w:ascii="Arial" w:hAnsi="Arial" w:cs="Arial"/>
        </w:rPr>
        <w:t xml:space="preserve"> Vaughan for field support, N</w:t>
      </w:r>
      <w:ins w:id="5096" w:author="Simon Brandl" w:date="2020-06-01T16:02:00Z">
        <w:r w:rsidR="00366CDF">
          <w:rPr>
            <w:rFonts w:ascii="Arial" w:hAnsi="Arial" w:cs="Arial"/>
          </w:rPr>
          <w:t xml:space="preserve"> </w:t>
        </w:r>
      </w:ins>
      <w:del w:id="5097" w:author="Simon Brandl" w:date="2020-06-01T16:02:00Z">
        <w:r w:rsidRPr="0005446F" w:rsidDel="00366CDF">
          <w:rPr>
            <w:rFonts w:ascii="Arial" w:hAnsi="Arial" w:cs="Arial"/>
          </w:rPr>
          <w:delText xml:space="preserve">oura </w:delText>
        </w:r>
      </w:del>
      <w:r w:rsidRPr="0005446F">
        <w:rPr>
          <w:rFonts w:ascii="Arial" w:hAnsi="Arial" w:cs="Arial"/>
        </w:rPr>
        <w:t>Al-</w:t>
      </w:r>
      <w:proofErr w:type="spellStart"/>
      <w:r w:rsidRPr="0005446F">
        <w:rPr>
          <w:rFonts w:ascii="Arial" w:hAnsi="Arial" w:cs="Arial"/>
        </w:rPr>
        <w:t>Mansoori</w:t>
      </w:r>
      <w:proofErr w:type="spellEnd"/>
      <w:r w:rsidRPr="0005446F">
        <w:rPr>
          <w:rFonts w:ascii="Arial" w:hAnsi="Arial" w:cs="Arial"/>
        </w:rPr>
        <w:t xml:space="preserve"> for assistance with processing specimens in the laboratory, and K</w:t>
      </w:r>
      <w:del w:id="5098" w:author="Simon Brandl" w:date="2020-06-01T16:02:00Z">
        <w:r w:rsidRPr="0005446F" w:rsidDel="00366CDF">
          <w:rPr>
            <w:rFonts w:ascii="Arial" w:hAnsi="Arial" w:cs="Arial"/>
          </w:rPr>
          <w:delText>atherine</w:delText>
        </w:r>
      </w:del>
      <w:r w:rsidRPr="0005446F">
        <w:rPr>
          <w:rFonts w:ascii="Arial" w:hAnsi="Arial" w:cs="Arial"/>
        </w:rPr>
        <w:t xml:space="preserve"> </w:t>
      </w:r>
      <w:proofErr w:type="spellStart"/>
      <w:r w:rsidRPr="0005446F">
        <w:rPr>
          <w:rFonts w:ascii="Arial" w:hAnsi="Arial" w:cs="Arial"/>
        </w:rPr>
        <w:t>Maslenikov</w:t>
      </w:r>
      <w:proofErr w:type="spellEnd"/>
      <w:r w:rsidRPr="0005446F">
        <w:rPr>
          <w:rFonts w:ascii="Arial" w:hAnsi="Arial" w:cs="Arial"/>
        </w:rPr>
        <w:t xml:space="preserve"> and J</w:t>
      </w:r>
      <w:del w:id="5099" w:author="Simon Brandl" w:date="2020-06-01T16:02:00Z">
        <w:r w:rsidRPr="0005446F" w:rsidDel="00366CDF">
          <w:rPr>
            <w:rFonts w:ascii="Arial" w:hAnsi="Arial" w:cs="Arial"/>
          </w:rPr>
          <w:delText>onathon</w:delText>
        </w:r>
      </w:del>
      <w:r w:rsidRPr="0005446F">
        <w:rPr>
          <w:rFonts w:ascii="Arial" w:hAnsi="Arial" w:cs="Arial"/>
        </w:rPr>
        <w:t xml:space="preserve"> </w:t>
      </w:r>
      <w:proofErr w:type="spellStart"/>
      <w:r w:rsidRPr="0005446F">
        <w:rPr>
          <w:rFonts w:ascii="Arial" w:hAnsi="Arial" w:cs="Arial"/>
        </w:rPr>
        <w:t>Huie</w:t>
      </w:r>
      <w:proofErr w:type="spellEnd"/>
      <w:r w:rsidRPr="0005446F">
        <w:rPr>
          <w:rFonts w:ascii="Arial" w:hAnsi="Arial" w:cs="Arial"/>
        </w:rPr>
        <w:t xml:space="preserve"> for assistance in cataloging specimens at the University of Washington. Partial fieldwork funding was provided to L </w:t>
      </w:r>
      <w:proofErr w:type="spellStart"/>
      <w:r w:rsidRPr="0005446F">
        <w:rPr>
          <w:rFonts w:ascii="Arial" w:hAnsi="Arial" w:cs="Arial"/>
        </w:rPr>
        <w:t>Tornabene</w:t>
      </w:r>
      <w:proofErr w:type="spellEnd"/>
      <w:r w:rsidRPr="0005446F">
        <w:rPr>
          <w:rFonts w:ascii="Arial" w:hAnsi="Arial" w:cs="Arial"/>
        </w:rPr>
        <w:t xml:space="preserve"> by the University of Washington. </w:t>
      </w:r>
      <w:ins w:id="5100" w:author="Simon Brandl" w:date="2020-06-01T14:51:00Z">
        <w:r w:rsidR="000F2FCB">
          <w:rPr>
            <w:rFonts w:ascii="Arial" w:hAnsi="Arial" w:cs="Arial"/>
          </w:rPr>
          <w:t xml:space="preserve">We thank </w:t>
        </w:r>
      </w:ins>
      <w:ins w:id="5101" w:author="Simon Brandl" w:date="2020-06-01T16:01:00Z">
        <w:r w:rsidR="00366CDF">
          <w:rPr>
            <w:rFonts w:ascii="Arial" w:hAnsi="Arial" w:cs="Arial"/>
          </w:rPr>
          <w:t xml:space="preserve">Dr. </w:t>
        </w:r>
      </w:ins>
      <w:ins w:id="5102" w:author="Simon Brandl" w:date="2020-06-01T14:51:00Z">
        <w:r w:rsidR="000F2FCB">
          <w:rPr>
            <w:rFonts w:ascii="Arial" w:hAnsi="Arial" w:cs="Arial"/>
          </w:rPr>
          <w:t xml:space="preserve">A McKay and three anonymous reviewers for </w:t>
        </w:r>
      </w:ins>
      <w:ins w:id="5103" w:author="Simon Brandl" w:date="2020-06-01T16:01:00Z">
        <w:r w:rsidR="00366CDF">
          <w:rPr>
            <w:rFonts w:ascii="Arial" w:hAnsi="Arial" w:cs="Arial"/>
          </w:rPr>
          <w:t xml:space="preserve">their </w:t>
        </w:r>
      </w:ins>
      <w:ins w:id="5104" w:author="Simon Brandl" w:date="2020-06-01T14:51:00Z">
        <w:r w:rsidR="000F2FCB">
          <w:rPr>
            <w:rFonts w:ascii="Arial" w:hAnsi="Arial" w:cs="Arial"/>
          </w:rPr>
          <w:t xml:space="preserve">feedback on our manuscript. </w:t>
        </w:r>
      </w:ins>
    </w:p>
    <w:p w14:paraId="4E9AE50C" w14:textId="4646EF1E" w:rsidR="00AD2BD2" w:rsidRPr="0005446F" w:rsidRDefault="00AD2BD2" w:rsidP="00AD2BD2">
      <w:pPr>
        <w:spacing w:line="480" w:lineRule="auto"/>
        <w:rPr>
          <w:rFonts w:ascii="Arial" w:hAnsi="Arial" w:cs="Arial"/>
        </w:rPr>
      </w:pPr>
    </w:p>
    <w:p w14:paraId="2A502A3E" w14:textId="57ED028F" w:rsidR="00AD2BD2" w:rsidRPr="0005446F" w:rsidRDefault="00AD2BD2" w:rsidP="00AD2BD2">
      <w:pPr>
        <w:spacing w:line="480" w:lineRule="auto"/>
        <w:rPr>
          <w:rFonts w:ascii="Arial" w:hAnsi="Arial" w:cs="Arial"/>
          <w:b/>
          <w:bCs/>
        </w:rPr>
      </w:pPr>
      <w:r w:rsidRPr="0005446F">
        <w:rPr>
          <w:rFonts w:ascii="Arial" w:hAnsi="Arial" w:cs="Arial"/>
          <w:b/>
          <w:bCs/>
        </w:rPr>
        <w:t>Author contributions</w:t>
      </w:r>
    </w:p>
    <w:p w14:paraId="3A880682" w14:textId="01F13E41" w:rsidR="00AD2BD2" w:rsidRPr="0005446F" w:rsidRDefault="00AD2BD2" w:rsidP="00AD2BD2">
      <w:pPr>
        <w:spacing w:line="480" w:lineRule="auto"/>
        <w:rPr>
          <w:rFonts w:ascii="Arial" w:hAnsi="Arial" w:cs="Arial"/>
        </w:rPr>
      </w:pPr>
      <w:r w:rsidRPr="0005446F">
        <w:rPr>
          <w:rFonts w:ascii="Arial" w:hAnsi="Arial" w:cs="Arial"/>
        </w:rPr>
        <w:t xml:space="preserve">SJB and JLJ designed the study; SJB, JLJ, JMC, and LT performed field collections; JLJ ran physiological trials; SJB, JMC, and LT performed laboratory work; </w:t>
      </w:r>
      <w:r w:rsidR="00426D36" w:rsidRPr="0005446F">
        <w:rPr>
          <w:rFonts w:ascii="Arial" w:hAnsi="Arial" w:cs="Arial"/>
        </w:rPr>
        <w:t xml:space="preserve">JAB and LT provided funding and resources; </w:t>
      </w:r>
      <w:r w:rsidRPr="0005446F">
        <w:rPr>
          <w:rFonts w:ascii="Arial" w:hAnsi="Arial" w:cs="Arial"/>
        </w:rPr>
        <w:t>SJB performed data analysis and visualization; SJB and RAM performed population modeling; SJB wrote the first draft of</w:t>
      </w:r>
      <w:r w:rsidR="00426D36" w:rsidRPr="0005446F">
        <w:rPr>
          <w:rFonts w:ascii="Arial" w:hAnsi="Arial" w:cs="Arial"/>
        </w:rPr>
        <w:t xml:space="preserve"> the manuscript</w:t>
      </w:r>
      <w:r w:rsidR="008054EE">
        <w:rPr>
          <w:rFonts w:ascii="Arial" w:hAnsi="Arial" w:cs="Arial"/>
        </w:rPr>
        <w:t>, and</w:t>
      </w:r>
      <w:r w:rsidR="00426D36" w:rsidRPr="0005446F">
        <w:rPr>
          <w:rFonts w:ascii="Arial" w:hAnsi="Arial" w:cs="Arial"/>
        </w:rPr>
        <w:t xml:space="preserve"> all authors contributed to writing thereafter.</w:t>
      </w:r>
    </w:p>
    <w:p w14:paraId="0880BAA7" w14:textId="77777777" w:rsidR="00AD2BD2" w:rsidRPr="0005446F" w:rsidRDefault="00AD2BD2" w:rsidP="00AD2BD2">
      <w:pPr>
        <w:spacing w:line="480" w:lineRule="auto"/>
        <w:rPr>
          <w:rFonts w:ascii="Arial" w:hAnsi="Arial" w:cs="Arial"/>
        </w:rPr>
      </w:pPr>
    </w:p>
    <w:p w14:paraId="7EECB04D" w14:textId="77777777" w:rsidR="00AD2BD2" w:rsidRPr="0005446F" w:rsidRDefault="00AD2BD2" w:rsidP="00AD2BD2">
      <w:pPr>
        <w:spacing w:line="480" w:lineRule="auto"/>
        <w:rPr>
          <w:rFonts w:ascii="Arial" w:hAnsi="Arial" w:cs="Arial"/>
        </w:rPr>
      </w:pPr>
      <w:r w:rsidRPr="0005446F">
        <w:rPr>
          <w:rFonts w:ascii="Arial" w:hAnsi="Arial" w:cs="Arial"/>
          <w:b/>
          <w:bCs/>
        </w:rPr>
        <w:t>Data accessibility and conflicts of interest</w:t>
      </w:r>
    </w:p>
    <w:p w14:paraId="44DE9E97" w14:textId="7D7CF1DC" w:rsidR="008054EE" w:rsidDel="008478E0" w:rsidRDefault="00AD2BD2" w:rsidP="008054EE">
      <w:pPr>
        <w:spacing w:line="480" w:lineRule="auto"/>
        <w:rPr>
          <w:del w:id="5105" w:author="Simon Brandl" w:date="2020-06-01T21:04:00Z"/>
          <w:rFonts w:ascii="Arial" w:hAnsi="Arial" w:cs="Arial"/>
        </w:rPr>
      </w:pPr>
      <w:r w:rsidRPr="0005446F">
        <w:rPr>
          <w:rFonts w:ascii="Arial" w:hAnsi="Arial" w:cs="Arial"/>
        </w:rPr>
        <w:lastRenderedPageBreak/>
        <w:t xml:space="preserve">All data and code necessary to produce the results are included in this submission and </w:t>
      </w:r>
      <w:del w:id="5106" w:author="Simon Brandl" w:date="2020-06-02T09:46:00Z">
        <w:r w:rsidRPr="0005446F" w:rsidDel="00DA475E">
          <w:rPr>
            <w:rFonts w:ascii="Arial" w:hAnsi="Arial" w:cs="Arial"/>
          </w:rPr>
          <w:delText xml:space="preserve">will be made public upon publication of the paper. </w:delText>
        </w:r>
      </w:del>
      <w:ins w:id="5107" w:author="Simon Brandl" w:date="2020-06-02T09:46:00Z">
        <w:r w:rsidR="00DA475E">
          <w:rPr>
            <w:rFonts w:ascii="Arial" w:hAnsi="Arial" w:cs="Arial"/>
          </w:rPr>
          <w:t>are available o</w:t>
        </w:r>
      </w:ins>
      <w:ins w:id="5108" w:author="Simon Brandl" w:date="2020-06-02T11:19:00Z">
        <w:r w:rsidR="00FF4983">
          <w:rPr>
            <w:rFonts w:ascii="Arial" w:hAnsi="Arial" w:cs="Arial"/>
          </w:rPr>
          <w:t>n</w:t>
        </w:r>
      </w:ins>
      <w:ins w:id="5109" w:author="Simon Brandl" w:date="2020-06-02T09:46:00Z">
        <w:r w:rsidR="00DA475E">
          <w:rPr>
            <w:rFonts w:ascii="Arial" w:hAnsi="Arial" w:cs="Arial"/>
          </w:rPr>
          <w:t xml:space="preserve"> </w:t>
        </w:r>
      </w:ins>
      <w:proofErr w:type="spellStart"/>
      <w:ins w:id="5110" w:author="Simon Brandl" w:date="2020-06-02T09:47:00Z">
        <w:r w:rsidR="00DA475E">
          <w:rPr>
            <w:rFonts w:ascii="Arial" w:hAnsi="Arial" w:cs="Arial"/>
          </w:rPr>
          <w:t>Figshare</w:t>
        </w:r>
      </w:ins>
      <w:proofErr w:type="spellEnd"/>
      <w:ins w:id="5111" w:author="Simon Brandl" w:date="2020-06-02T11:18:00Z">
        <w:r w:rsidR="00FF4983">
          <w:rPr>
            <w:rFonts w:ascii="Arial" w:hAnsi="Arial" w:cs="Arial"/>
          </w:rPr>
          <w:t xml:space="preserve"> </w:t>
        </w:r>
      </w:ins>
      <w:ins w:id="5112" w:author="Simon Brandl" w:date="2020-06-02T09:54:00Z">
        <w:r w:rsidR="00DA475E">
          <w:rPr>
            <w:rFonts w:ascii="Arial" w:hAnsi="Arial" w:cs="Arial"/>
          </w:rPr>
          <w:t>(</w:t>
        </w:r>
      </w:ins>
      <w:ins w:id="5113" w:author="Simon Brandl" w:date="2020-06-02T11:19:00Z">
        <w:r w:rsidR="00FF4983">
          <w:rPr>
            <w:rFonts w:ascii="Arial" w:hAnsi="Arial" w:cs="Arial"/>
          </w:rPr>
          <w:t xml:space="preserve">Project: </w:t>
        </w:r>
      </w:ins>
      <w:ins w:id="5114" w:author="Simon Brandl" w:date="2020-06-02T11:18:00Z">
        <w:r w:rsidR="00FF4983" w:rsidRPr="00FF4983">
          <w:rPr>
            <w:rFonts w:ascii="Arial" w:hAnsi="Arial" w:cs="Arial"/>
          </w:rPr>
          <w:t>81644</w:t>
        </w:r>
      </w:ins>
      <w:ins w:id="5115" w:author="Simon Brandl" w:date="2020-06-02T11:19:00Z">
        <w:r w:rsidR="00FF4983">
          <w:rPr>
            <w:rFonts w:ascii="Arial" w:hAnsi="Arial" w:cs="Arial"/>
          </w:rPr>
          <w:t>)</w:t>
        </w:r>
      </w:ins>
      <w:ins w:id="5116" w:author="Simon Brandl" w:date="2020-06-02T10:02:00Z">
        <w:r w:rsidR="00DA475E">
          <w:rPr>
            <w:rFonts w:ascii="Arial" w:hAnsi="Arial" w:cs="Arial"/>
          </w:rPr>
          <w:t xml:space="preserve"> </w:t>
        </w:r>
      </w:ins>
      <w:ins w:id="5117" w:author="Simon Brandl" w:date="2020-06-02T09:54:00Z">
        <w:r w:rsidR="00DA475E">
          <w:rPr>
            <w:rFonts w:ascii="Arial" w:hAnsi="Arial" w:cs="Arial"/>
          </w:rPr>
          <w:t xml:space="preserve">and GitHub </w:t>
        </w:r>
      </w:ins>
      <w:ins w:id="5118" w:author="Simon Brandl" w:date="2020-06-02T11:19:00Z">
        <w:r w:rsidR="00FF4983">
          <w:rPr>
            <w:rFonts w:ascii="Arial" w:hAnsi="Arial" w:cs="Arial"/>
          </w:rPr>
          <w:t>(</w:t>
        </w:r>
        <w:r w:rsidR="00FF4983" w:rsidRPr="00FF4983">
          <w:rPr>
            <w:rFonts w:ascii="Arial" w:hAnsi="Arial" w:cs="Arial"/>
          </w:rPr>
          <w:t>github.com/</w:t>
        </w:r>
        <w:proofErr w:type="spellStart"/>
        <w:r w:rsidR="00FF4983" w:rsidRPr="00FF4983">
          <w:rPr>
            <w:rFonts w:ascii="Arial" w:hAnsi="Arial" w:cs="Arial"/>
          </w:rPr>
          <w:t>simonjbrandl</w:t>
        </w:r>
        <w:proofErr w:type="spellEnd"/>
        <w:r w:rsidR="00FF4983">
          <w:rPr>
            <w:rFonts w:ascii="Arial" w:hAnsi="Arial" w:cs="Arial"/>
          </w:rPr>
          <w:t>)</w:t>
        </w:r>
      </w:ins>
      <w:ins w:id="5119" w:author="Simon Brandl" w:date="2020-06-02T09:47:00Z">
        <w:r w:rsidR="00DA475E">
          <w:rPr>
            <w:rFonts w:ascii="Arial" w:hAnsi="Arial" w:cs="Arial"/>
          </w:rPr>
          <w:t xml:space="preserve"> </w:t>
        </w:r>
      </w:ins>
      <w:r w:rsidRPr="0005446F">
        <w:rPr>
          <w:rFonts w:ascii="Arial" w:hAnsi="Arial" w:cs="Arial"/>
        </w:rPr>
        <w:t>We declare no conflict of interest.</w:t>
      </w:r>
    </w:p>
    <w:p w14:paraId="4C20BA43" w14:textId="77777777" w:rsidR="008054EE" w:rsidRDefault="008054EE" w:rsidP="008478E0">
      <w:pPr>
        <w:spacing w:line="480" w:lineRule="auto"/>
        <w:rPr>
          <w:rFonts w:ascii="Arial" w:hAnsi="Arial" w:cs="Arial"/>
        </w:rPr>
        <w:pPrChange w:id="5120" w:author="Simon Brandl" w:date="2020-06-01T21:04:00Z">
          <w:pPr/>
        </w:pPrChange>
      </w:pPr>
      <w:r>
        <w:rPr>
          <w:rFonts w:ascii="Arial" w:hAnsi="Arial" w:cs="Arial"/>
        </w:rPr>
        <w:br w:type="page"/>
      </w:r>
    </w:p>
    <w:p w14:paraId="1438E181" w14:textId="0DE93063" w:rsidR="00426CBC" w:rsidRDefault="00942556" w:rsidP="001F3670">
      <w:pPr>
        <w:spacing w:line="480" w:lineRule="auto"/>
        <w:rPr>
          <w:ins w:id="5121" w:author="Simon Brandl" w:date="2020-05-30T18:11:00Z"/>
          <w:rFonts w:ascii="Arial" w:hAnsi="Arial" w:cs="Arial"/>
          <w:b/>
          <w:bCs/>
        </w:rPr>
      </w:pPr>
      <w:r w:rsidRPr="0005446F">
        <w:rPr>
          <w:rFonts w:ascii="Arial" w:hAnsi="Arial" w:cs="Arial"/>
          <w:b/>
          <w:bCs/>
        </w:rPr>
        <w:lastRenderedPageBreak/>
        <w:t>Supplemental Material</w:t>
      </w:r>
      <w:r w:rsidR="00AD2BD2" w:rsidRPr="0005446F">
        <w:rPr>
          <w:rFonts w:ascii="Arial" w:hAnsi="Arial" w:cs="Arial"/>
          <w:b/>
          <w:bCs/>
        </w:rPr>
        <w:t xml:space="preserve"> </w:t>
      </w:r>
    </w:p>
    <w:p w14:paraId="27D63FF7" w14:textId="7FF3A6FE" w:rsidR="00AD602C" w:rsidRPr="0005446F" w:rsidRDefault="00AD602C" w:rsidP="00AD602C">
      <w:pPr>
        <w:rPr>
          <w:ins w:id="5122" w:author="Simon Brandl" w:date="2020-05-30T18:11:00Z"/>
          <w:rFonts w:ascii="Arial" w:hAnsi="Arial" w:cs="Arial"/>
        </w:rPr>
      </w:pPr>
      <w:ins w:id="5123" w:author="Simon Brandl" w:date="2020-05-30T18:11:00Z">
        <w:r w:rsidRPr="0005446F">
          <w:rPr>
            <w:rFonts w:ascii="Arial" w:hAnsi="Arial" w:cs="Arial"/>
            <w:b/>
            <w:bCs/>
          </w:rPr>
          <w:t>Table S</w:t>
        </w:r>
        <w:r>
          <w:rPr>
            <w:rFonts w:ascii="Arial" w:hAnsi="Arial" w:cs="Arial"/>
            <w:b/>
            <w:bCs/>
          </w:rPr>
          <w:t>1</w:t>
        </w:r>
        <w:r w:rsidRPr="0005446F">
          <w:rPr>
            <w:rFonts w:ascii="Arial" w:hAnsi="Arial" w:cs="Arial"/>
            <w:b/>
            <w:bCs/>
          </w:rPr>
          <w:t xml:space="preserve"> | </w:t>
        </w:r>
        <w:r>
          <w:rPr>
            <w:rFonts w:ascii="Arial" w:hAnsi="Arial" w:cs="Arial"/>
            <w:b/>
            <w:bCs/>
          </w:rPr>
          <w:t xml:space="preserve">Seasonal temperature profiles derived from </w:t>
        </w:r>
        <w:r>
          <w:rPr>
            <w:rFonts w:ascii="Arial" w:hAnsi="Arial" w:cs="Arial"/>
            <w:b/>
            <w:bCs/>
            <w:i/>
            <w:iCs/>
          </w:rPr>
          <w:t xml:space="preserve">in situ </w:t>
        </w:r>
        <w:r>
          <w:rPr>
            <w:rFonts w:ascii="Arial" w:hAnsi="Arial" w:cs="Arial"/>
            <w:b/>
            <w:bCs/>
          </w:rPr>
          <w:t>data loggers deployed at various periods at the sample sites</w:t>
        </w:r>
        <w:r w:rsidRPr="0005446F">
          <w:rPr>
            <w:rFonts w:ascii="Arial" w:hAnsi="Arial" w:cs="Arial"/>
            <w:b/>
            <w:bCs/>
          </w:rPr>
          <w:t>.</w:t>
        </w:r>
        <w:r w:rsidRPr="0005446F">
          <w:rPr>
            <w:rFonts w:ascii="Arial" w:hAnsi="Arial" w:cs="Arial"/>
          </w:rPr>
          <w:t xml:space="preserve"> </w:t>
        </w:r>
        <w:r>
          <w:rPr>
            <w:rFonts w:ascii="Arial" w:hAnsi="Arial" w:cs="Arial"/>
          </w:rPr>
          <w:t xml:space="preserve">Maximum, minimum, and mean values are daily estimates. Seasons were </w:t>
        </w:r>
      </w:ins>
      <w:ins w:id="5124" w:author="Simon Brandl" w:date="2020-06-01T16:26:00Z">
        <w:r w:rsidR="00E926A5">
          <w:rPr>
            <w:rFonts w:ascii="Arial" w:hAnsi="Arial" w:cs="Arial"/>
          </w:rPr>
          <w:t>defined</w:t>
        </w:r>
      </w:ins>
      <w:ins w:id="5125" w:author="Simon Brandl" w:date="2020-05-30T18:11:00Z">
        <w:r>
          <w:rPr>
            <w:rFonts w:ascii="Arial" w:hAnsi="Arial" w:cs="Arial"/>
          </w:rPr>
          <w:t xml:space="preserve"> </w:t>
        </w:r>
        <w:proofErr w:type="gramStart"/>
        <w:r>
          <w:rPr>
            <w:rFonts w:ascii="Arial" w:hAnsi="Arial" w:cs="Arial"/>
          </w:rPr>
          <w:t>as:</w:t>
        </w:r>
        <w:proofErr w:type="gramEnd"/>
        <w:r>
          <w:rPr>
            <w:rFonts w:ascii="Arial" w:hAnsi="Arial" w:cs="Arial"/>
          </w:rPr>
          <w:t xml:space="preserve"> spring = March 1st to May 31st; summer = June 1st to August 31st; fall = September 1st to November 30th; winter = December 1st to February 28th. </w:t>
        </w:r>
      </w:ins>
    </w:p>
    <w:p w14:paraId="6160BCAC" w14:textId="77777777" w:rsidR="00AD602C" w:rsidRPr="005960E8" w:rsidRDefault="00AD602C" w:rsidP="00AD602C">
      <w:pPr>
        <w:rPr>
          <w:ins w:id="5126" w:author="Simon Brandl" w:date="2020-05-30T18:11:00Z"/>
          <w:rFonts w:ascii="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6"/>
        <w:gridCol w:w="1300"/>
        <w:gridCol w:w="1300"/>
        <w:gridCol w:w="1319"/>
        <w:gridCol w:w="1300"/>
        <w:gridCol w:w="1300"/>
      </w:tblGrid>
      <w:tr w:rsidR="00AD602C" w:rsidRPr="005960E8" w14:paraId="1E1DE762" w14:textId="77777777" w:rsidTr="00AD602C">
        <w:trPr>
          <w:trHeight w:val="320"/>
          <w:ins w:id="5127" w:author="Simon Brandl" w:date="2020-05-30T18:11:00Z"/>
        </w:trPr>
        <w:tc>
          <w:tcPr>
            <w:tcW w:w="1336" w:type="dxa"/>
            <w:tcBorders>
              <w:bottom w:val="single" w:sz="4" w:space="0" w:color="auto"/>
            </w:tcBorders>
            <w:noWrap/>
            <w:hideMark/>
          </w:tcPr>
          <w:p w14:paraId="5732F96F" w14:textId="77777777" w:rsidR="00AD602C" w:rsidRPr="002B45ED" w:rsidRDefault="00AD602C" w:rsidP="00AD602C">
            <w:pPr>
              <w:rPr>
                <w:ins w:id="5128" w:author="Simon Brandl" w:date="2020-05-30T18:11:00Z"/>
                <w:rFonts w:ascii="Arial" w:hAnsi="Arial" w:cs="Arial"/>
                <w:b/>
                <w:bCs/>
                <w:sz w:val="20"/>
                <w:szCs w:val="20"/>
              </w:rPr>
            </w:pPr>
            <w:ins w:id="5129" w:author="Simon Brandl" w:date="2020-05-30T18:11:00Z">
              <w:r w:rsidRPr="002B45ED">
                <w:rPr>
                  <w:rFonts w:ascii="Arial" w:hAnsi="Arial" w:cs="Arial"/>
                  <w:b/>
                  <w:bCs/>
                  <w:sz w:val="20"/>
                  <w:szCs w:val="20"/>
                </w:rPr>
                <w:t>Location</w:t>
              </w:r>
            </w:ins>
          </w:p>
        </w:tc>
        <w:tc>
          <w:tcPr>
            <w:tcW w:w="1300" w:type="dxa"/>
            <w:tcBorders>
              <w:bottom w:val="single" w:sz="4" w:space="0" w:color="auto"/>
            </w:tcBorders>
            <w:noWrap/>
            <w:hideMark/>
          </w:tcPr>
          <w:p w14:paraId="59980731" w14:textId="77777777" w:rsidR="00AD602C" w:rsidRPr="002B45ED" w:rsidRDefault="00AD602C" w:rsidP="00AD602C">
            <w:pPr>
              <w:rPr>
                <w:ins w:id="5130" w:author="Simon Brandl" w:date="2020-05-30T18:11:00Z"/>
                <w:rFonts w:ascii="Arial" w:hAnsi="Arial" w:cs="Arial"/>
                <w:b/>
                <w:bCs/>
                <w:sz w:val="20"/>
                <w:szCs w:val="20"/>
              </w:rPr>
            </w:pPr>
            <w:ins w:id="5131" w:author="Simon Brandl" w:date="2020-05-30T18:11:00Z">
              <w:r w:rsidRPr="002B45ED">
                <w:rPr>
                  <w:rFonts w:ascii="Arial" w:hAnsi="Arial" w:cs="Arial"/>
                  <w:b/>
                  <w:bCs/>
                  <w:sz w:val="20"/>
                  <w:szCs w:val="20"/>
                </w:rPr>
                <w:t>Year</w:t>
              </w:r>
            </w:ins>
          </w:p>
        </w:tc>
        <w:tc>
          <w:tcPr>
            <w:tcW w:w="1300" w:type="dxa"/>
            <w:tcBorders>
              <w:bottom w:val="single" w:sz="4" w:space="0" w:color="auto"/>
            </w:tcBorders>
            <w:noWrap/>
            <w:hideMark/>
          </w:tcPr>
          <w:p w14:paraId="3858C3E9" w14:textId="77777777" w:rsidR="00AD602C" w:rsidRPr="002B45ED" w:rsidRDefault="00AD602C" w:rsidP="00AD602C">
            <w:pPr>
              <w:rPr>
                <w:ins w:id="5132" w:author="Simon Brandl" w:date="2020-05-30T18:11:00Z"/>
                <w:rFonts w:ascii="Arial" w:hAnsi="Arial" w:cs="Arial"/>
                <w:b/>
                <w:bCs/>
                <w:sz w:val="20"/>
                <w:szCs w:val="20"/>
              </w:rPr>
            </w:pPr>
            <w:ins w:id="5133" w:author="Simon Brandl" w:date="2020-05-30T18:11:00Z">
              <w:r w:rsidRPr="002B45ED">
                <w:rPr>
                  <w:rFonts w:ascii="Arial" w:hAnsi="Arial" w:cs="Arial"/>
                  <w:b/>
                  <w:bCs/>
                  <w:sz w:val="20"/>
                  <w:szCs w:val="20"/>
                </w:rPr>
                <w:t>Season</w:t>
              </w:r>
            </w:ins>
          </w:p>
        </w:tc>
        <w:tc>
          <w:tcPr>
            <w:tcW w:w="1319" w:type="dxa"/>
            <w:tcBorders>
              <w:bottom w:val="single" w:sz="4" w:space="0" w:color="auto"/>
            </w:tcBorders>
            <w:noWrap/>
            <w:hideMark/>
          </w:tcPr>
          <w:p w14:paraId="406084B5" w14:textId="77777777" w:rsidR="00AD602C" w:rsidRPr="002B45ED" w:rsidRDefault="00AD602C" w:rsidP="00AD602C">
            <w:pPr>
              <w:rPr>
                <w:ins w:id="5134" w:author="Simon Brandl" w:date="2020-05-30T18:11:00Z"/>
                <w:rFonts w:ascii="Arial" w:hAnsi="Arial" w:cs="Arial"/>
                <w:b/>
                <w:bCs/>
                <w:sz w:val="20"/>
                <w:szCs w:val="20"/>
              </w:rPr>
            </w:pPr>
            <w:ins w:id="5135" w:author="Simon Brandl" w:date="2020-05-30T18:11:00Z">
              <w:r w:rsidRPr="002B45ED">
                <w:rPr>
                  <w:rFonts w:ascii="Arial" w:hAnsi="Arial" w:cs="Arial"/>
                  <w:b/>
                  <w:bCs/>
                  <w:sz w:val="20"/>
                  <w:szCs w:val="20"/>
                </w:rPr>
                <w:t>Maximum</w:t>
              </w:r>
            </w:ins>
          </w:p>
        </w:tc>
        <w:tc>
          <w:tcPr>
            <w:tcW w:w="1300" w:type="dxa"/>
            <w:tcBorders>
              <w:bottom w:val="single" w:sz="4" w:space="0" w:color="auto"/>
            </w:tcBorders>
            <w:noWrap/>
            <w:hideMark/>
          </w:tcPr>
          <w:p w14:paraId="51CFDD08" w14:textId="77777777" w:rsidR="00AD602C" w:rsidRPr="002B45ED" w:rsidRDefault="00AD602C" w:rsidP="00AD602C">
            <w:pPr>
              <w:rPr>
                <w:ins w:id="5136" w:author="Simon Brandl" w:date="2020-05-30T18:11:00Z"/>
                <w:rFonts w:ascii="Arial" w:hAnsi="Arial" w:cs="Arial"/>
                <w:b/>
                <w:bCs/>
                <w:sz w:val="20"/>
                <w:szCs w:val="20"/>
              </w:rPr>
            </w:pPr>
            <w:ins w:id="5137" w:author="Simon Brandl" w:date="2020-05-30T18:11:00Z">
              <w:r w:rsidRPr="002B45ED">
                <w:rPr>
                  <w:rFonts w:ascii="Arial" w:hAnsi="Arial" w:cs="Arial"/>
                  <w:b/>
                  <w:bCs/>
                  <w:sz w:val="20"/>
                  <w:szCs w:val="20"/>
                </w:rPr>
                <w:t>Minimum</w:t>
              </w:r>
            </w:ins>
          </w:p>
        </w:tc>
        <w:tc>
          <w:tcPr>
            <w:tcW w:w="1300" w:type="dxa"/>
            <w:tcBorders>
              <w:bottom w:val="single" w:sz="4" w:space="0" w:color="auto"/>
            </w:tcBorders>
            <w:noWrap/>
            <w:hideMark/>
          </w:tcPr>
          <w:p w14:paraId="2E5F6E79" w14:textId="77777777" w:rsidR="00AD602C" w:rsidRPr="002B45ED" w:rsidRDefault="00AD602C" w:rsidP="00AD602C">
            <w:pPr>
              <w:rPr>
                <w:ins w:id="5138" w:author="Simon Brandl" w:date="2020-05-30T18:11:00Z"/>
                <w:rFonts w:ascii="Arial" w:hAnsi="Arial" w:cs="Arial"/>
                <w:b/>
                <w:bCs/>
                <w:sz w:val="20"/>
                <w:szCs w:val="20"/>
              </w:rPr>
            </w:pPr>
            <w:ins w:id="5139" w:author="Simon Brandl" w:date="2020-05-30T18:11:00Z">
              <w:r w:rsidRPr="002B45ED">
                <w:rPr>
                  <w:rFonts w:ascii="Arial" w:hAnsi="Arial" w:cs="Arial"/>
                  <w:b/>
                  <w:bCs/>
                  <w:sz w:val="20"/>
                  <w:szCs w:val="20"/>
                </w:rPr>
                <w:t xml:space="preserve">Mean </w:t>
              </w:r>
            </w:ins>
          </w:p>
        </w:tc>
      </w:tr>
      <w:tr w:rsidR="00AD602C" w:rsidRPr="005960E8" w14:paraId="6DC1C190" w14:textId="77777777" w:rsidTr="00AD602C">
        <w:trPr>
          <w:trHeight w:val="320"/>
          <w:ins w:id="5140" w:author="Simon Brandl" w:date="2020-05-30T18:11:00Z"/>
        </w:trPr>
        <w:tc>
          <w:tcPr>
            <w:tcW w:w="1336" w:type="dxa"/>
            <w:tcBorders>
              <w:top w:val="single" w:sz="4" w:space="0" w:color="auto"/>
            </w:tcBorders>
            <w:noWrap/>
            <w:hideMark/>
          </w:tcPr>
          <w:p w14:paraId="7C4262C1" w14:textId="77777777" w:rsidR="00AD602C" w:rsidRPr="005960E8" w:rsidRDefault="00AD602C" w:rsidP="00AD602C">
            <w:pPr>
              <w:rPr>
                <w:ins w:id="5141" w:author="Simon Brandl" w:date="2020-05-30T18:11:00Z"/>
                <w:rFonts w:ascii="Arial" w:hAnsi="Arial" w:cs="Arial"/>
                <w:sz w:val="20"/>
                <w:szCs w:val="20"/>
              </w:rPr>
            </w:pPr>
            <w:ins w:id="5142" w:author="Simon Brandl" w:date="2020-05-30T18:11:00Z">
              <w:r w:rsidRPr="005960E8">
                <w:rPr>
                  <w:rFonts w:ascii="Arial" w:hAnsi="Arial" w:cs="Arial"/>
                  <w:sz w:val="20"/>
                  <w:szCs w:val="20"/>
                </w:rPr>
                <w:t>Arabian Gulf</w:t>
              </w:r>
            </w:ins>
          </w:p>
        </w:tc>
        <w:tc>
          <w:tcPr>
            <w:tcW w:w="1300" w:type="dxa"/>
            <w:tcBorders>
              <w:top w:val="single" w:sz="4" w:space="0" w:color="auto"/>
            </w:tcBorders>
            <w:noWrap/>
            <w:hideMark/>
          </w:tcPr>
          <w:p w14:paraId="19D3833F" w14:textId="77777777" w:rsidR="00AD602C" w:rsidRPr="005960E8" w:rsidRDefault="00AD602C" w:rsidP="00AD602C">
            <w:pPr>
              <w:rPr>
                <w:ins w:id="5143" w:author="Simon Brandl" w:date="2020-05-30T18:11:00Z"/>
                <w:rFonts w:ascii="Arial" w:hAnsi="Arial" w:cs="Arial"/>
                <w:sz w:val="20"/>
                <w:szCs w:val="20"/>
              </w:rPr>
            </w:pPr>
            <w:ins w:id="5144" w:author="Simon Brandl" w:date="2020-05-30T18:11:00Z">
              <w:r w:rsidRPr="005960E8">
                <w:rPr>
                  <w:rFonts w:ascii="Arial" w:hAnsi="Arial" w:cs="Arial"/>
                  <w:sz w:val="20"/>
                  <w:szCs w:val="20"/>
                </w:rPr>
                <w:t>2012</w:t>
              </w:r>
            </w:ins>
          </w:p>
        </w:tc>
        <w:tc>
          <w:tcPr>
            <w:tcW w:w="1300" w:type="dxa"/>
            <w:tcBorders>
              <w:top w:val="single" w:sz="4" w:space="0" w:color="auto"/>
            </w:tcBorders>
            <w:noWrap/>
            <w:hideMark/>
          </w:tcPr>
          <w:p w14:paraId="625EC88C" w14:textId="77777777" w:rsidR="00AD602C" w:rsidRPr="005960E8" w:rsidRDefault="00AD602C" w:rsidP="00AD602C">
            <w:pPr>
              <w:rPr>
                <w:ins w:id="5145" w:author="Simon Brandl" w:date="2020-05-30T18:11:00Z"/>
                <w:rFonts w:ascii="Arial" w:hAnsi="Arial" w:cs="Arial"/>
                <w:sz w:val="20"/>
                <w:szCs w:val="20"/>
              </w:rPr>
            </w:pPr>
            <w:ins w:id="5146" w:author="Simon Brandl" w:date="2020-05-30T18:11:00Z">
              <w:r w:rsidRPr="005960E8">
                <w:rPr>
                  <w:rFonts w:ascii="Arial" w:hAnsi="Arial" w:cs="Arial"/>
                  <w:sz w:val="20"/>
                  <w:szCs w:val="20"/>
                </w:rPr>
                <w:t>fall</w:t>
              </w:r>
            </w:ins>
          </w:p>
        </w:tc>
        <w:tc>
          <w:tcPr>
            <w:tcW w:w="1319" w:type="dxa"/>
            <w:tcBorders>
              <w:top w:val="single" w:sz="4" w:space="0" w:color="auto"/>
            </w:tcBorders>
            <w:noWrap/>
            <w:hideMark/>
          </w:tcPr>
          <w:p w14:paraId="694099B2" w14:textId="77777777" w:rsidR="00AD602C" w:rsidRPr="005960E8" w:rsidRDefault="00AD602C" w:rsidP="00AD602C">
            <w:pPr>
              <w:rPr>
                <w:ins w:id="5147" w:author="Simon Brandl" w:date="2020-05-30T18:11:00Z"/>
                <w:rFonts w:ascii="Arial" w:hAnsi="Arial" w:cs="Arial"/>
                <w:sz w:val="20"/>
                <w:szCs w:val="20"/>
              </w:rPr>
            </w:pPr>
            <w:ins w:id="5148" w:author="Simon Brandl" w:date="2020-05-30T18:11:00Z">
              <w:r w:rsidRPr="005960E8">
                <w:rPr>
                  <w:rFonts w:ascii="Arial" w:hAnsi="Arial" w:cs="Arial"/>
                  <w:sz w:val="20"/>
                  <w:szCs w:val="20"/>
                </w:rPr>
                <w:t>35.58</w:t>
              </w:r>
            </w:ins>
          </w:p>
        </w:tc>
        <w:tc>
          <w:tcPr>
            <w:tcW w:w="1300" w:type="dxa"/>
            <w:tcBorders>
              <w:top w:val="single" w:sz="4" w:space="0" w:color="auto"/>
            </w:tcBorders>
            <w:noWrap/>
            <w:hideMark/>
          </w:tcPr>
          <w:p w14:paraId="6E551EA6" w14:textId="77777777" w:rsidR="00AD602C" w:rsidRPr="005960E8" w:rsidRDefault="00AD602C" w:rsidP="00AD602C">
            <w:pPr>
              <w:rPr>
                <w:ins w:id="5149" w:author="Simon Brandl" w:date="2020-05-30T18:11:00Z"/>
                <w:rFonts w:ascii="Arial" w:hAnsi="Arial" w:cs="Arial"/>
                <w:sz w:val="20"/>
                <w:szCs w:val="20"/>
              </w:rPr>
            </w:pPr>
            <w:ins w:id="5150" w:author="Simon Brandl" w:date="2020-05-30T18:11:00Z">
              <w:r w:rsidRPr="005960E8">
                <w:rPr>
                  <w:rFonts w:ascii="Arial" w:hAnsi="Arial" w:cs="Arial"/>
                  <w:sz w:val="20"/>
                  <w:szCs w:val="20"/>
                </w:rPr>
                <w:t>24.73</w:t>
              </w:r>
            </w:ins>
          </w:p>
        </w:tc>
        <w:tc>
          <w:tcPr>
            <w:tcW w:w="1300" w:type="dxa"/>
            <w:tcBorders>
              <w:top w:val="single" w:sz="4" w:space="0" w:color="auto"/>
            </w:tcBorders>
            <w:noWrap/>
            <w:hideMark/>
          </w:tcPr>
          <w:p w14:paraId="5285B01A" w14:textId="77777777" w:rsidR="00AD602C" w:rsidRPr="005960E8" w:rsidRDefault="00AD602C" w:rsidP="00AD602C">
            <w:pPr>
              <w:rPr>
                <w:ins w:id="5151" w:author="Simon Brandl" w:date="2020-05-30T18:11:00Z"/>
                <w:rFonts w:ascii="Arial" w:hAnsi="Arial" w:cs="Arial"/>
                <w:sz w:val="20"/>
                <w:szCs w:val="20"/>
              </w:rPr>
            </w:pPr>
            <w:ins w:id="5152" w:author="Simon Brandl" w:date="2020-05-30T18:11:00Z">
              <w:r w:rsidRPr="005960E8">
                <w:rPr>
                  <w:rFonts w:ascii="Arial" w:hAnsi="Arial" w:cs="Arial"/>
                  <w:sz w:val="20"/>
                  <w:szCs w:val="20"/>
                </w:rPr>
                <w:t>30.89</w:t>
              </w:r>
            </w:ins>
          </w:p>
        </w:tc>
      </w:tr>
      <w:tr w:rsidR="00AD602C" w:rsidRPr="005960E8" w14:paraId="11286C86" w14:textId="77777777" w:rsidTr="00AD602C">
        <w:trPr>
          <w:trHeight w:val="320"/>
          <w:ins w:id="5153" w:author="Simon Brandl" w:date="2020-05-30T18:11:00Z"/>
        </w:trPr>
        <w:tc>
          <w:tcPr>
            <w:tcW w:w="1336" w:type="dxa"/>
            <w:noWrap/>
            <w:hideMark/>
          </w:tcPr>
          <w:p w14:paraId="3D2BB5A3" w14:textId="77777777" w:rsidR="00AD602C" w:rsidRPr="005960E8" w:rsidRDefault="00AD602C" w:rsidP="00AD602C">
            <w:pPr>
              <w:rPr>
                <w:ins w:id="5154" w:author="Simon Brandl" w:date="2020-05-30T18:11:00Z"/>
                <w:rFonts w:ascii="Arial" w:hAnsi="Arial" w:cs="Arial"/>
                <w:sz w:val="20"/>
                <w:szCs w:val="20"/>
              </w:rPr>
            </w:pPr>
            <w:ins w:id="5155" w:author="Simon Brandl" w:date="2020-05-30T18:11:00Z">
              <w:r w:rsidRPr="005960E8">
                <w:rPr>
                  <w:rFonts w:ascii="Arial" w:hAnsi="Arial" w:cs="Arial"/>
                  <w:sz w:val="20"/>
                  <w:szCs w:val="20"/>
                </w:rPr>
                <w:t>Arabian Gulf</w:t>
              </w:r>
            </w:ins>
          </w:p>
        </w:tc>
        <w:tc>
          <w:tcPr>
            <w:tcW w:w="1300" w:type="dxa"/>
            <w:noWrap/>
            <w:hideMark/>
          </w:tcPr>
          <w:p w14:paraId="50E3FFA9" w14:textId="77777777" w:rsidR="00AD602C" w:rsidRPr="005960E8" w:rsidRDefault="00AD602C" w:rsidP="00AD602C">
            <w:pPr>
              <w:rPr>
                <w:ins w:id="5156" w:author="Simon Brandl" w:date="2020-05-30T18:11:00Z"/>
                <w:rFonts w:ascii="Arial" w:hAnsi="Arial" w:cs="Arial"/>
                <w:sz w:val="20"/>
                <w:szCs w:val="20"/>
              </w:rPr>
            </w:pPr>
            <w:ins w:id="5157" w:author="Simon Brandl" w:date="2020-05-30T18:11:00Z">
              <w:r w:rsidRPr="005960E8">
                <w:rPr>
                  <w:rFonts w:ascii="Arial" w:hAnsi="Arial" w:cs="Arial"/>
                  <w:sz w:val="20"/>
                  <w:szCs w:val="20"/>
                </w:rPr>
                <w:t>2012</w:t>
              </w:r>
            </w:ins>
          </w:p>
        </w:tc>
        <w:tc>
          <w:tcPr>
            <w:tcW w:w="1300" w:type="dxa"/>
            <w:noWrap/>
            <w:hideMark/>
          </w:tcPr>
          <w:p w14:paraId="55D3E13E" w14:textId="77777777" w:rsidR="00AD602C" w:rsidRPr="005960E8" w:rsidRDefault="00AD602C" w:rsidP="00AD602C">
            <w:pPr>
              <w:rPr>
                <w:ins w:id="5158" w:author="Simon Brandl" w:date="2020-05-30T18:11:00Z"/>
                <w:rFonts w:ascii="Arial" w:hAnsi="Arial" w:cs="Arial"/>
                <w:sz w:val="20"/>
                <w:szCs w:val="20"/>
              </w:rPr>
            </w:pPr>
            <w:ins w:id="5159" w:author="Simon Brandl" w:date="2020-05-30T18:11:00Z">
              <w:r w:rsidRPr="005960E8">
                <w:rPr>
                  <w:rFonts w:ascii="Arial" w:hAnsi="Arial" w:cs="Arial"/>
                  <w:sz w:val="20"/>
                  <w:szCs w:val="20"/>
                </w:rPr>
                <w:t>spring</w:t>
              </w:r>
            </w:ins>
          </w:p>
        </w:tc>
        <w:tc>
          <w:tcPr>
            <w:tcW w:w="1319" w:type="dxa"/>
            <w:noWrap/>
            <w:hideMark/>
          </w:tcPr>
          <w:p w14:paraId="3C74E21D" w14:textId="77777777" w:rsidR="00AD602C" w:rsidRPr="005960E8" w:rsidRDefault="00AD602C" w:rsidP="00AD602C">
            <w:pPr>
              <w:rPr>
                <w:ins w:id="5160" w:author="Simon Brandl" w:date="2020-05-30T18:11:00Z"/>
                <w:rFonts w:ascii="Arial" w:hAnsi="Arial" w:cs="Arial"/>
                <w:sz w:val="20"/>
                <w:szCs w:val="20"/>
              </w:rPr>
            </w:pPr>
            <w:ins w:id="5161" w:author="Simon Brandl" w:date="2020-05-30T18:11:00Z">
              <w:r w:rsidRPr="005960E8">
                <w:rPr>
                  <w:rFonts w:ascii="Arial" w:hAnsi="Arial" w:cs="Arial"/>
                  <w:sz w:val="20"/>
                  <w:szCs w:val="20"/>
                </w:rPr>
                <w:t>32.79</w:t>
              </w:r>
            </w:ins>
          </w:p>
        </w:tc>
        <w:tc>
          <w:tcPr>
            <w:tcW w:w="1300" w:type="dxa"/>
            <w:noWrap/>
            <w:hideMark/>
          </w:tcPr>
          <w:p w14:paraId="6B133D29" w14:textId="77777777" w:rsidR="00AD602C" w:rsidRPr="005960E8" w:rsidRDefault="00AD602C" w:rsidP="00AD602C">
            <w:pPr>
              <w:rPr>
                <w:ins w:id="5162" w:author="Simon Brandl" w:date="2020-05-30T18:11:00Z"/>
                <w:rFonts w:ascii="Arial" w:hAnsi="Arial" w:cs="Arial"/>
                <w:sz w:val="20"/>
                <w:szCs w:val="20"/>
              </w:rPr>
            </w:pPr>
            <w:ins w:id="5163" w:author="Simon Brandl" w:date="2020-05-30T18:11:00Z">
              <w:r w:rsidRPr="005960E8">
                <w:rPr>
                  <w:rFonts w:ascii="Arial" w:hAnsi="Arial" w:cs="Arial"/>
                  <w:sz w:val="20"/>
                  <w:szCs w:val="20"/>
                </w:rPr>
                <w:t>27.24</w:t>
              </w:r>
            </w:ins>
          </w:p>
        </w:tc>
        <w:tc>
          <w:tcPr>
            <w:tcW w:w="1300" w:type="dxa"/>
            <w:noWrap/>
            <w:hideMark/>
          </w:tcPr>
          <w:p w14:paraId="5C1E4ACC" w14:textId="77777777" w:rsidR="00AD602C" w:rsidRPr="005960E8" w:rsidRDefault="00AD602C" w:rsidP="00AD602C">
            <w:pPr>
              <w:rPr>
                <w:ins w:id="5164" w:author="Simon Brandl" w:date="2020-05-30T18:11:00Z"/>
                <w:rFonts w:ascii="Arial" w:hAnsi="Arial" w:cs="Arial"/>
                <w:sz w:val="20"/>
                <w:szCs w:val="20"/>
              </w:rPr>
            </w:pPr>
            <w:ins w:id="5165" w:author="Simon Brandl" w:date="2020-05-30T18:11:00Z">
              <w:r w:rsidRPr="005960E8">
                <w:rPr>
                  <w:rFonts w:ascii="Arial" w:hAnsi="Arial" w:cs="Arial"/>
                  <w:sz w:val="20"/>
                  <w:szCs w:val="20"/>
                </w:rPr>
                <w:t>30.80</w:t>
              </w:r>
            </w:ins>
          </w:p>
        </w:tc>
      </w:tr>
      <w:tr w:rsidR="00AD602C" w:rsidRPr="005960E8" w14:paraId="37C827F7" w14:textId="77777777" w:rsidTr="00AD602C">
        <w:trPr>
          <w:trHeight w:val="320"/>
          <w:ins w:id="5166" w:author="Simon Brandl" w:date="2020-05-30T18:11:00Z"/>
        </w:trPr>
        <w:tc>
          <w:tcPr>
            <w:tcW w:w="1336" w:type="dxa"/>
            <w:noWrap/>
            <w:hideMark/>
          </w:tcPr>
          <w:p w14:paraId="56D8002F" w14:textId="77777777" w:rsidR="00AD602C" w:rsidRPr="005960E8" w:rsidRDefault="00AD602C" w:rsidP="00AD602C">
            <w:pPr>
              <w:rPr>
                <w:ins w:id="5167" w:author="Simon Brandl" w:date="2020-05-30T18:11:00Z"/>
                <w:rFonts w:ascii="Arial" w:hAnsi="Arial" w:cs="Arial"/>
                <w:sz w:val="20"/>
                <w:szCs w:val="20"/>
              </w:rPr>
            </w:pPr>
            <w:ins w:id="5168" w:author="Simon Brandl" w:date="2020-05-30T18:11:00Z">
              <w:r w:rsidRPr="005960E8">
                <w:rPr>
                  <w:rFonts w:ascii="Arial" w:hAnsi="Arial" w:cs="Arial"/>
                  <w:sz w:val="20"/>
                  <w:szCs w:val="20"/>
                </w:rPr>
                <w:t>Arabian Gulf</w:t>
              </w:r>
            </w:ins>
          </w:p>
        </w:tc>
        <w:tc>
          <w:tcPr>
            <w:tcW w:w="1300" w:type="dxa"/>
            <w:noWrap/>
            <w:hideMark/>
          </w:tcPr>
          <w:p w14:paraId="378BEB0F" w14:textId="77777777" w:rsidR="00AD602C" w:rsidRPr="005960E8" w:rsidRDefault="00AD602C" w:rsidP="00AD602C">
            <w:pPr>
              <w:rPr>
                <w:ins w:id="5169" w:author="Simon Brandl" w:date="2020-05-30T18:11:00Z"/>
                <w:rFonts w:ascii="Arial" w:hAnsi="Arial" w:cs="Arial"/>
                <w:sz w:val="20"/>
                <w:szCs w:val="20"/>
              </w:rPr>
            </w:pPr>
            <w:ins w:id="5170" w:author="Simon Brandl" w:date="2020-05-30T18:11:00Z">
              <w:r w:rsidRPr="005960E8">
                <w:rPr>
                  <w:rFonts w:ascii="Arial" w:hAnsi="Arial" w:cs="Arial"/>
                  <w:sz w:val="20"/>
                  <w:szCs w:val="20"/>
                </w:rPr>
                <w:t>2012</w:t>
              </w:r>
            </w:ins>
          </w:p>
        </w:tc>
        <w:tc>
          <w:tcPr>
            <w:tcW w:w="1300" w:type="dxa"/>
            <w:noWrap/>
            <w:hideMark/>
          </w:tcPr>
          <w:p w14:paraId="0DC56C14" w14:textId="77777777" w:rsidR="00AD602C" w:rsidRPr="005960E8" w:rsidRDefault="00AD602C" w:rsidP="00AD602C">
            <w:pPr>
              <w:rPr>
                <w:ins w:id="5171" w:author="Simon Brandl" w:date="2020-05-30T18:11:00Z"/>
                <w:rFonts w:ascii="Arial" w:hAnsi="Arial" w:cs="Arial"/>
                <w:sz w:val="20"/>
                <w:szCs w:val="20"/>
              </w:rPr>
            </w:pPr>
            <w:ins w:id="5172" w:author="Simon Brandl" w:date="2020-05-30T18:11:00Z">
              <w:r w:rsidRPr="005960E8">
                <w:rPr>
                  <w:rFonts w:ascii="Arial" w:hAnsi="Arial" w:cs="Arial"/>
                  <w:sz w:val="20"/>
                  <w:szCs w:val="20"/>
                </w:rPr>
                <w:t>summer</w:t>
              </w:r>
            </w:ins>
          </w:p>
        </w:tc>
        <w:tc>
          <w:tcPr>
            <w:tcW w:w="1319" w:type="dxa"/>
            <w:noWrap/>
            <w:hideMark/>
          </w:tcPr>
          <w:p w14:paraId="69CFF5A2" w14:textId="77777777" w:rsidR="00AD602C" w:rsidRPr="005960E8" w:rsidRDefault="00AD602C" w:rsidP="00AD602C">
            <w:pPr>
              <w:rPr>
                <w:ins w:id="5173" w:author="Simon Brandl" w:date="2020-05-30T18:11:00Z"/>
                <w:rFonts w:ascii="Arial" w:hAnsi="Arial" w:cs="Arial"/>
                <w:sz w:val="20"/>
                <w:szCs w:val="20"/>
              </w:rPr>
            </w:pPr>
            <w:ins w:id="5174" w:author="Simon Brandl" w:date="2020-05-30T18:11:00Z">
              <w:r w:rsidRPr="005960E8">
                <w:rPr>
                  <w:rFonts w:ascii="Arial" w:hAnsi="Arial" w:cs="Arial"/>
                  <w:sz w:val="20"/>
                  <w:szCs w:val="20"/>
                </w:rPr>
                <w:t>35.99</w:t>
              </w:r>
            </w:ins>
          </w:p>
        </w:tc>
        <w:tc>
          <w:tcPr>
            <w:tcW w:w="1300" w:type="dxa"/>
            <w:noWrap/>
            <w:hideMark/>
          </w:tcPr>
          <w:p w14:paraId="6A0F34CC" w14:textId="77777777" w:rsidR="00AD602C" w:rsidRPr="005960E8" w:rsidRDefault="00AD602C" w:rsidP="00AD602C">
            <w:pPr>
              <w:rPr>
                <w:ins w:id="5175" w:author="Simon Brandl" w:date="2020-05-30T18:11:00Z"/>
                <w:rFonts w:ascii="Arial" w:hAnsi="Arial" w:cs="Arial"/>
                <w:sz w:val="20"/>
                <w:szCs w:val="20"/>
              </w:rPr>
            </w:pPr>
            <w:ins w:id="5176" w:author="Simon Brandl" w:date="2020-05-30T18:11:00Z">
              <w:r w:rsidRPr="005960E8">
                <w:rPr>
                  <w:rFonts w:ascii="Arial" w:hAnsi="Arial" w:cs="Arial"/>
                  <w:sz w:val="20"/>
                  <w:szCs w:val="20"/>
                </w:rPr>
                <w:t>30.77</w:t>
              </w:r>
            </w:ins>
          </w:p>
        </w:tc>
        <w:tc>
          <w:tcPr>
            <w:tcW w:w="1300" w:type="dxa"/>
            <w:noWrap/>
            <w:hideMark/>
          </w:tcPr>
          <w:p w14:paraId="646953FE" w14:textId="77777777" w:rsidR="00AD602C" w:rsidRPr="005960E8" w:rsidRDefault="00AD602C" w:rsidP="00AD602C">
            <w:pPr>
              <w:rPr>
                <w:ins w:id="5177" w:author="Simon Brandl" w:date="2020-05-30T18:11:00Z"/>
                <w:rFonts w:ascii="Arial" w:hAnsi="Arial" w:cs="Arial"/>
                <w:sz w:val="20"/>
                <w:szCs w:val="20"/>
              </w:rPr>
            </w:pPr>
            <w:ins w:id="5178" w:author="Simon Brandl" w:date="2020-05-30T18:11:00Z">
              <w:r w:rsidRPr="005960E8">
                <w:rPr>
                  <w:rFonts w:ascii="Arial" w:hAnsi="Arial" w:cs="Arial"/>
                  <w:sz w:val="20"/>
                  <w:szCs w:val="20"/>
                </w:rPr>
                <w:t>33.94</w:t>
              </w:r>
            </w:ins>
          </w:p>
        </w:tc>
      </w:tr>
      <w:tr w:rsidR="00AD602C" w:rsidRPr="005960E8" w14:paraId="4BD16D34" w14:textId="77777777" w:rsidTr="00AD602C">
        <w:trPr>
          <w:trHeight w:val="320"/>
          <w:ins w:id="5179" w:author="Simon Brandl" w:date="2020-05-30T18:11:00Z"/>
        </w:trPr>
        <w:tc>
          <w:tcPr>
            <w:tcW w:w="1336" w:type="dxa"/>
            <w:noWrap/>
            <w:hideMark/>
          </w:tcPr>
          <w:p w14:paraId="14B20FC4" w14:textId="77777777" w:rsidR="00AD602C" w:rsidRPr="005960E8" w:rsidRDefault="00AD602C" w:rsidP="00AD602C">
            <w:pPr>
              <w:rPr>
                <w:ins w:id="5180" w:author="Simon Brandl" w:date="2020-05-30T18:11:00Z"/>
                <w:rFonts w:ascii="Arial" w:hAnsi="Arial" w:cs="Arial"/>
                <w:sz w:val="20"/>
                <w:szCs w:val="20"/>
              </w:rPr>
            </w:pPr>
            <w:ins w:id="5181" w:author="Simon Brandl" w:date="2020-05-30T18:11:00Z">
              <w:r w:rsidRPr="005960E8">
                <w:rPr>
                  <w:rFonts w:ascii="Arial" w:hAnsi="Arial" w:cs="Arial"/>
                  <w:sz w:val="20"/>
                  <w:szCs w:val="20"/>
                </w:rPr>
                <w:t>Arabian Gulf</w:t>
              </w:r>
            </w:ins>
          </w:p>
        </w:tc>
        <w:tc>
          <w:tcPr>
            <w:tcW w:w="1300" w:type="dxa"/>
            <w:noWrap/>
            <w:hideMark/>
          </w:tcPr>
          <w:p w14:paraId="0E138E4D" w14:textId="77777777" w:rsidR="00AD602C" w:rsidRPr="005960E8" w:rsidRDefault="00AD602C" w:rsidP="00AD602C">
            <w:pPr>
              <w:rPr>
                <w:ins w:id="5182" w:author="Simon Brandl" w:date="2020-05-30T18:11:00Z"/>
                <w:rFonts w:ascii="Arial" w:hAnsi="Arial" w:cs="Arial"/>
                <w:sz w:val="20"/>
                <w:szCs w:val="20"/>
              </w:rPr>
            </w:pPr>
            <w:ins w:id="5183" w:author="Simon Brandl" w:date="2020-05-30T18:11:00Z">
              <w:r w:rsidRPr="005960E8">
                <w:rPr>
                  <w:rFonts w:ascii="Arial" w:hAnsi="Arial" w:cs="Arial"/>
                  <w:sz w:val="20"/>
                  <w:szCs w:val="20"/>
                </w:rPr>
                <w:t>2012</w:t>
              </w:r>
            </w:ins>
          </w:p>
        </w:tc>
        <w:tc>
          <w:tcPr>
            <w:tcW w:w="1300" w:type="dxa"/>
            <w:noWrap/>
            <w:hideMark/>
          </w:tcPr>
          <w:p w14:paraId="1F46C703" w14:textId="77777777" w:rsidR="00AD602C" w:rsidRPr="005960E8" w:rsidRDefault="00AD602C" w:rsidP="00AD602C">
            <w:pPr>
              <w:rPr>
                <w:ins w:id="5184" w:author="Simon Brandl" w:date="2020-05-30T18:11:00Z"/>
                <w:rFonts w:ascii="Arial" w:hAnsi="Arial" w:cs="Arial"/>
                <w:sz w:val="20"/>
                <w:szCs w:val="20"/>
              </w:rPr>
            </w:pPr>
            <w:ins w:id="5185" w:author="Simon Brandl" w:date="2020-05-30T18:11:00Z">
              <w:r w:rsidRPr="005960E8">
                <w:rPr>
                  <w:rFonts w:ascii="Arial" w:hAnsi="Arial" w:cs="Arial"/>
                  <w:sz w:val="20"/>
                  <w:szCs w:val="20"/>
                </w:rPr>
                <w:t>winter</w:t>
              </w:r>
            </w:ins>
          </w:p>
        </w:tc>
        <w:tc>
          <w:tcPr>
            <w:tcW w:w="1319" w:type="dxa"/>
            <w:noWrap/>
            <w:hideMark/>
          </w:tcPr>
          <w:p w14:paraId="794D89EA" w14:textId="77777777" w:rsidR="00AD602C" w:rsidRPr="005960E8" w:rsidRDefault="00AD602C" w:rsidP="00AD602C">
            <w:pPr>
              <w:rPr>
                <w:ins w:id="5186" w:author="Simon Brandl" w:date="2020-05-30T18:11:00Z"/>
                <w:rFonts w:ascii="Arial" w:hAnsi="Arial" w:cs="Arial"/>
                <w:sz w:val="20"/>
                <w:szCs w:val="20"/>
              </w:rPr>
            </w:pPr>
            <w:ins w:id="5187" w:author="Simon Brandl" w:date="2020-05-30T18:11:00Z">
              <w:r w:rsidRPr="005960E8">
                <w:rPr>
                  <w:rFonts w:ascii="Arial" w:hAnsi="Arial" w:cs="Arial"/>
                  <w:sz w:val="20"/>
                  <w:szCs w:val="20"/>
                </w:rPr>
                <w:t>26.52</w:t>
              </w:r>
            </w:ins>
          </w:p>
        </w:tc>
        <w:tc>
          <w:tcPr>
            <w:tcW w:w="1300" w:type="dxa"/>
            <w:noWrap/>
            <w:hideMark/>
          </w:tcPr>
          <w:p w14:paraId="2EB0CF51" w14:textId="77777777" w:rsidR="00AD602C" w:rsidRPr="005960E8" w:rsidRDefault="00AD602C" w:rsidP="00AD602C">
            <w:pPr>
              <w:rPr>
                <w:ins w:id="5188" w:author="Simon Brandl" w:date="2020-05-30T18:11:00Z"/>
                <w:rFonts w:ascii="Arial" w:hAnsi="Arial" w:cs="Arial"/>
                <w:sz w:val="20"/>
                <w:szCs w:val="20"/>
              </w:rPr>
            </w:pPr>
            <w:ins w:id="5189" w:author="Simon Brandl" w:date="2020-05-30T18:11:00Z">
              <w:r w:rsidRPr="005960E8">
                <w:rPr>
                  <w:rFonts w:ascii="Arial" w:hAnsi="Arial" w:cs="Arial"/>
                  <w:sz w:val="20"/>
                  <w:szCs w:val="20"/>
                </w:rPr>
                <w:t>21.10</w:t>
              </w:r>
            </w:ins>
          </w:p>
        </w:tc>
        <w:tc>
          <w:tcPr>
            <w:tcW w:w="1300" w:type="dxa"/>
            <w:noWrap/>
            <w:hideMark/>
          </w:tcPr>
          <w:p w14:paraId="500E3343" w14:textId="77777777" w:rsidR="00AD602C" w:rsidRPr="005960E8" w:rsidRDefault="00AD602C" w:rsidP="00AD602C">
            <w:pPr>
              <w:rPr>
                <w:ins w:id="5190" w:author="Simon Brandl" w:date="2020-05-30T18:11:00Z"/>
                <w:rFonts w:ascii="Arial" w:hAnsi="Arial" w:cs="Arial"/>
                <w:sz w:val="20"/>
                <w:szCs w:val="20"/>
              </w:rPr>
            </w:pPr>
            <w:ins w:id="5191" w:author="Simon Brandl" w:date="2020-05-30T18:11:00Z">
              <w:r w:rsidRPr="005960E8">
                <w:rPr>
                  <w:rFonts w:ascii="Arial" w:hAnsi="Arial" w:cs="Arial"/>
                  <w:sz w:val="20"/>
                  <w:szCs w:val="20"/>
                </w:rPr>
                <w:t>24.11</w:t>
              </w:r>
            </w:ins>
          </w:p>
        </w:tc>
      </w:tr>
      <w:tr w:rsidR="00AD602C" w:rsidRPr="005960E8" w14:paraId="1524B750" w14:textId="77777777" w:rsidTr="00AD602C">
        <w:trPr>
          <w:trHeight w:val="320"/>
          <w:ins w:id="5192" w:author="Simon Brandl" w:date="2020-05-30T18:11:00Z"/>
        </w:trPr>
        <w:tc>
          <w:tcPr>
            <w:tcW w:w="1336" w:type="dxa"/>
            <w:noWrap/>
            <w:hideMark/>
          </w:tcPr>
          <w:p w14:paraId="3C5731E4" w14:textId="77777777" w:rsidR="00AD602C" w:rsidRPr="005960E8" w:rsidRDefault="00AD602C" w:rsidP="00AD602C">
            <w:pPr>
              <w:rPr>
                <w:ins w:id="5193" w:author="Simon Brandl" w:date="2020-05-30T18:11:00Z"/>
                <w:rFonts w:ascii="Arial" w:hAnsi="Arial" w:cs="Arial"/>
                <w:sz w:val="20"/>
                <w:szCs w:val="20"/>
              </w:rPr>
            </w:pPr>
            <w:ins w:id="5194" w:author="Simon Brandl" w:date="2020-05-30T18:11:00Z">
              <w:r w:rsidRPr="005960E8">
                <w:rPr>
                  <w:rFonts w:ascii="Arial" w:hAnsi="Arial" w:cs="Arial"/>
                  <w:sz w:val="20"/>
                  <w:szCs w:val="20"/>
                </w:rPr>
                <w:t>Arabian Gulf</w:t>
              </w:r>
            </w:ins>
          </w:p>
        </w:tc>
        <w:tc>
          <w:tcPr>
            <w:tcW w:w="1300" w:type="dxa"/>
            <w:noWrap/>
            <w:hideMark/>
          </w:tcPr>
          <w:p w14:paraId="7821D509" w14:textId="77777777" w:rsidR="00AD602C" w:rsidRPr="005960E8" w:rsidRDefault="00AD602C" w:rsidP="00AD602C">
            <w:pPr>
              <w:rPr>
                <w:ins w:id="5195" w:author="Simon Brandl" w:date="2020-05-30T18:11:00Z"/>
                <w:rFonts w:ascii="Arial" w:hAnsi="Arial" w:cs="Arial"/>
                <w:sz w:val="20"/>
                <w:szCs w:val="20"/>
              </w:rPr>
            </w:pPr>
            <w:ins w:id="5196" w:author="Simon Brandl" w:date="2020-05-30T18:11:00Z">
              <w:r w:rsidRPr="005960E8">
                <w:rPr>
                  <w:rFonts w:ascii="Arial" w:hAnsi="Arial" w:cs="Arial"/>
                  <w:sz w:val="20"/>
                  <w:szCs w:val="20"/>
                </w:rPr>
                <w:t>2013</w:t>
              </w:r>
            </w:ins>
          </w:p>
        </w:tc>
        <w:tc>
          <w:tcPr>
            <w:tcW w:w="1300" w:type="dxa"/>
            <w:noWrap/>
            <w:hideMark/>
          </w:tcPr>
          <w:p w14:paraId="44F6B8F9" w14:textId="77777777" w:rsidR="00AD602C" w:rsidRPr="005960E8" w:rsidRDefault="00AD602C" w:rsidP="00AD602C">
            <w:pPr>
              <w:rPr>
                <w:ins w:id="5197" w:author="Simon Brandl" w:date="2020-05-30T18:11:00Z"/>
                <w:rFonts w:ascii="Arial" w:hAnsi="Arial" w:cs="Arial"/>
                <w:sz w:val="20"/>
                <w:szCs w:val="20"/>
              </w:rPr>
            </w:pPr>
            <w:ins w:id="5198" w:author="Simon Brandl" w:date="2020-05-30T18:11:00Z">
              <w:r w:rsidRPr="005960E8">
                <w:rPr>
                  <w:rFonts w:ascii="Arial" w:hAnsi="Arial" w:cs="Arial"/>
                  <w:sz w:val="20"/>
                  <w:szCs w:val="20"/>
                </w:rPr>
                <w:t>fall</w:t>
              </w:r>
            </w:ins>
          </w:p>
        </w:tc>
        <w:tc>
          <w:tcPr>
            <w:tcW w:w="1319" w:type="dxa"/>
            <w:noWrap/>
            <w:hideMark/>
          </w:tcPr>
          <w:p w14:paraId="4823084A" w14:textId="77777777" w:rsidR="00AD602C" w:rsidRPr="005960E8" w:rsidRDefault="00AD602C" w:rsidP="00AD602C">
            <w:pPr>
              <w:rPr>
                <w:ins w:id="5199" w:author="Simon Brandl" w:date="2020-05-30T18:11:00Z"/>
                <w:rFonts w:ascii="Arial" w:hAnsi="Arial" w:cs="Arial"/>
                <w:sz w:val="20"/>
                <w:szCs w:val="20"/>
              </w:rPr>
            </w:pPr>
            <w:ins w:id="5200" w:author="Simon Brandl" w:date="2020-05-30T18:11:00Z">
              <w:r w:rsidRPr="005960E8">
                <w:rPr>
                  <w:rFonts w:ascii="Arial" w:hAnsi="Arial" w:cs="Arial"/>
                  <w:sz w:val="20"/>
                  <w:szCs w:val="20"/>
                </w:rPr>
                <w:t>34.89</w:t>
              </w:r>
            </w:ins>
          </w:p>
        </w:tc>
        <w:tc>
          <w:tcPr>
            <w:tcW w:w="1300" w:type="dxa"/>
            <w:noWrap/>
            <w:hideMark/>
          </w:tcPr>
          <w:p w14:paraId="0301E4F0" w14:textId="77777777" w:rsidR="00AD602C" w:rsidRPr="005960E8" w:rsidRDefault="00AD602C" w:rsidP="00AD602C">
            <w:pPr>
              <w:rPr>
                <w:ins w:id="5201" w:author="Simon Brandl" w:date="2020-05-30T18:11:00Z"/>
                <w:rFonts w:ascii="Arial" w:hAnsi="Arial" w:cs="Arial"/>
                <w:sz w:val="20"/>
                <w:szCs w:val="20"/>
              </w:rPr>
            </w:pPr>
            <w:ins w:id="5202" w:author="Simon Brandl" w:date="2020-05-30T18:11:00Z">
              <w:r w:rsidRPr="005960E8">
                <w:rPr>
                  <w:rFonts w:ascii="Arial" w:hAnsi="Arial" w:cs="Arial"/>
                  <w:sz w:val="20"/>
                  <w:szCs w:val="20"/>
                </w:rPr>
                <w:t>23.86</w:t>
              </w:r>
            </w:ins>
          </w:p>
        </w:tc>
        <w:tc>
          <w:tcPr>
            <w:tcW w:w="1300" w:type="dxa"/>
            <w:noWrap/>
            <w:hideMark/>
          </w:tcPr>
          <w:p w14:paraId="7AB88DCC" w14:textId="77777777" w:rsidR="00AD602C" w:rsidRPr="005960E8" w:rsidRDefault="00AD602C" w:rsidP="00AD602C">
            <w:pPr>
              <w:rPr>
                <w:ins w:id="5203" w:author="Simon Brandl" w:date="2020-05-30T18:11:00Z"/>
                <w:rFonts w:ascii="Arial" w:hAnsi="Arial" w:cs="Arial"/>
                <w:sz w:val="20"/>
                <w:szCs w:val="20"/>
              </w:rPr>
            </w:pPr>
            <w:ins w:id="5204" w:author="Simon Brandl" w:date="2020-05-30T18:11:00Z">
              <w:r w:rsidRPr="005960E8">
                <w:rPr>
                  <w:rFonts w:ascii="Arial" w:hAnsi="Arial" w:cs="Arial"/>
                  <w:sz w:val="20"/>
                  <w:szCs w:val="20"/>
                </w:rPr>
                <w:t>30.38</w:t>
              </w:r>
            </w:ins>
          </w:p>
        </w:tc>
      </w:tr>
      <w:tr w:rsidR="00AD602C" w:rsidRPr="005960E8" w14:paraId="34506039" w14:textId="77777777" w:rsidTr="00AD602C">
        <w:trPr>
          <w:trHeight w:val="320"/>
          <w:ins w:id="5205" w:author="Simon Brandl" w:date="2020-05-30T18:11:00Z"/>
        </w:trPr>
        <w:tc>
          <w:tcPr>
            <w:tcW w:w="1336" w:type="dxa"/>
            <w:noWrap/>
            <w:hideMark/>
          </w:tcPr>
          <w:p w14:paraId="3C992758" w14:textId="77777777" w:rsidR="00AD602C" w:rsidRPr="005960E8" w:rsidRDefault="00AD602C" w:rsidP="00AD602C">
            <w:pPr>
              <w:rPr>
                <w:ins w:id="5206" w:author="Simon Brandl" w:date="2020-05-30T18:11:00Z"/>
                <w:rFonts w:ascii="Arial" w:hAnsi="Arial" w:cs="Arial"/>
                <w:sz w:val="20"/>
                <w:szCs w:val="20"/>
              </w:rPr>
            </w:pPr>
            <w:ins w:id="5207" w:author="Simon Brandl" w:date="2020-05-30T18:11:00Z">
              <w:r w:rsidRPr="005960E8">
                <w:rPr>
                  <w:rFonts w:ascii="Arial" w:hAnsi="Arial" w:cs="Arial"/>
                  <w:sz w:val="20"/>
                  <w:szCs w:val="20"/>
                </w:rPr>
                <w:t>Arabian Gulf</w:t>
              </w:r>
            </w:ins>
          </w:p>
        </w:tc>
        <w:tc>
          <w:tcPr>
            <w:tcW w:w="1300" w:type="dxa"/>
            <w:noWrap/>
            <w:hideMark/>
          </w:tcPr>
          <w:p w14:paraId="5A87260C" w14:textId="77777777" w:rsidR="00AD602C" w:rsidRPr="005960E8" w:rsidRDefault="00AD602C" w:rsidP="00AD602C">
            <w:pPr>
              <w:rPr>
                <w:ins w:id="5208" w:author="Simon Brandl" w:date="2020-05-30T18:11:00Z"/>
                <w:rFonts w:ascii="Arial" w:hAnsi="Arial" w:cs="Arial"/>
                <w:sz w:val="20"/>
                <w:szCs w:val="20"/>
              </w:rPr>
            </w:pPr>
            <w:ins w:id="5209" w:author="Simon Brandl" w:date="2020-05-30T18:11:00Z">
              <w:r w:rsidRPr="005960E8">
                <w:rPr>
                  <w:rFonts w:ascii="Arial" w:hAnsi="Arial" w:cs="Arial"/>
                  <w:sz w:val="20"/>
                  <w:szCs w:val="20"/>
                </w:rPr>
                <w:t>2013</w:t>
              </w:r>
            </w:ins>
          </w:p>
        </w:tc>
        <w:tc>
          <w:tcPr>
            <w:tcW w:w="1300" w:type="dxa"/>
            <w:noWrap/>
            <w:hideMark/>
          </w:tcPr>
          <w:p w14:paraId="0DCB745A" w14:textId="77777777" w:rsidR="00AD602C" w:rsidRPr="005960E8" w:rsidRDefault="00AD602C" w:rsidP="00AD602C">
            <w:pPr>
              <w:rPr>
                <w:ins w:id="5210" w:author="Simon Brandl" w:date="2020-05-30T18:11:00Z"/>
                <w:rFonts w:ascii="Arial" w:hAnsi="Arial" w:cs="Arial"/>
                <w:sz w:val="20"/>
                <w:szCs w:val="20"/>
              </w:rPr>
            </w:pPr>
            <w:ins w:id="5211" w:author="Simon Brandl" w:date="2020-05-30T18:11:00Z">
              <w:r w:rsidRPr="005960E8">
                <w:rPr>
                  <w:rFonts w:ascii="Arial" w:hAnsi="Arial" w:cs="Arial"/>
                  <w:sz w:val="20"/>
                  <w:szCs w:val="20"/>
                </w:rPr>
                <w:t>spring</w:t>
              </w:r>
            </w:ins>
          </w:p>
        </w:tc>
        <w:tc>
          <w:tcPr>
            <w:tcW w:w="1319" w:type="dxa"/>
            <w:noWrap/>
            <w:hideMark/>
          </w:tcPr>
          <w:p w14:paraId="513B59F1" w14:textId="77777777" w:rsidR="00AD602C" w:rsidRPr="005960E8" w:rsidRDefault="00AD602C" w:rsidP="00AD602C">
            <w:pPr>
              <w:rPr>
                <w:ins w:id="5212" w:author="Simon Brandl" w:date="2020-05-30T18:11:00Z"/>
                <w:rFonts w:ascii="Arial" w:hAnsi="Arial" w:cs="Arial"/>
                <w:sz w:val="20"/>
                <w:szCs w:val="20"/>
              </w:rPr>
            </w:pPr>
            <w:ins w:id="5213" w:author="Simon Brandl" w:date="2020-05-30T18:11:00Z">
              <w:r w:rsidRPr="005960E8">
                <w:rPr>
                  <w:rFonts w:ascii="Arial" w:hAnsi="Arial" w:cs="Arial"/>
                  <w:sz w:val="20"/>
                  <w:szCs w:val="20"/>
                </w:rPr>
                <w:t>31.89</w:t>
              </w:r>
            </w:ins>
          </w:p>
        </w:tc>
        <w:tc>
          <w:tcPr>
            <w:tcW w:w="1300" w:type="dxa"/>
            <w:noWrap/>
            <w:hideMark/>
          </w:tcPr>
          <w:p w14:paraId="6CF643B2" w14:textId="77777777" w:rsidR="00AD602C" w:rsidRPr="005960E8" w:rsidRDefault="00AD602C" w:rsidP="00AD602C">
            <w:pPr>
              <w:rPr>
                <w:ins w:id="5214" w:author="Simon Brandl" w:date="2020-05-30T18:11:00Z"/>
                <w:rFonts w:ascii="Arial" w:hAnsi="Arial" w:cs="Arial"/>
                <w:sz w:val="20"/>
                <w:szCs w:val="20"/>
              </w:rPr>
            </w:pPr>
            <w:ins w:id="5215" w:author="Simon Brandl" w:date="2020-05-30T18:11:00Z">
              <w:r w:rsidRPr="005960E8">
                <w:rPr>
                  <w:rFonts w:ascii="Arial" w:hAnsi="Arial" w:cs="Arial"/>
                  <w:sz w:val="20"/>
                  <w:szCs w:val="20"/>
                </w:rPr>
                <w:t>22.25</w:t>
              </w:r>
            </w:ins>
          </w:p>
        </w:tc>
        <w:tc>
          <w:tcPr>
            <w:tcW w:w="1300" w:type="dxa"/>
            <w:noWrap/>
            <w:hideMark/>
          </w:tcPr>
          <w:p w14:paraId="3E8FF901" w14:textId="77777777" w:rsidR="00AD602C" w:rsidRPr="005960E8" w:rsidRDefault="00AD602C" w:rsidP="00AD602C">
            <w:pPr>
              <w:rPr>
                <w:ins w:id="5216" w:author="Simon Brandl" w:date="2020-05-30T18:11:00Z"/>
                <w:rFonts w:ascii="Arial" w:hAnsi="Arial" w:cs="Arial"/>
                <w:sz w:val="20"/>
                <w:szCs w:val="20"/>
              </w:rPr>
            </w:pPr>
            <w:ins w:id="5217" w:author="Simon Brandl" w:date="2020-05-30T18:11:00Z">
              <w:r w:rsidRPr="005960E8">
                <w:rPr>
                  <w:rFonts w:ascii="Arial" w:hAnsi="Arial" w:cs="Arial"/>
                  <w:sz w:val="20"/>
                  <w:szCs w:val="20"/>
                </w:rPr>
                <w:t>26.30</w:t>
              </w:r>
            </w:ins>
          </w:p>
        </w:tc>
      </w:tr>
      <w:tr w:rsidR="00AD602C" w:rsidRPr="005960E8" w14:paraId="4D8FB434" w14:textId="77777777" w:rsidTr="00AD602C">
        <w:trPr>
          <w:trHeight w:val="320"/>
          <w:ins w:id="5218" w:author="Simon Brandl" w:date="2020-05-30T18:11:00Z"/>
        </w:trPr>
        <w:tc>
          <w:tcPr>
            <w:tcW w:w="1336" w:type="dxa"/>
            <w:noWrap/>
            <w:hideMark/>
          </w:tcPr>
          <w:p w14:paraId="0A8841C7" w14:textId="77777777" w:rsidR="00AD602C" w:rsidRPr="005960E8" w:rsidRDefault="00AD602C" w:rsidP="00AD602C">
            <w:pPr>
              <w:rPr>
                <w:ins w:id="5219" w:author="Simon Brandl" w:date="2020-05-30T18:11:00Z"/>
                <w:rFonts w:ascii="Arial" w:hAnsi="Arial" w:cs="Arial"/>
                <w:sz w:val="20"/>
                <w:szCs w:val="20"/>
              </w:rPr>
            </w:pPr>
            <w:ins w:id="5220" w:author="Simon Brandl" w:date="2020-05-30T18:11:00Z">
              <w:r w:rsidRPr="005960E8">
                <w:rPr>
                  <w:rFonts w:ascii="Arial" w:hAnsi="Arial" w:cs="Arial"/>
                  <w:sz w:val="20"/>
                  <w:szCs w:val="20"/>
                </w:rPr>
                <w:t>Arabian Gulf</w:t>
              </w:r>
            </w:ins>
          </w:p>
        </w:tc>
        <w:tc>
          <w:tcPr>
            <w:tcW w:w="1300" w:type="dxa"/>
            <w:noWrap/>
            <w:hideMark/>
          </w:tcPr>
          <w:p w14:paraId="28502551" w14:textId="77777777" w:rsidR="00AD602C" w:rsidRPr="005960E8" w:rsidRDefault="00AD602C" w:rsidP="00AD602C">
            <w:pPr>
              <w:rPr>
                <w:ins w:id="5221" w:author="Simon Brandl" w:date="2020-05-30T18:11:00Z"/>
                <w:rFonts w:ascii="Arial" w:hAnsi="Arial" w:cs="Arial"/>
                <w:sz w:val="20"/>
                <w:szCs w:val="20"/>
              </w:rPr>
            </w:pPr>
            <w:ins w:id="5222" w:author="Simon Brandl" w:date="2020-05-30T18:11:00Z">
              <w:r w:rsidRPr="005960E8">
                <w:rPr>
                  <w:rFonts w:ascii="Arial" w:hAnsi="Arial" w:cs="Arial"/>
                  <w:sz w:val="20"/>
                  <w:szCs w:val="20"/>
                </w:rPr>
                <w:t>2013</w:t>
              </w:r>
            </w:ins>
          </w:p>
        </w:tc>
        <w:tc>
          <w:tcPr>
            <w:tcW w:w="1300" w:type="dxa"/>
            <w:noWrap/>
            <w:hideMark/>
          </w:tcPr>
          <w:p w14:paraId="25B46CD8" w14:textId="77777777" w:rsidR="00AD602C" w:rsidRPr="005960E8" w:rsidRDefault="00AD602C" w:rsidP="00AD602C">
            <w:pPr>
              <w:rPr>
                <w:ins w:id="5223" w:author="Simon Brandl" w:date="2020-05-30T18:11:00Z"/>
                <w:rFonts w:ascii="Arial" w:hAnsi="Arial" w:cs="Arial"/>
                <w:sz w:val="20"/>
                <w:szCs w:val="20"/>
              </w:rPr>
            </w:pPr>
            <w:ins w:id="5224" w:author="Simon Brandl" w:date="2020-05-30T18:11:00Z">
              <w:r w:rsidRPr="005960E8">
                <w:rPr>
                  <w:rFonts w:ascii="Arial" w:hAnsi="Arial" w:cs="Arial"/>
                  <w:sz w:val="20"/>
                  <w:szCs w:val="20"/>
                </w:rPr>
                <w:t>summer</w:t>
              </w:r>
            </w:ins>
          </w:p>
        </w:tc>
        <w:tc>
          <w:tcPr>
            <w:tcW w:w="1319" w:type="dxa"/>
            <w:noWrap/>
            <w:hideMark/>
          </w:tcPr>
          <w:p w14:paraId="15C05AD6" w14:textId="77777777" w:rsidR="00AD602C" w:rsidRPr="005960E8" w:rsidRDefault="00AD602C" w:rsidP="00AD602C">
            <w:pPr>
              <w:rPr>
                <w:ins w:id="5225" w:author="Simon Brandl" w:date="2020-05-30T18:11:00Z"/>
                <w:rFonts w:ascii="Arial" w:hAnsi="Arial" w:cs="Arial"/>
                <w:sz w:val="20"/>
                <w:szCs w:val="20"/>
              </w:rPr>
            </w:pPr>
            <w:ins w:id="5226" w:author="Simon Brandl" w:date="2020-05-30T18:11:00Z">
              <w:r w:rsidRPr="005960E8">
                <w:rPr>
                  <w:rFonts w:ascii="Arial" w:hAnsi="Arial" w:cs="Arial"/>
                  <w:sz w:val="20"/>
                  <w:szCs w:val="20"/>
                </w:rPr>
                <w:t>35.53</w:t>
              </w:r>
            </w:ins>
          </w:p>
        </w:tc>
        <w:tc>
          <w:tcPr>
            <w:tcW w:w="1300" w:type="dxa"/>
            <w:noWrap/>
            <w:hideMark/>
          </w:tcPr>
          <w:p w14:paraId="0F697858" w14:textId="77777777" w:rsidR="00AD602C" w:rsidRPr="005960E8" w:rsidRDefault="00AD602C" w:rsidP="00AD602C">
            <w:pPr>
              <w:rPr>
                <w:ins w:id="5227" w:author="Simon Brandl" w:date="2020-05-30T18:11:00Z"/>
                <w:rFonts w:ascii="Arial" w:hAnsi="Arial" w:cs="Arial"/>
                <w:sz w:val="20"/>
                <w:szCs w:val="20"/>
              </w:rPr>
            </w:pPr>
            <w:ins w:id="5228" w:author="Simon Brandl" w:date="2020-05-30T18:11:00Z">
              <w:r w:rsidRPr="005960E8">
                <w:rPr>
                  <w:rFonts w:ascii="Arial" w:hAnsi="Arial" w:cs="Arial"/>
                  <w:sz w:val="20"/>
                  <w:szCs w:val="20"/>
                </w:rPr>
                <w:t>28.89</w:t>
              </w:r>
            </w:ins>
          </w:p>
        </w:tc>
        <w:tc>
          <w:tcPr>
            <w:tcW w:w="1300" w:type="dxa"/>
            <w:noWrap/>
            <w:hideMark/>
          </w:tcPr>
          <w:p w14:paraId="5C3A8F13" w14:textId="77777777" w:rsidR="00AD602C" w:rsidRPr="005960E8" w:rsidRDefault="00AD602C" w:rsidP="00AD602C">
            <w:pPr>
              <w:rPr>
                <w:ins w:id="5229" w:author="Simon Brandl" w:date="2020-05-30T18:11:00Z"/>
                <w:rFonts w:ascii="Arial" w:hAnsi="Arial" w:cs="Arial"/>
                <w:sz w:val="20"/>
                <w:szCs w:val="20"/>
              </w:rPr>
            </w:pPr>
            <w:ins w:id="5230" w:author="Simon Brandl" w:date="2020-05-30T18:11:00Z">
              <w:r w:rsidRPr="005960E8">
                <w:rPr>
                  <w:rFonts w:ascii="Arial" w:hAnsi="Arial" w:cs="Arial"/>
                  <w:sz w:val="20"/>
                  <w:szCs w:val="20"/>
                </w:rPr>
                <w:t>33.17</w:t>
              </w:r>
            </w:ins>
          </w:p>
        </w:tc>
      </w:tr>
      <w:tr w:rsidR="00AD602C" w:rsidRPr="005960E8" w14:paraId="6EAFC626" w14:textId="77777777" w:rsidTr="00AD602C">
        <w:trPr>
          <w:trHeight w:val="320"/>
          <w:ins w:id="5231" w:author="Simon Brandl" w:date="2020-05-30T18:11:00Z"/>
        </w:trPr>
        <w:tc>
          <w:tcPr>
            <w:tcW w:w="1336" w:type="dxa"/>
            <w:noWrap/>
            <w:hideMark/>
          </w:tcPr>
          <w:p w14:paraId="1D0102BD" w14:textId="77777777" w:rsidR="00AD602C" w:rsidRPr="005960E8" w:rsidRDefault="00AD602C" w:rsidP="00AD602C">
            <w:pPr>
              <w:rPr>
                <w:ins w:id="5232" w:author="Simon Brandl" w:date="2020-05-30T18:11:00Z"/>
                <w:rFonts w:ascii="Arial" w:hAnsi="Arial" w:cs="Arial"/>
                <w:sz w:val="20"/>
                <w:szCs w:val="20"/>
              </w:rPr>
            </w:pPr>
            <w:ins w:id="5233" w:author="Simon Brandl" w:date="2020-05-30T18:11:00Z">
              <w:r w:rsidRPr="005960E8">
                <w:rPr>
                  <w:rFonts w:ascii="Arial" w:hAnsi="Arial" w:cs="Arial"/>
                  <w:sz w:val="20"/>
                  <w:szCs w:val="20"/>
                </w:rPr>
                <w:t>Arabian Gulf</w:t>
              </w:r>
            </w:ins>
          </w:p>
        </w:tc>
        <w:tc>
          <w:tcPr>
            <w:tcW w:w="1300" w:type="dxa"/>
            <w:noWrap/>
            <w:hideMark/>
          </w:tcPr>
          <w:p w14:paraId="4AD2C9F3" w14:textId="77777777" w:rsidR="00AD602C" w:rsidRPr="005960E8" w:rsidRDefault="00AD602C" w:rsidP="00AD602C">
            <w:pPr>
              <w:rPr>
                <w:ins w:id="5234" w:author="Simon Brandl" w:date="2020-05-30T18:11:00Z"/>
                <w:rFonts w:ascii="Arial" w:hAnsi="Arial" w:cs="Arial"/>
                <w:sz w:val="20"/>
                <w:szCs w:val="20"/>
              </w:rPr>
            </w:pPr>
            <w:ins w:id="5235" w:author="Simon Brandl" w:date="2020-05-30T18:11:00Z">
              <w:r w:rsidRPr="005960E8">
                <w:rPr>
                  <w:rFonts w:ascii="Arial" w:hAnsi="Arial" w:cs="Arial"/>
                  <w:sz w:val="20"/>
                  <w:szCs w:val="20"/>
                </w:rPr>
                <w:t>2013</w:t>
              </w:r>
            </w:ins>
          </w:p>
        </w:tc>
        <w:tc>
          <w:tcPr>
            <w:tcW w:w="1300" w:type="dxa"/>
            <w:noWrap/>
            <w:hideMark/>
          </w:tcPr>
          <w:p w14:paraId="139A5F73" w14:textId="77777777" w:rsidR="00AD602C" w:rsidRPr="005960E8" w:rsidRDefault="00AD602C" w:rsidP="00AD602C">
            <w:pPr>
              <w:rPr>
                <w:ins w:id="5236" w:author="Simon Brandl" w:date="2020-05-30T18:11:00Z"/>
                <w:rFonts w:ascii="Arial" w:hAnsi="Arial" w:cs="Arial"/>
                <w:sz w:val="20"/>
                <w:szCs w:val="20"/>
              </w:rPr>
            </w:pPr>
            <w:ins w:id="5237" w:author="Simon Brandl" w:date="2020-05-30T18:11:00Z">
              <w:r w:rsidRPr="005960E8">
                <w:rPr>
                  <w:rFonts w:ascii="Arial" w:hAnsi="Arial" w:cs="Arial"/>
                  <w:sz w:val="20"/>
                  <w:szCs w:val="20"/>
                </w:rPr>
                <w:t>winter</w:t>
              </w:r>
            </w:ins>
          </w:p>
        </w:tc>
        <w:tc>
          <w:tcPr>
            <w:tcW w:w="1319" w:type="dxa"/>
            <w:noWrap/>
            <w:hideMark/>
          </w:tcPr>
          <w:p w14:paraId="244C6F08" w14:textId="77777777" w:rsidR="00AD602C" w:rsidRPr="005960E8" w:rsidRDefault="00AD602C" w:rsidP="00AD602C">
            <w:pPr>
              <w:rPr>
                <w:ins w:id="5238" w:author="Simon Brandl" w:date="2020-05-30T18:11:00Z"/>
                <w:rFonts w:ascii="Arial" w:hAnsi="Arial" w:cs="Arial"/>
                <w:sz w:val="20"/>
                <w:szCs w:val="20"/>
              </w:rPr>
            </w:pPr>
            <w:ins w:id="5239" w:author="Simon Brandl" w:date="2020-05-30T18:11:00Z">
              <w:r w:rsidRPr="005960E8">
                <w:rPr>
                  <w:rFonts w:ascii="Arial" w:hAnsi="Arial" w:cs="Arial"/>
                  <w:sz w:val="20"/>
                  <w:szCs w:val="20"/>
                </w:rPr>
                <w:t>28.89</w:t>
              </w:r>
            </w:ins>
          </w:p>
        </w:tc>
        <w:tc>
          <w:tcPr>
            <w:tcW w:w="1300" w:type="dxa"/>
            <w:noWrap/>
            <w:hideMark/>
          </w:tcPr>
          <w:p w14:paraId="234C5ED9" w14:textId="77777777" w:rsidR="00AD602C" w:rsidRPr="005960E8" w:rsidRDefault="00AD602C" w:rsidP="00AD602C">
            <w:pPr>
              <w:rPr>
                <w:ins w:id="5240" w:author="Simon Brandl" w:date="2020-05-30T18:11:00Z"/>
                <w:rFonts w:ascii="Arial" w:hAnsi="Arial" w:cs="Arial"/>
                <w:sz w:val="20"/>
                <w:szCs w:val="20"/>
              </w:rPr>
            </w:pPr>
            <w:ins w:id="5241" w:author="Simon Brandl" w:date="2020-05-30T18:11:00Z">
              <w:r w:rsidRPr="005960E8">
                <w:rPr>
                  <w:rFonts w:ascii="Arial" w:hAnsi="Arial" w:cs="Arial"/>
                  <w:sz w:val="20"/>
                  <w:szCs w:val="20"/>
                </w:rPr>
                <w:t>17.32</w:t>
              </w:r>
            </w:ins>
          </w:p>
        </w:tc>
        <w:tc>
          <w:tcPr>
            <w:tcW w:w="1300" w:type="dxa"/>
            <w:noWrap/>
            <w:hideMark/>
          </w:tcPr>
          <w:p w14:paraId="43DF759C" w14:textId="77777777" w:rsidR="00AD602C" w:rsidRPr="005960E8" w:rsidRDefault="00AD602C" w:rsidP="00AD602C">
            <w:pPr>
              <w:rPr>
                <w:ins w:id="5242" w:author="Simon Brandl" w:date="2020-05-30T18:11:00Z"/>
                <w:rFonts w:ascii="Arial" w:hAnsi="Arial" w:cs="Arial"/>
                <w:sz w:val="20"/>
                <w:szCs w:val="20"/>
              </w:rPr>
            </w:pPr>
            <w:ins w:id="5243" w:author="Simon Brandl" w:date="2020-05-30T18:11:00Z">
              <w:r w:rsidRPr="005960E8">
                <w:rPr>
                  <w:rFonts w:ascii="Arial" w:hAnsi="Arial" w:cs="Arial"/>
                  <w:sz w:val="20"/>
                  <w:szCs w:val="20"/>
                </w:rPr>
                <w:t>22.36</w:t>
              </w:r>
            </w:ins>
          </w:p>
        </w:tc>
      </w:tr>
      <w:tr w:rsidR="00AD602C" w:rsidRPr="005960E8" w14:paraId="0869E73C" w14:textId="77777777" w:rsidTr="00AD602C">
        <w:trPr>
          <w:trHeight w:val="320"/>
          <w:ins w:id="5244" w:author="Simon Brandl" w:date="2020-05-30T18:11:00Z"/>
        </w:trPr>
        <w:tc>
          <w:tcPr>
            <w:tcW w:w="1336" w:type="dxa"/>
            <w:noWrap/>
            <w:hideMark/>
          </w:tcPr>
          <w:p w14:paraId="68518FE5" w14:textId="77777777" w:rsidR="00AD602C" w:rsidRPr="005960E8" w:rsidRDefault="00AD602C" w:rsidP="00AD602C">
            <w:pPr>
              <w:rPr>
                <w:ins w:id="5245" w:author="Simon Brandl" w:date="2020-05-30T18:11:00Z"/>
                <w:rFonts w:ascii="Arial" w:hAnsi="Arial" w:cs="Arial"/>
                <w:sz w:val="20"/>
                <w:szCs w:val="20"/>
              </w:rPr>
            </w:pPr>
            <w:ins w:id="5246" w:author="Simon Brandl" w:date="2020-05-30T18:11:00Z">
              <w:r w:rsidRPr="005960E8">
                <w:rPr>
                  <w:rFonts w:ascii="Arial" w:hAnsi="Arial" w:cs="Arial"/>
                  <w:sz w:val="20"/>
                  <w:szCs w:val="20"/>
                </w:rPr>
                <w:t>Arabian Gulf</w:t>
              </w:r>
            </w:ins>
          </w:p>
        </w:tc>
        <w:tc>
          <w:tcPr>
            <w:tcW w:w="1300" w:type="dxa"/>
            <w:noWrap/>
            <w:hideMark/>
          </w:tcPr>
          <w:p w14:paraId="1C0A3A35" w14:textId="77777777" w:rsidR="00AD602C" w:rsidRPr="005960E8" w:rsidRDefault="00AD602C" w:rsidP="00AD602C">
            <w:pPr>
              <w:rPr>
                <w:ins w:id="5247" w:author="Simon Brandl" w:date="2020-05-30T18:11:00Z"/>
                <w:rFonts w:ascii="Arial" w:hAnsi="Arial" w:cs="Arial"/>
                <w:sz w:val="20"/>
                <w:szCs w:val="20"/>
              </w:rPr>
            </w:pPr>
            <w:ins w:id="5248" w:author="Simon Brandl" w:date="2020-05-30T18:11:00Z">
              <w:r w:rsidRPr="005960E8">
                <w:rPr>
                  <w:rFonts w:ascii="Arial" w:hAnsi="Arial" w:cs="Arial"/>
                  <w:sz w:val="20"/>
                  <w:szCs w:val="20"/>
                </w:rPr>
                <w:t>2014</w:t>
              </w:r>
            </w:ins>
          </w:p>
        </w:tc>
        <w:tc>
          <w:tcPr>
            <w:tcW w:w="1300" w:type="dxa"/>
            <w:noWrap/>
            <w:hideMark/>
          </w:tcPr>
          <w:p w14:paraId="4F67B9F3" w14:textId="77777777" w:rsidR="00AD602C" w:rsidRPr="005960E8" w:rsidRDefault="00AD602C" w:rsidP="00AD602C">
            <w:pPr>
              <w:rPr>
                <w:ins w:id="5249" w:author="Simon Brandl" w:date="2020-05-30T18:11:00Z"/>
                <w:rFonts w:ascii="Arial" w:hAnsi="Arial" w:cs="Arial"/>
                <w:sz w:val="20"/>
                <w:szCs w:val="20"/>
              </w:rPr>
            </w:pPr>
            <w:ins w:id="5250" w:author="Simon Brandl" w:date="2020-05-30T18:11:00Z">
              <w:r w:rsidRPr="005960E8">
                <w:rPr>
                  <w:rFonts w:ascii="Arial" w:hAnsi="Arial" w:cs="Arial"/>
                  <w:sz w:val="20"/>
                  <w:szCs w:val="20"/>
                </w:rPr>
                <w:t>fall</w:t>
              </w:r>
            </w:ins>
          </w:p>
        </w:tc>
        <w:tc>
          <w:tcPr>
            <w:tcW w:w="1319" w:type="dxa"/>
            <w:noWrap/>
            <w:hideMark/>
          </w:tcPr>
          <w:p w14:paraId="5955900B" w14:textId="77777777" w:rsidR="00AD602C" w:rsidRPr="005960E8" w:rsidRDefault="00AD602C" w:rsidP="00AD602C">
            <w:pPr>
              <w:rPr>
                <w:ins w:id="5251" w:author="Simon Brandl" w:date="2020-05-30T18:11:00Z"/>
                <w:rFonts w:ascii="Arial" w:hAnsi="Arial" w:cs="Arial"/>
                <w:sz w:val="20"/>
                <w:szCs w:val="20"/>
              </w:rPr>
            </w:pPr>
            <w:ins w:id="5252" w:author="Simon Brandl" w:date="2020-05-30T18:11:00Z">
              <w:r w:rsidRPr="005960E8">
                <w:rPr>
                  <w:rFonts w:ascii="Arial" w:hAnsi="Arial" w:cs="Arial"/>
                  <w:sz w:val="20"/>
                  <w:szCs w:val="20"/>
                </w:rPr>
                <w:t>34.84</w:t>
              </w:r>
            </w:ins>
          </w:p>
        </w:tc>
        <w:tc>
          <w:tcPr>
            <w:tcW w:w="1300" w:type="dxa"/>
            <w:noWrap/>
            <w:hideMark/>
          </w:tcPr>
          <w:p w14:paraId="4283DDFF" w14:textId="77777777" w:rsidR="00AD602C" w:rsidRPr="005960E8" w:rsidRDefault="00AD602C" w:rsidP="00AD602C">
            <w:pPr>
              <w:rPr>
                <w:ins w:id="5253" w:author="Simon Brandl" w:date="2020-05-30T18:11:00Z"/>
                <w:rFonts w:ascii="Arial" w:hAnsi="Arial" w:cs="Arial"/>
                <w:sz w:val="20"/>
                <w:szCs w:val="20"/>
              </w:rPr>
            </w:pPr>
            <w:ins w:id="5254" w:author="Simon Brandl" w:date="2020-05-30T18:11:00Z">
              <w:r w:rsidRPr="005960E8">
                <w:rPr>
                  <w:rFonts w:ascii="Arial" w:hAnsi="Arial" w:cs="Arial"/>
                  <w:sz w:val="20"/>
                  <w:szCs w:val="20"/>
                </w:rPr>
                <w:t>24.27</w:t>
              </w:r>
            </w:ins>
          </w:p>
        </w:tc>
        <w:tc>
          <w:tcPr>
            <w:tcW w:w="1300" w:type="dxa"/>
            <w:noWrap/>
            <w:hideMark/>
          </w:tcPr>
          <w:p w14:paraId="57E85DF8" w14:textId="77777777" w:rsidR="00AD602C" w:rsidRPr="005960E8" w:rsidRDefault="00AD602C" w:rsidP="00AD602C">
            <w:pPr>
              <w:rPr>
                <w:ins w:id="5255" w:author="Simon Brandl" w:date="2020-05-30T18:11:00Z"/>
                <w:rFonts w:ascii="Arial" w:hAnsi="Arial" w:cs="Arial"/>
                <w:sz w:val="20"/>
                <w:szCs w:val="20"/>
              </w:rPr>
            </w:pPr>
            <w:ins w:id="5256" w:author="Simon Brandl" w:date="2020-05-30T18:11:00Z">
              <w:r w:rsidRPr="005960E8">
                <w:rPr>
                  <w:rFonts w:ascii="Arial" w:hAnsi="Arial" w:cs="Arial"/>
                  <w:sz w:val="20"/>
                  <w:szCs w:val="20"/>
                </w:rPr>
                <w:t>30.68</w:t>
              </w:r>
            </w:ins>
          </w:p>
        </w:tc>
      </w:tr>
      <w:tr w:rsidR="00AD602C" w:rsidRPr="005960E8" w14:paraId="59D9D605" w14:textId="77777777" w:rsidTr="00AD602C">
        <w:trPr>
          <w:trHeight w:val="320"/>
          <w:ins w:id="5257" w:author="Simon Brandl" w:date="2020-05-30T18:11:00Z"/>
        </w:trPr>
        <w:tc>
          <w:tcPr>
            <w:tcW w:w="1336" w:type="dxa"/>
            <w:noWrap/>
            <w:hideMark/>
          </w:tcPr>
          <w:p w14:paraId="61D8B11A" w14:textId="77777777" w:rsidR="00AD602C" w:rsidRPr="005960E8" w:rsidRDefault="00AD602C" w:rsidP="00AD602C">
            <w:pPr>
              <w:rPr>
                <w:ins w:id="5258" w:author="Simon Brandl" w:date="2020-05-30T18:11:00Z"/>
                <w:rFonts w:ascii="Arial" w:hAnsi="Arial" w:cs="Arial"/>
                <w:sz w:val="20"/>
                <w:szCs w:val="20"/>
              </w:rPr>
            </w:pPr>
            <w:ins w:id="5259" w:author="Simon Brandl" w:date="2020-05-30T18:11:00Z">
              <w:r w:rsidRPr="005960E8">
                <w:rPr>
                  <w:rFonts w:ascii="Arial" w:hAnsi="Arial" w:cs="Arial"/>
                  <w:sz w:val="20"/>
                  <w:szCs w:val="20"/>
                </w:rPr>
                <w:t>Arabian Gulf</w:t>
              </w:r>
            </w:ins>
          </w:p>
        </w:tc>
        <w:tc>
          <w:tcPr>
            <w:tcW w:w="1300" w:type="dxa"/>
            <w:noWrap/>
            <w:hideMark/>
          </w:tcPr>
          <w:p w14:paraId="510F1726" w14:textId="77777777" w:rsidR="00AD602C" w:rsidRPr="005960E8" w:rsidRDefault="00AD602C" w:rsidP="00AD602C">
            <w:pPr>
              <w:rPr>
                <w:ins w:id="5260" w:author="Simon Brandl" w:date="2020-05-30T18:11:00Z"/>
                <w:rFonts w:ascii="Arial" w:hAnsi="Arial" w:cs="Arial"/>
                <w:sz w:val="20"/>
                <w:szCs w:val="20"/>
              </w:rPr>
            </w:pPr>
            <w:ins w:id="5261" w:author="Simon Brandl" w:date="2020-05-30T18:11:00Z">
              <w:r w:rsidRPr="005960E8">
                <w:rPr>
                  <w:rFonts w:ascii="Arial" w:hAnsi="Arial" w:cs="Arial"/>
                  <w:sz w:val="20"/>
                  <w:szCs w:val="20"/>
                </w:rPr>
                <w:t>2014</w:t>
              </w:r>
            </w:ins>
          </w:p>
        </w:tc>
        <w:tc>
          <w:tcPr>
            <w:tcW w:w="1300" w:type="dxa"/>
            <w:noWrap/>
            <w:hideMark/>
          </w:tcPr>
          <w:p w14:paraId="4AF7EB70" w14:textId="77777777" w:rsidR="00AD602C" w:rsidRPr="005960E8" w:rsidRDefault="00AD602C" w:rsidP="00AD602C">
            <w:pPr>
              <w:rPr>
                <w:ins w:id="5262" w:author="Simon Brandl" w:date="2020-05-30T18:11:00Z"/>
                <w:rFonts w:ascii="Arial" w:hAnsi="Arial" w:cs="Arial"/>
                <w:sz w:val="20"/>
                <w:szCs w:val="20"/>
              </w:rPr>
            </w:pPr>
            <w:ins w:id="5263" w:author="Simon Brandl" w:date="2020-05-30T18:11:00Z">
              <w:r w:rsidRPr="005960E8">
                <w:rPr>
                  <w:rFonts w:ascii="Arial" w:hAnsi="Arial" w:cs="Arial"/>
                  <w:sz w:val="20"/>
                  <w:szCs w:val="20"/>
                </w:rPr>
                <w:t>spring</w:t>
              </w:r>
            </w:ins>
          </w:p>
        </w:tc>
        <w:tc>
          <w:tcPr>
            <w:tcW w:w="1319" w:type="dxa"/>
            <w:noWrap/>
            <w:hideMark/>
          </w:tcPr>
          <w:p w14:paraId="24101157" w14:textId="77777777" w:rsidR="00AD602C" w:rsidRPr="005960E8" w:rsidRDefault="00AD602C" w:rsidP="00AD602C">
            <w:pPr>
              <w:rPr>
                <w:ins w:id="5264" w:author="Simon Brandl" w:date="2020-05-30T18:11:00Z"/>
                <w:rFonts w:ascii="Arial" w:hAnsi="Arial" w:cs="Arial"/>
                <w:sz w:val="20"/>
                <w:szCs w:val="20"/>
              </w:rPr>
            </w:pPr>
            <w:ins w:id="5265" w:author="Simon Brandl" w:date="2020-05-30T18:11:00Z">
              <w:r w:rsidRPr="005960E8">
                <w:rPr>
                  <w:rFonts w:ascii="Arial" w:hAnsi="Arial" w:cs="Arial"/>
                  <w:sz w:val="20"/>
                  <w:szCs w:val="20"/>
                </w:rPr>
                <w:t>33.47</w:t>
              </w:r>
            </w:ins>
          </w:p>
        </w:tc>
        <w:tc>
          <w:tcPr>
            <w:tcW w:w="1300" w:type="dxa"/>
            <w:noWrap/>
            <w:hideMark/>
          </w:tcPr>
          <w:p w14:paraId="1775EE6E" w14:textId="77777777" w:rsidR="00AD602C" w:rsidRPr="005960E8" w:rsidRDefault="00AD602C" w:rsidP="00AD602C">
            <w:pPr>
              <w:rPr>
                <w:ins w:id="5266" w:author="Simon Brandl" w:date="2020-05-30T18:11:00Z"/>
                <w:rFonts w:ascii="Arial" w:hAnsi="Arial" w:cs="Arial"/>
                <w:sz w:val="20"/>
                <w:szCs w:val="20"/>
              </w:rPr>
            </w:pPr>
            <w:ins w:id="5267" w:author="Simon Brandl" w:date="2020-05-30T18:11:00Z">
              <w:r w:rsidRPr="005960E8">
                <w:rPr>
                  <w:rFonts w:ascii="Arial" w:hAnsi="Arial" w:cs="Arial"/>
                  <w:sz w:val="20"/>
                  <w:szCs w:val="20"/>
                </w:rPr>
                <w:t>21.18</w:t>
              </w:r>
            </w:ins>
          </w:p>
        </w:tc>
        <w:tc>
          <w:tcPr>
            <w:tcW w:w="1300" w:type="dxa"/>
            <w:noWrap/>
            <w:hideMark/>
          </w:tcPr>
          <w:p w14:paraId="2248B1CD" w14:textId="77777777" w:rsidR="00AD602C" w:rsidRPr="005960E8" w:rsidRDefault="00AD602C" w:rsidP="00AD602C">
            <w:pPr>
              <w:rPr>
                <w:ins w:id="5268" w:author="Simon Brandl" w:date="2020-05-30T18:11:00Z"/>
                <w:rFonts w:ascii="Arial" w:hAnsi="Arial" w:cs="Arial"/>
                <w:sz w:val="20"/>
                <w:szCs w:val="20"/>
              </w:rPr>
            </w:pPr>
            <w:ins w:id="5269" w:author="Simon Brandl" w:date="2020-05-30T18:11:00Z">
              <w:r w:rsidRPr="005960E8">
                <w:rPr>
                  <w:rFonts w:ascii="Arial" w:hAnsi="Arial" w:cs="Arial"/>
                  <w:sz w:val="20"/>
                  <w:szCs w:val="20"/>
                </w:rPr>
                <w:t>27.12</w:t>
              </w:r>
            </w:ins>
          </w:p>
        </w:tc>
      </w:tr>
      <w:tr w:rsidR="00AD602C" w:rsidRPr="005960E8" w14:paraId="11217AE0" w14:textId="77777777" w:rsidTr="00AD602C">
        <w:trPr>
          <w:trHeight w:val="320"/>
          <w:ins w:id="5270" w:author="Simon Brandl" w:date="2020-05-30T18:11:00Z"/>
        </w:trPr>
        <w:tc>
          <w:tcPr>
            <w:tcW w:w="1336" w:type="dxa"/>
            <w:noWrap/>
            <w:hideMark/>
          </w:tcPr>
          <w:p w14:paraId="14F461C6" w14:textId="77777777" w:rsidR="00AD602C" w:rsidRPr="005960E8" w:rsidRDefault="00AD602C" w:rsidP="00AD602C">
            <w:pPr>
              <w:rPr>
                <w:ins w:id="5271" w:author="Simon Brandl" w:date="2020-05-30T18:11:00Z"/>
                <w:rFonts w:ascii="Arial" w:hAnsi="Arial" w:cs="Arial"/>
                <w:sz w:val="20"/>
                <w:szCs w:val="20"/>
              </w:rPr>
            </w:pPr>
            <w:ins w:id="5272" w:author="Simon Brandl" w:date="2020-05-30T18:11:00Z">
              <w:r w:rsidRPr="005960E8">
                <w:rPr>
                  <w:rFonts w:ascii="Arial" w:hAnsi="Arial" w:cs="Arial"/>
                  <w:sz w:val="20"/>
                  <w:szCs w:val="20"/>
                </w:rPr>
                <w:t>Arabian Gulf</w:t>
              </w:r>
            </w:ins>
          </w:p>
        </w:tc>
        <w:tc>
          <w:tcPr>
            <w:tcW w:w="1300" w:type="dxa"/>
            <w:noWrap/>
            <w:hideMark/>
          </w:tcPr>
          <w:p w14:paraId="7E57A83E" w14:textId="77777777" w:rsidR="00AD602C" w:rsidRPr="005960E8" w:rsidRDefault="00AD602C" w:rsidP="00AD602C">
            <w:pPr>
              <w:rPr>
                <w:ins w:id="5273" w:author="Simon Brandl" w:date="2020-05-30T18:11:00Z"/>
                <w:rFonts w:ascii="Arial" w:hAnsi="Arial" w:cs="Arial"/>
                <w:sz w:val="20"/>
                <w:szCs w:val="20"/>
              </w:rPr>
            </w:pPr>
            <w:ins w:id="5274" w:author="Simon Brandl" w:date="2020-05-30T18:11:00Z">
              <w:r w:rsidRPr="005960E8">
                <w:rPr>
                  <w:rFonts w:ascii="Arial" w:hAnsi="Arial" w:cs="Arial"/>
                  <w:sz w:val="20"/>
                  <w:szCs w:val="20"/>
                </w:rPr>
                <w:t>2014</w:t>
              </w:r>
            </w:ins>
          </w:p>
        </w:tc>
        <w:tc>
          <w:tcPr>
            <w:tcW w:w="1300" w:type="dxa"/>
            <w:noWrap/>
            <w:hideMark/>
          </w:tcPr>
          <w:p w14:paraId="03DE3F06" w14:textId="77777777" w:rsidR="00AD602C" w:rsidRPr="005960E8" w:rsidRDefault="00AD602C" w:rsidP="00AD602C">
            <w:pPr>
              <w:rPr>
                <w:ins w:id="5275" w:author="Simon Brandl" w:date="2020-05-30T18:11:00Z"/>
                <w:rFonts w:ascii="Arial" w:hAnsi="Arial" w:cs="Arial"/>
                <w:sz w:val="20"/>
                <w:szCs w:val="20"/>
              </w:rPr>
            </w:pPr>
            <w:ins w:id="5276" w:author="Simon Brandl" w:date="2020-05-30T18:11:00Z">
              <w:r w:rsidRPr="005960E8">
                <w:rPr>
                  <w:rFonts w:ascii="Arial" w:hAnsi="Arial" w:cs="Arial"/>
                  <w:sz w:val="20"/>
                  <w:szCs w:val="20"/>
                </w:rPr>
                <w:t>summer</w:t>
              </w:r>
            </w:ins>
          </w:p>
        </w:tc>
        <w:tc>
          <w:tcPr>
            <w:tcW w:w="1319" w:type="dxa"/>
            <w:noWrap/>
            <w:hideMark/>
          </w:tcPr>
          <w:p w14:paraId="00247D42" w14:textId="77777777" w:rsidR="00AD602C" w:rsidRPr="005960E8" w:rsidRDefault="00AD602C" w:rsidP="00AD602C">
            <w:pPr>
              <w:rPr>
                <w:ins w:id="5277" w:author="Simon Brandl" w:date="2020-05-30T18:11:00Z"/>
                <w:rFonts w:ascii="Arial" w:hAnsi="Arial" w:cs="Arial"/>
                <w:sz w:val="20"/>
                <w:szCs w:val="20"/>
              </w:rPr>
            </w:pPr>
            <w:ins w:id="5278" w:author="Simon Brandl" w:date="2020-05-30T18:11:00Z">
              <w:r w:rsidRPr="005960E8">
                <w:rPr>
                  <w:rFonts w:ascii="Arial" w:hAnsi="Arial" w:cs="Arial"/>
                  <w:sz w:val="20"/>
                  <w:szCs w:val="20"/>
                </w:rPr>
                <w:t>35.80</w:t>
              </w:r>
            </w:ins>
          </w:p>
        </w:tc>
        <w:tc>
          <w:tcPr>
            <w:tcW w:w="1300" w:type="dxa"/>
            <w:noWrap/>
            <w:hideMark/>
          </w:tcPr>
          <w:p w14:paraId="12E609AC" w14:textId="77777777" w:rsidR="00AD602C" w:rsidRPr="005960E8" w:rsidRDefault="00AD602C" w:rsidP="00AD602C">
            <w:pPr>
              <w:rPr>
                <w:ins w:id="5279" w:author="Simon Brandl" w:date="2020-05-30T18:11:00Z"/>
                <w:rFonts w:ascii="Arial" w:hAnsi="Arial" w:cs="Arial"/>
                <w:sz w:val="20"/>
                <w:szCs w:val="20"/>
              </w:rPr>
            </w:pPr>
            <w:ins w:id="5280" w:author="Simon Brandl" w:date="2020-05-30T18:11:00Z">
              <w:r w:rsidRPr="005960E8">
                <w:rPr>
                  <w:rFonts w:ascii="Arial" w:hAnsi="Arial" w:cs="Arial"/>
                  <w:sz w:val="20"/>
                  <w:szCs w:val="20"/>
                </w:rPr>
                <w:t>30.60</w:t>
              </w:r>
            </w:ins>
          </w:p>
        </w:tc>
        <w:tc>
          <w:tcPr>
            <w:tcW w:w="1300" w:type="dxa"/>
            <w:noWrap/>
            <w:hideMark/>
          </w:tcPr>
          <w:p w14:paraId="1E0DC3E9" w14:textId="77777777" w:rsidR="00AD602C" w:rsidRPr="005960E8" w:rsidRDefault="00AD602C" w:rsidP="00AD602C">
            <w:pPr>
              <w:rPr>
                <w:ins w:id="5281" w:author="Simon Brandl" w:date="2020-05-30T18:11:00Z"/>
                <w:rFonts w:ascii="Arial" w:hAnsi="Arial" w:cs="Arial"/>
                <w:sz w:val="20"/>
                <w:szCs w:val="20"/>
              </w:rPr>
            </w:pPr>
            <w:ins w:id="5282" w:author="Simon Brandl" w:date="2020-05-30T18:11:00Z">
              <w:r w:rsidRPr="005960E8">
                <w:rPr>
                  <w:rFonts w:ascii="Arial" w:hAnsi="Arial" w:cs="Arial"/>
                  <w:sz w:val="20"/>
                  <w:szCs w:val="20"/>
                </w:rPr>
                <w:t>33.68</w:t>
              </w:r>
            </w:ins>
          </w:p>
        </w:tc>
      </w:tr>
      <w:tr w:rsidR="00AD602C" w:rsidRPr="005960E8" w14:paraId="5B0BA1E9" w14:textId="77777777" w:rsidTr="00AD602C">
        <w:trPr>
          <w:trHeight w:val="320"/>
          <w:ins w:id="5283" w:author="Simon Brandl" w:date="2020-05-30T18:11:00Z"/>
        </w:trPr>
        <w:tc>
          <w:tcPr>
            <w:tcW w:w="1336" w:type="dxa"/>
            <w:noWrap/>
            <w:hideMark/>
          </w:tcPr>
          <w:p w14:paraId="4C739607" w14:textId="77777777" w:rsidR="00AD602C" w:rsidRPr="005960E8" w:rsidRDefault="00AD602C" w:rsidP="00AD602C">
            <w:pPr>
              <w:rPr>
                <w:ins w:id="5284" w:author="Simon Brandl" w:date="2020-05-30T18:11:00Z"/>
                <w:rFonts w:ascii="Arial" w:hAnsi="Arial" w:cs="Arial"/>
                <w:sz w:val="20"/>
                <w:szCs w:val="20"/>
              </w:rPr>
            </w:pPr>
            <w:ins w:id="5285" w:author="Simon Brandl" w:date="2020-05-30T18:11:00Z">
              <w:r w:rsidRPr="005960E8">
                <w:rPr>
                  <w:rFonts w:ascii="Arial" w:hAnsi="Arial" w:cs="Arial"/>
                  <w:sz w:val="20"/>
                  <w:szCs w:val="20"/>
                </w:rPr>
                <w:t>Arabian Gulf</w:t>
              </w:r>
            </w:ins>
          </w:p>
        </w:tc>
        <w:tc>
          <w:tcPr>
            <w:tcW w:w="1300" w:type="dxa"/>
            <w:noWrap/>
            <w:hideMark/>
          </w:tcPr>
          <w:p w14:paraId="094F5C4B" w14:textId="77777777" w:rsidR="00AD602C" w:rsidRPr="005960E8" w:rsidRDefault="00AD602C" w:rsidP="00AD602C">
            <w:pPr>
              <w:rPr>
                <w:ins w:id="5286" w:author="Simon Brandl" w:date="2020-05-30T18:11:00Z"/>
                <w:rFonts w:ascii="Arial" w:hAnsi="Arial" w:cs="Arial"/>
                <w:sz w:val="20"/>
                <w:szCs w:val="20"/>
              </w:rPr>
            </w:pPr>
            <w:ins w:id="5287" w:author="Simon Brandl" w:date="2020-05-30T18:11:00Z">
              <w:r w:rsidRPr="005960E8">
                <w:rPr>
                  <w:rFonts w:ascii="Arial" w:hAnsi="Arial" w:cs="Arial"/>
                  <w:sz w:val="20"/>
                  <w:szCs w:val="20"/>
                </w:rPr>
                <w:t>2014</w:t>
              </w:r>
            </w:ins>
          </w:p>
        </w:tc>
        <w:tc>
          <w:tcPr>
            <w:tcW w:w="1300" w:type="dxa"/>
            <w:noWrap/>
            <w:hideMark/>
          </w:tcPr>
          <w:p w14:paraId="4494633E" w14:textId="77777777" w:rsidR="00AD602C" w:rsidRPr="005960E8" w:rsidRDefault="00AD602C" w:rsidP="00AD602C">
            <w:pPr>
              <w:rPr>
                <w:ins w:id="5288" w:author="Simon Brandl" w:date="2020-05-30T18:11:00Z"/>
                <w:rFonts w:ascii="Arial" w:hAnsi="Arial" w:cs="Arial"/>
                <w:sz w:val="20"/>
                <w:szCs w:val="20"/>
              </w:rPr>
            </w:pPr>
            <w:ins w:id="5289" w:author="Simon Brandl" w:date="2020-05-30T18:11:00Z">
              <w:r w:rsidRPr="005960E8">
                <w:rPr>
                  <w:rFonts w:ascii="Arial" w:hAnsi="Arial" w:cs="Arial"/>
                  <w:sz w:val="20"/>
                  <w:szCs w:val="20"/>
                </w:rPr>
                <w:t>winter</w:t>
              </w:r>
            </w:ins>
          </w:p>
        </w:tc>
        <w:tc>
          <w:tcPr>
            <w:tcW w:w="1319" w:type="dxa"/>
            <w:noWrap/>
            <w:hideMark/>
          </w:tcPr>
          <w:p w14:paraId="0BB00BA2" w14:textId="77777777" w:rsidR="00AD602C" w:rsidRPr="005960E8" w:rsidRDefault="00AD602C" w:rsidP="00AD602C">
            <w:pPr>
              <w:rPr>
                <w:ins w:id="5290" w:author="Simon Brandl" w:date="2020-05-30T18:11:00Z"/>
                <w:rFonts w:ascii="Arial" w:hAnsi="Arial" w:cs="Arial"/>
                <w:sz w:val="20"/>
                <w:szCs w:val="20"/>
              </w:rPr>
            </w:pPr>
            <w:ins w:id="5291" w:author="Simon Brandl" w:date="2020-05-30T18:11:00Z">
              <w:r w:rsidRPr="005960E8">
                <w:rPr>
                  <w:rFonts w:ascii="Arial" w:hAnsi="Arial" w:cs="Arial"/>
                  <w:sz w:val="20"/>
                  <w:szCs w:val="20"/>
                </w:rPr>
                <w:t>25.40</w:t>
              </w:r>
            </w:ins>
          </w:p>
        </w:tc>
        <w:tc>
          <w:tcPr>
            <w:tcW w:w="1300" w:type="dxa"/>
            <w:noWrap/>
            <w:hideMark/>
          </w:tcPr>
          <w:p w14:paraId="7BBAEB9D" w14:textId="77777777" w:rsidR="00AD602C" w:rsidRPr="005960E8" w:rsidRDefault="00AD602C" w:rsidP="00AD602C">
            <w:pPr>
              <w:rPr>
                <w:ins w:id="5292" w:author="Simon Brandl" w:date="2020-05-30T18:11:00Z"/>
                <w:rFonts w:ascii="Arial" w:hAnsi="Arial" w:cs="Arial"/>
                <w:sz w:val="20"/>
                <w:szCs w:val="20"/>
              </w:rPr>
            </w:pPr>
            <w:ins w:id="5293" w:author="Simon Brandl" w:date="2020-05-30T18:11:00Z">
              <w:r w:rsidRPr="005960E8">
                <w:rPr>
                  <w:rFonts w:ascii="Arial" w:hAnsi="Arial" w:cs="Arial"/>
                  <w:sz w:val="20"/>
                  <w:szCs w:val="20"/>
                </w:rPr>
                <w:t>18.65</w:t>
              </w:r>
            </w:ins>
          </w:p>
        </w:tc>
        <w:tc>
          <w:tcPr>
            <w:tcW w:w="1300" w:type="dxa"/>
            <w:noWrap/>
            <w:hideMark/>
          </w:tcPr>
          <w:p w14:paraId="4CEDD4DB" w14:textId="77777777" w:rsidR="00AD602C" w:rsidRPr="005960E8" w:rsidRDefault="00AD602C" w:rsidP="00AD602C">
            <w:pPr>
              <w:rPr>
                <w:ins w:id="5294" w:author="Simon Brandl" w:date="2020-05-30T18:11:00Z"/>
                <w:rFonts w:ascii="Arial" w:hAnsi="Arial" w:cs="Arial"/>
                <w:sz w:val="20"/>
                <w:szCs w:val="20"/>
              </w:rPr>
            </w:pPr>
            <w:ins w:id="5295" w:author="Simon Brandl" w:date="2020-05-30T18:11:00Z">
              <w:r w:rsidRPr="005960E8">
                <w:rPr>
                  <w:rFonts w:ascii="Arial" w:hAnsi="Arial" w:cs="Arial"/>
                  <w:sz w:val="20"/>
                  <w:szCs w:val="20"/>
                </w:rPr>
                <w:t>21.25</w:t>
              </w:r>
            </w:ins>
          </w:p>
        </w:tc>
      </w:tr>
      <w:tr w:rsidR="00AD602C" w:rsidRPr="005960E8" w14:paraId="2F0074B1" w14:textId="77777777" w:rsidTr="00AD602C">
        <w:trPr>
          <w:trHeight w:val="320"/>
          <w:ins w:id="5296" w:author="Simon Brandl" w:date="2020-05-30T18:11:00Z"/>
        </w:trPr>
        <w:tc>
          <w:tcPr>
            <w:tcW w:w="1336" w:type="dxa"/>
            <w:noWrap/>
            <w:hideMark/>
          </w:tcPr>
          <w:p w14:paraId="684F4501" w14:textId="77777777" w:rsidR="00AD602C" w:rsidRPr="005960E8" w:rsidRDefault="00AD602C" w:rsidP="00AD602C">
            <w:pPr>
              <w:rPr>
                <w:ins w:id="5297" w:author="Simon Brandl" w:date="2020-05-30T18:11:00Z"/>
                <w:rFonts w:ascii="Arial" w:hAnsi="Arial" w:cs="Arial"/>
                <w:sz w:val="20"/>
                <w:szCs w:val="20"/>
              </w:rPr>
            </w:pPr>
            <w:ins w:id="5298" w:author="Simon Brandl" w:date="2020-05-30T18:11:00Z">
              <w:r w:rsidRPr="005960E8">
                <w:rPr>
                  <w:rFonts w:ascii="Arial" w:hAnsi="Arial" w:cs="Arial"/>
                  <w:sz w:val="20"/>
                  <w:szCs w:val="20"/>
                </w:rPr>
                <w:t>Arabian Gulf</w:t>
              </w:r>
            </w:ins>
          </w:p>
        </w:tc>
        <w:tc>
          <w:tcPr>
            <w:tcW w:w="1300" w:type="dxa"/>
            <w:noWrap/>
            <w:hideMark/>
          </w:tcPr>
          <w:p w14:paraId="44171DA4" w14:textId="77777777" w:rsidR="00AD602C" w:rsidRPr="005960E8" w:rsidRDefault="00AD602C" w:rsidP="00AD602C">
            <w:pPr>
              <w:rPr>
                <w:ins w:id="5299" w:author="Simon Brandl" w:date="2020-05-30T18:11:00Z"/>
                <w:rFonts w:ascii="Arial" w:hAnsi="Arial" w:cs="Arial"/>
                <w:sz w:val="20"/>
                <w:szCs w:val="20"/>
              </w:rPr>
            </w:pPr>
            <w:ins w:id="5300" w:author="Simon Brandl" w:date="2020-05-30T18:11:00Z">
              <w:r w:rsidRPr="005960E8">
                <w:rPr>
                  <w:rFonts w:ascii="Arial" w:hAnsi="Arial" w:cs="Arial"/>
                  <w:sz w:val="20"/>
                  <w:szCs w:val="20"/>
                </w:rPr>
                <w:t>2015</w:t>
              </w:r>
            </w:ins>
          </w:p>
        </w:tc>
        <w:tc>
          <w:tcPr>
            <w:tcW w:w="1300" w:type="dxa"/>
            <w:noWrap/>
            <w:hideMark/>
          </w:tcPr>
          <w:p w14:paraId="45D8F418" w14:textId="77777777" w:rsidR="00AD602C" w:rsidRPr="005960E8" w:rsidRDefault="00AD602C" w:rsidP="00AD602C">
            <w:pPr>
              <w:rPr>
                <w:ins w:id="5301" w:author="Simon Brandl" w:date="2020-05-30T18:11:00Z"/>
                <w:rFonts w:ascii="Arial" w:hAnsi="Arial" w:cs="Arial"/>
                <w:sz w:val="20"/>
                <w:szCs w:val="20"/>
              </w:rPr>
            </w:pPr>
            <w:ins w:id="5302" w:author="Simon Brandl" w:date="2020-05-30T18:11:00Z">
              <w:r w:rsidRPr="005960E8">
                <w:rPr>
                  <w:rFonts w:ascii="Arial" w:hAnsi="Arial" w:cs="Arial"/>
                  <w:sz w:val="20"/>
                  <w:szCs w:val="20"/>
                </w:rPr>
                <w:t>fall</w:t>
              </w:r>
            </w:ins>
          </w:p>
        </w:tc>
        <w:tc>
          <w:tcPr>
            <w:tcW w:w="1319" w:type="dxa"/>
            <w:noWrap/>
            <w:hideMark/>
          </w:tcPr>
          <w:p w14:paraId="2F191C8E" w14:textId="77777777" w:rsidR="00AD602C" w:rsidRPr="005960E8" w:rsidRDefault="00AD602C" w:rsidP="00AD602C">
            <w:pPr>
              <w:rPr>
                <w:ins w:id="5303" w:author="Simon Brandl" w:date="2020-05-30T18:11:00Z"/>
                <w:rFonts w:ascii="Arial" w:hAnsi="Arial" w:cs="Arial"/>
                <w:sz w:val="20"/>
                <w:szCs w:val="20"/>
              </w:rPr>
            </w:pPr>
            <w:ins w:id="5304" w:author="Simon Brandl" w:date="2020-05-30T18:11:00Z">
              <w:r w:rsidRPr="005960E8">
                <w:rPr>
                  <w:rFonts w:ascii="Arial" w:hAnsi="Arial" w:cs="Arial"/>
                  <w:sz w:val="20"/>
                  <w:szCs w:val="20"/>
                </w:rPr>
                <w:t>35.77</w:t>
              </w:r>
            </w:ins>
          </w:p>
        </w:tc>
        <w:tc>
          <w:tcPr>
            <w:tcW w:w="1300" w:type="dxa"/>
            <w:noWrap/>
            <w:hideMark/>
          </w:tcPr>
          <w:p w14:paraId="71693346" w14:textId="77777777" w:rsidR="00AD602C" w:rsidRPr="005960E8" w:rsidRDefault="00AD602C" w:rsidP="00AD602C">
            <w:pPr>
              <w:rPr>
                <w:ins w:id="5305" w:author="Simon Brandl" w:date="2020-05-30T18:11:00Z"/>
                <w:rFonts w:ascii="Arial" w:hAnsi="Arial" w:cs="Arial"/>
                <w:sz w:val="20"/>
                <w:szCs w:val="20"/>
              </w:rPr>
            </w:pPr>
            <w:ins w:id="5306" w:author="Simon Brandl" w:date="2020-05-30T18:11:00Z">
              <w:r w:rsidRPr="005960E8">
                <w:rPr>
                  <w:rFonts w:ascii="Arial" w:hAnsi="Arial" w:cs="Arial"/>
                  <w:sz w:val="20"/>
                  <w:szCs w:val="20"/>
                </w:rPr>
                <w:t>23.33</w:t>
              </w:r>
            </w:ins>
          </w:p>
        </w:tc>
        <w:tc>
          <w:tcPr>
            <w:tcW w:w="1300" w:type="dxa"/>
            <w:noWrap/>
            <w:hideMark/>
          </w:tcPr>
          <w:p w14:paraId="6BE0ED67" w14:textId="77777777" w:rsidR="00AD602C" w:rsidRPr="005960E8" w:rsidRDefault="00AD602C" w:rsidP="00AD602C">
            <w:pPr>
              <w:rPr>
                <w:ins w:id="5307" w:author="Simon Brandl" w:date="2020-05-30T18:11:00Z"/>
                <w:rFonts w:ascii="Arial" w:hAnsi="Arial" w:cs="Arial"/>
                <w:sz w:val="20"/>
                <w:szCs w:val="20"/>
              </w:rPr>
            </w:pPr>
            <w:ins w:id="5308" w:author="Simon Brandl" w:date="2020-05-30T18:11:00Z">
              <w:r w:rsidRPr="005960E8">
                <w:rPr>
                  <w:rFonts w:ascii="Arial" w:hAnsi="Arial" w:cs="Arial"/>
                  <w:sz w:val="20"/>
                  <w:szCs w:val="20"/>
                </w:rPr>
                <w:t>30.66</w:t>
              </w:r>
            </w:ins>
          </w:p>
        </w:tc>
      </w:tr>
      <w:tr w:rsidR="00AD602C" w:rsidRPr="005960E8" w14:paraId="226F860F" w14:textId="77777777" w:rsidTr="00AD602C">
        <w:trPr>
          <w:trHeight w:val="320"/>
          <w:ins w:id="5309" w:author="Simon Brandl" w:date="2020-05-30T18:11:00Z"/>
        </w:trPr>
        <w:tc>
          <w:tcPr>
            <w:tcW w:w="1336" w:type="dxa"/>
            <w:noWrap/>
            <w:hideMark/>
          </w:tcPr>
          <w:p w14:paraId="3F896FE9" w14:textId="77777777" w:rsidR="00AD602C" w:rsidRPr="005960E8" w:rsidRDefault="00AD602C" w:rsidP="00AD602C">
            <w:pPr>
              <w:rPr>
                <w:ins w:id="5310" w:author="Simon Brandl" w:date="2020-05-30T18:11:00Z"/>
                <w:rFonts w:ascii="Arial" w:hAnsi="Arial" w:cs="Arial"/>
                <w:sz w:val="20"/>
                <w:szCs w:val="20"/>
              </w:rPr>
            </w:pPr>
            <w:ins w:id="5311" w:author="Simon Brandl" w:date="2020-05-30T18:11:00Z">
              <w:r w:rsidRPr="005960E8">
                <w:rPr>
                  <w:rFonts w:ascii="Arial" w:hAnsi="Arial" w:cs="Arial"/>
                  <w:sz w:val="20"/>
                  <w:szCs w:val="20"/>
                </w:rPr>
                <w:t>Arabian Gulf</w:t>
              </w:r>
            </w:ins>
          </w:p>
        </w:tc>
        <w:tc>
          <w:tcPr>
            <w:tcW w:w="1300" w:type="dxa"/>
            <w:noWrap/>
            <w:hideMark/>
          </w:tcPr>
          <w:p w14:paraId="16970DAC" w14:textId="77777777" w:rsidR="00AD602C" w:rsidRPr="005960E8" w:rsidRDefault="00AD602C" w:rsidP="00AD602C">
            <w:pPr>
              <w:rPr>
                <w:ins w:id="5312" w:author="Simon Brandl" w:date="2020-05-30T18:11:00Z"/>
                <w:rFonts w:ascii="Arial" w:hAnsi="Arial" w:cs="Arial"/>
                <w:sz w:val="20"/>
                <w:szCs w:val="20"/>
              </w:rPr>
            </w:pPr>
            <w:ins w:id="5313" w:author="Simon Brandl" w:date="2020-05-30T18:11:00Z">
              <w:r w:rsidRPr="005960E8">
                <w:rPr>
                  <w:rFonts w:ascii="Arial" w:hAnsi="Arial" w:cs="Arial"/>
                  <w:sz w:val="20"/>
                  <w:szCs w:val="20"/>
                </w:rPr>
                <w:t>2015</w:t>
              </w:r>
            </w:ins>
          </w:p>
        </w:tc>
        <w:tc>
          <w:tcPr>
            <w:tcW w:w="1300" w:type="dxa"/>
            <w:noWrap/>
            <w:hideMark/>
          </w:tcPr>
          <w:p w14:paraId="3BF432A9" w14:textId="77777777" w:rsidR="00AD602C" w:rsidRPr="005960E8" w:rsidRDefault="00AD602C" w:rsidP="00AD602C">
            <w:pPr>
              <w:rPr>
                <w:ins w:id="5314" w:author="Simon Brandl" w:date="2020-05-30T18:11:00Z"/>
                <w:rFonts w:ascii="Arial" w:hAnsi="Arial" w:cs="Arial"/>
                <w:sz w:val="20"/>
                <w:szCs w:val="20"/>
              </w:rPr>
            </w:pPr>
            <w:ins w:id="5315" w:author="Simon Brandl" w:date="2020-05-30T18:11:00Z">
              <w:r w:rsidRPr="005960E8">
                <w:rPr>
                  <w:rFonts w:ascii="Arial" w:hAnsi="Arial" w:cs="Arial"/>
                  <w:sz w:val="20"/>
                  <w:szCs w:val="20"/>
                </w:rPr>
                <w:t>spring</w:t>
              </w:r>
            </w:ins>
          </w:p>
        </w:tc>
        <w:tc>
          <w:tcPr>
            <w:tcW w:w="1319" w:type="dxa"/>
            <w:noWrap/>
            <w:hideMark/>
          </w:tcPr>
          <w:p w14:paraId="2248598F" w14:textId="77777777" w:rsidR="00AD602C" w:rsidRPr="005960E8" w:rsidRDefault="00AD602C" w:rsidP="00AD602C">
            <w:pPr>
              <w:rPr>
                <w:ins w:id="5316" w:author="Simon Brandl" w:date="2020-05-30T18:11:00Z"/>
                <w:rFonts w:ascii="Arial" w:hAnsi="Arial" w:cs="Arial"/>
                <w:sz w:val="20"/>
                <w:szCs w:val="20"/>
              </w:rPr>
            </w:pPr>
            <w:ins w:id="5317" w:author="Simon Brandl" w:date="2020-05-30T18:11:00Z">
              <w:r w:rsidRPr="005960E8">
                <w:rPr>
                  <w:rFonts w:ascii="Arial" w:hAnsi="Arial" w:cs="Arial"/>
                  <w:sz w:val="20"/>
                  <w:szCs w:val="20"/>
                </w:rPr>
                <w:t>32.46</w:t>
              </w:r>
            </w:ins>
          </w:p>
        </w:tc>
        <w:tc>
          <w:tcPr>
            <w:tcW w:w="1300" w:type="dxa"/>
            <w:noWrap/>
            <w:hideMark/>
          </w:tcPr>
          <w:p w14:paraId="4CA08676" w14:textId="77777777" w:rsidR="00AD602C" w:rsidRPr="005960E8" w:rsidRDefault="00AD602C" w:rsidP="00AD602C">
            <w:pPr>
              <w:rPr>
                <w:ins w:id="5318" w:author="Simon Brandl" w:date="2020-05-30T18:11:00Z"/>
                <w:rFonts w:ascii="Arial" w:hAnsi="Arial" w:cs="Arial"/>
                <w:sz w:val="20"/>
                <w:szCs w:val="20"/>
              </w:rPr>
            </w:pPr>
            <w:ins w:id="5319" w:author="Simon Brandl" w:date="2020-05-30T18:11:00Z">
              <w:r w:rsidRPr="005960E8">
                <w:rPr>
                  <w:rFonts w:ascii="Arial" w:hAnsi="Arial" w:cs="Arial"/>
                  <w:sz w:val="20"/>
                  <w:szCs w:val="20"/>
                </w:rPr>
                <w:t>20.53</w:t>
              </w:r>
            </w:ins>
          </w:p>
        </w:tc>
        <w:tc>
          <w:tcPr>
            <w:tcW w:w="1300" w:type="dxa"/>
            <w:noWrap/>
            <w:hideMark/>
          </w:tcPr>
          <w:p w14:paraId="45532998" w14:textId="77777777" w:rsidR="00AD602C" w:rsidRPr="005960E8" w:rsidRDefault="00AD602C" w:rsidP="00AD602C">
            <w:pPr>
              <w:rPr>
                <w:ins w:id="5320" w:author="Simon Brandl" w:date="2020-05-30T18:11:00Z"/>
                <w:rFonts w:ascii="Arial" w:hAnsi="Arial" w:cs="Arial"/>
                <w:sz w:val="20"/>
                <w:szCs w:val="20"/>
              </w:rPr>
            </w:pPr>
            <w:ins w:id="5321" w:author="Simon Brandl" w:date="2020-05-30T18:11:00Z">
              <w:r w:rsidRPr="005960E8">
                <w:rPr>
                  <w:rFonts w:ascii="Arial" w:hAnsi="Arial" w:cs="Arial"/>
                  <w:sz w:val="20"/>
                  <w:szCs w:val="20"/>
                </w:rPr>
                <w:t>26.67</w:t>
              </w:r>
            </w:ins>
          </w:p>
        </w:tc>
      </w:tr>
      <w:tr w:rsidR="00AD602C" w:rsidRPr="005960E8" w14:paraId="05F4CDA4" w14:textId="77777777" w:rsidTr="00AD602C">
        <w:trPr>
          <w:trHeight w:val="320"/>
          <w:ins w:id="5322" w:author="Simon Brandl" w:date="2020-05-30T18:11:00Z"/>
        </w:trPr>
        <w:tc>
          <w:tcPr>
            <w:tcW w:w="1336" w:type="dxa"/>
            <w:noWrap/>
            <w:hideMark/>
          </w:tcPr>
          <w:p w14:paraId="2B76BF1F" w14:textId="77777777" w:rsidR="00AD602C" w:rsidRPr="005960E8" w:rsidRDefault="00AD602C" w:rsidP="00AD602C">
            <w:pPr>
              <w:rPr>
                <w:ins w:id="5323" w:author="Simon Brandl" w:date="2020-05-30T18:11:00Z"/>
                <w:rFonts w:ascii="Arial" w:hAnsi="Arial" w:cs="Arial"/>
                <w:sz w:val="20"/>
                <w:szCs w:val="20"/>
              </w:rPr>
            </w:pPr>
            <w:ins w:id="5324" w:author="Simon Brandl" w:date="2020-05-30T18:11:00Z">
              <w:r w:rsidRPr="005960E8">
                <w:rPr>
                  <w:rFonts w:ascii="Arial" w:hAnsi="Arial" w:cs="Arial"/>
                  <w:sz w:val="20"/>
                  <w:szCs w:val="20"/>
                </w:rPr>
                <w:t>Arabian Gulf</w:t>
              </w:r>
            </w:ins>
          </w:p>
        </w:tc>
        <w:tc>
          <w:tcPr>
            <w:tcW w:w="1300" w:type="dxa"/>
            <w:noWrap/>
            <w:hideMark/>
          </w:tcPr>
          <w:p w14:paraId="058EE1A8" w14:textId="77777777" w:rsidR="00AD602C" w:rsidRPr="005960E8" w:rsidRDefault="00AD602C" w:rsidP="00AD602C">
            <w:pPr>
              <w:rPr>
                <w:ins w:id="5325" w:author="Simon Brandl" w:date="2020-05-30T18:11:00Z"/>
                <w:rFonts w:ascii="Arial" w:hAnsi="Arial" w:cs="Arial"/>
                <w:sz w:val="20"/>
                <w:szCs w:val="20"/>
              </w:rPr>
            </w:pPr>
            <w:ins w:id="5326" w:author="Simon Brandl" w:date="2020-05-30T18:11:00Z">
              <w:r w:rsidRPr="005960E8">
                <w:rPr>
                  <w:rFonts w:ascii="Arial" w:hAnsi="Arial" w:cs="Arial"/>
                  <w:sz w:val="20"/>
                  <w:szCs w:val="20"/>
                </w:rPr>
                <w:t>2015</w:t>
              </w:r>
            </w:ins>
          </w:p>
        </w:tc>
        <w:tc>
          <w:tcPr>
            <w:tcW w:w="1300" w:type="dxa"/>
            <w:noWrap/>
            <w:hideMark/>
          </w:tcPr>
          <w:p w14:paraId="557391E4" w14:textId="77777777" w:rsidR="00AD602C" w:rsidRPr="005960E8" w:rsidRDefault="00AD602C" w:rsidP="00AD602C">
            <w:pPr>
              <w:rPr>
                <w:ins w:id="5327" w:author="Simon Brandl" w:date="2020-05-30T18:11:00Z"/>
                <w:rFonts w:ascii="Arial" w:hAnsi="Arial" w:cs="Arial"/>
                <w:sz w:val="20"/>
                <w:szCs w:val="20"/>
              </w:rPr>
            </w:pPr>
            <w:ins w:id="5328" w:author="Simon Brandl" w:date="2020-05-30T18:11:00Z">
              <w:r w:rsidRPr="005960E8">
                <w:rPr>
                  <w:rFonts w:ascii="Arial" w:hAnsi="Arial" w:cs="Arial"/>
                  <w:sz w:val="20"/>
                  <w:szCs w:val="20"/>
                </w:rPr>
                <w:t>summer</w:t>
              </w:r>
            </w:ins>
          </w:p>
        </w:tc>
        <w:tc>
          <w:tcPr>
            <w:tcW w:w="1319" w:type="dxa"/>
            <w:noWrap/>
            <w:hideMark/>
          </w:tcPr>
          <w:p w14:paraId="4DB0C9F2" w14:textId="77777777" w:rsidR="00AD602C" w:rsidRPr="005960E8" w:rsidRDefault="00AD602C" w:rsidP="00AD602C">
            <w:pPr>
              <w:rPr>
                <w:ins w:id="5329" w:author="Simon Brandl" w:date="2020-05-30T18:11:00Z"/>
                <w:rFonts w:ascii="Arial" w:hAnsi="Arial" w:cs="Arial"/>
                <w:sz w:val="20"/>
                <w:szCs w:val="20"/>
              </w:rPr>
            </w:pPr>
            <w:ins w:id="5330" w:author="Simon Brandl" w:date="2020-05-30T18:11:00Z">
              <w:r w:rsidRPr="005960E8">
                <w:rPr>
                  <w:rFonts w:ascii="Arial" w:hAnsi="Arial" w:cs="Arial"/>
                  <w:sz w:val="20"/>
                  <w:szCs w:val="20"/>
                </w:rPr>
                <w:t>35.80</w:t>
              </w:r>
            </w:ins>
          </w:p>
        </w:tc>
        <w:tc>
          <w:tcPr>
            <w:tcW w:w="1300" w:type="dxa"/>
            <w:noWrap/>
            <w:hideMark/>
          </w:tcPr>
          <w:p w14:paraId="124014E5" w14:textId="77777777" w:rsidR="00AD602C" w:rsidRPr="005960E8" w:rsidRDefault="00AD602C" w:rsidP="00AD602C">
            <w:pPr>
              <w:rPr>
                <w:ins w:id="5331" w:author="Simon Brandl" w:date="2020-05-30T18:11:00Z"/>
                <w:rFonts w:ascii="Arial" w:hAnsi="Arial" w:cs="Arial"/>
                <w:sz w:val="20"/>
                <w:szCs w:val="20"/>
              </w:rPr>
            </w:pPr>
            <w:ins w:id="5332" w:author="Simon Brandl" w:date="2020-05-30T18:11:00Z">
              <w:r w:rsidRPr="005960E8">
                <w:rPr>
                  <w:rFonts w:ascii="Arial" w:hAnsi="Arial" w:cs="Arial"/>
                  <w:sz w:val="20"/>
                  <w:szCs w:val="20"/>
                </w:rPr>
                <w:t>31.48</w:t>
              </w:r>
            </w:ins>
          </w:p>
        </w:tc>
        <w:tc>
          <w:tcPr>
            <w:tcW w:w="1300" w:type="dxa"/>
            <w:noWrap/>
            <w:hideMark/>
          </w:tcPr>
          <w:p w14:paraId="3F6E4FB6" w14:textId="77777777" w:rsidR="00AD602C" w:rsidRPr="005960E8" w:rsidRDefault="00AD602C" w:rsidP="00AD602C">
            <w:pPr>
              <w:rPr>
                <w:ins w:id="5333" w:author="Simon Brandl" w:date="2020-05-30T18:11:00Z"/>
                <w:rFonts w:ascii="Arial" w:hAnsi="Arial" w:cs="Arial"/>
                <w:sz w:val="20"/>
                <w:szCs w:val="20"/>
              </w:rPr>
            </w:pPr>
            <w:ins w:id="5334" w:author="Simon Brandl" w:date="2020-05-30T18:11:00Z">
              <w:r w:rsidRPr="005960E8">
                <w:rPr>
                  <w:rFonts w:ascii="Arial" w:hAnsi="Arial" w:cs="Arial"/>
                  <w:sz w:val="20"/>
                  <w:szCs w:val="20"/>
                </w:rPr>
                <w:t>33.87</w:t>
              </w:r>
            </w:ins>
          </w:p>
        </w:tc>
      </w:tr>
      <w:tr w:rsidR="00AD602C" w:rsidRPr="005960E8" w14:paraId="4A4900D5" w14:textId="77777777" w:rsidTr="00AD602C">
        <w:trPr>
          <w:trHeight w:val="320"/>
          <w:ins w:id="5335" w:author="Simon Brandl" w:date="2020-05-30T18:11:00Z"/>
        </w:trPr>
        <w:tc>
          <w:tcPr>
            <w:tcW w:w="1336" w:type="dxa"/>
            <w:noWrap/>
            <w:hideMark/>
          </w:tcPr>
          <w:p w14:paraId="1B81BBDC" w14:textId="77777777" w:rsidR="00AD602C" w:rsidRPr="005960E8" w:rsidRDefault="00AD602C" w:rsidP="00AD602C">
            <w:pPr>
              <w:rPr>
                <w:ins w:id="5336" w:author="Simon Brandl" w:date="2020-05-30T18:11:00Z"/>
                <w:rFonts w:ascii="Arial" w:hAnsi="Arial" w:cs="Arial"/>
                <w:sz w:val="20"/>
                <w:szCs w:val="20"/>
              </w:rPr>
            </w:pPr>
            <w:ins w:id="5337" w:author="Simon Brandl" w:date="2020-05-30T18:11:00Z">
              <w:r w:rsidRPr="005960E8">
                <w:rPr>
                  <w:rFonts w:ascii="Arial" w:hAnsi="Arial" w:cs="Arial"/>
                  <w:sz w:val="20"/>
                  <w:szCs w:val="20"/>
                </w:rPr>
                <w:t>Arabian Gulf</w:t>
              </w:r>
            </w:ins>
          </w:p>
        </w:tc>
        <w:tc>
          <w:tcPr>
            <w:tcW w:w="1300" w:type="dxa"/>
            <w:noWrap/>
            <w:hideMark/>
          </w:tcPr>
          <w:p w14:paraId="5B10B200" w14:textId="77777777" w:rsidR="00AD602C" w:rsidRPr="005960E8" w:rsidRDefault="00AD602C" w:rsidP="00AD602C">
            <w:pPr>
              <w:rPr>
                <w:ins w:id="5338" w:author="Simon Brandl" w:date="2020-05-30T18:11:00Z"/>
                <w:rFonts w:ascii="Arial" w:hAnsi="Arial" w:cs="Arial"/>
                <w:sz w:val="20"/>
                <w:szCs w:val="20"/>
              </w:rPr>
            </w:pPr>
            <w:ins w:id="5339" w:author="Simon Brandl" w:date="2020-05-30T18:11:00Z">
              <w:r w:rsidRPr="005960E8">
                <w:rPr>
                  <w:rFonts w:ascii="Arial" w:hAnsi="Arial" w:cs="Arial"/>
                  <w:sz w:val="20"/>
                  <w:szCs w:val="20"/>
                </w:rPr>
                <w:t>2015</w:t>
              </w:r>
            </w:ins>
          </w:p>
        </w:tc>
        <w:tc>
          <w:tcPr>
            <w:tcW w:w="1300" w:type="dxa"/>
            <w:noWrap/>
            <w:hideMark/>
          </w:tcPr>
          <w:p w14:paraId="2A8983FE" w14:textId="77777777" w:rsidR="00AD602C" w:rsidRPr="005960E8" w:rsidRDefault="00AD602C" w:rsidP="00AD602C">
            <w:pPr>
              <w:rPr>
                <w:ins w:id="5340" w:author="Simon Brandl" w:date="2020-05-30T18:11:00Z"/>
                <w:rFonts w:ascii="Arial" w:hAnsi="Arial" w:cs="Arial"/>
                <w:sz w:val="20"/>
                <w:szCs w:val="20"/>
              </w:rPr>
            </w:pPr>
            <w:ins w:id="5341" w:author="Simon Brandl" w:date="2020-05-30T18:11:00Z">
              <w:r w:rsidRPr="005960E8">
                <w:rPr>
                  <w:rFonts w:ascii="Arial" w:hAnsi="Arial" w:cs="Arial"/>
                  <w:sz w:val="20"/>
                  <w:szCs w:val="20"/>
                </w:rPr>
                <w:t>winter</w:t>
              </w:r>
            </w:ins>
          </w:p>
        </w:tc>
        <w:tc>
          <w:tcPr>
            <w:tcW w:w="1319" w:type="dxa"/>
            <w:noWrap/>
            <w:hideMark/>
          </w:tcPr>
          <w:p w14:paraId="78996084" w14:textId="77777777" w:rsidR="00AD602C" w:rsidRPr="005960E8" w:rsidRDefault="00AD602C" w:rsidP="00AD602C">
            <w:pPr>
              <w:rPr>
                <w:ins w:id="5342" w:author="Simon Brandl" w:date="2020-05-30T18:11:00Z"/>
                <w:rFonts w:ascii="Arial" w:hAnsi="Arial" w:cs="Arial"/>
                <w:sz w:val="20"/>
                <w:szCs w:val="20"/>
              </w:rPr>
            </w:pPr>
            <w:ins w:id="5343" w:author="Simon Brandl" w:date="2020-05-30T18:11:00Z">
              <w:r w:rsidRPr="005960E8">
                <w:rPr>
                  <w:rFonts w:ascii="Arial" w:hAnsi="Arial" w:cs="Arial"/>
                  <w:sz w:val="20"/>
                  <w:szCs w:val="20"/>
                </w:rPr>
                <w:t>25.99</w:t>
              </w:r>
            </w:ins>
          </w:p>
        </w:tc>
        <w:tc>
          <w:tcPr>
            <w:tcW w:w="1300" w:type="dxa"/>
            <w:noWrap/>
            <w:hideMark/>
          </w:tcPr>
          <w:p w14:paraId="2F189F77" w14:textId="77777777" w:rsidR="00AD602C" w:rsidRPr="005960E8" w:rsidRDefault="00AD602C" w:rsidP="00AD602C">
            <w:pPr>
              <w:rPr>
                <w:ins w:id="5344" w:author="Simon Brandl" w:date="2020-05-30T18:11:00Z"/>
                <w:rFonts w:ascii="Arial" w:hAnsi="Arial" w:cs="Arial"/>
                <w:sz w:val="20"/>
                <w:szCs w:val="20"/>
              </w:rPr>
            </w:pPr>
            <w:ins w:id="5345" w:author="Simon Brandl" w:date="2020-05-30T18:11:00Z">
              <w:r w:rsidRPr="005960E8">
                <w:rPr>
                  <w:rFonts w:ascii="Arial" w:hAnsi="Arial" w:cs="Arial"/>
                  <w:sz w:val="20"/>
                  <w:szCs w:val="20"/>
                </w:rPr>
                <w:t>19.34</w:t>
              </w:r>
            </w:ins>
          </w:p>
        </w:tc>
        <w:tc>
          <w:tcPr>
            <w:tcW w:w="1300" w:type="dxa"/>
            <w:noWrap/>
            <w:hideMark/>
          </w:tcPr>
          <w:p w14:paraId="5EAA6747" w14:textId="77777777" w:rsidR="00AD602C" w:rsidRPr="005960E8" w:rsidRDefault="00AD602C" w:rsidP="00AD602C">
            <w:pPr>
              <w:rPr>
                <w:ins w:id="5346" w:author="Simon Brandl" w:date="2020-05-30T18:11:00Z"/>
                <w:rFonts w:ascii="Arial" w:hAnsi="Arial" w:cs="Arial"/>
                <w:sz w:val="20"/>
                <w:szCs w:val="20"/>
              </w:rPr>
            </w:pPr>
            <w:ins w:id="5347" w:author="Simon Brandl" w:date="2020-05-30T18:11:00Z">
              <w:r w:rsidRPr="005960E8">
                <w:rPr>
                  <w:rFonts w:ascii="Arial" w:hAnsi="Arial" w:cs="Arial"/>
                  <w:sz w:val="20"/>
                  <w:szCs w:val="20"/>
                </w:rPr>
                <w:t>22.33</w:t>
              </w:r>
            </w:ins>
          </w:p>
        </w:tc>
      </w:tr>
      <w:tr w:rsidR="00AD602C" w:rsidRPr="005960E8" w14:paraId="697C6EDB" w14:textId="77777777" w:rsidTr="00AD602C">
        <w:trPr>
          <w:trHeight w:val="320"/>
          <w:ins w:id="5348" w:author="Simon Brandl" w:date="2020-05-30T18:11:00Z"/>
        </w:trPr>
        <w:tc>
          <w:tcPr>
            <w:tcW w:w="1336" w:type="dxa"/>
            <w:noWrap/>
            <w:hideMark/>
          </w:tcPr>
          <w:p w14:paraId="6DB1D6C0" w14:textId="77777777" w:rsidR="00AD602C" w:rsidRPr="005960E8" w:rsidRDefault="00AD602C" w:rsidP="00AD602C">
            <w:pPr>
              <w:rPr>
                <w:ins w:id="5349" w:author="Simon Brandl" w:date="2020-05-30T18:11:00Z"/>
                <w:rFonts w:ascii="Arial" w:hAnsi="Arial" w:cs="Arial"/>
                <w:sz w:val="20"/>
                <w:szCs w:val="20"/>
              </w:rPr>
            </w:pPr>
            <w:ins w:id="5350" w:author="Simon Brandl" w:date="2020-05-30T18:11:00Z">
              <w:r w:rsidRPr="005960E8">
                <w:rPr>
                  <w:rFonts w:ascii="Arial" w:hAnsi="Arial" w:cs="Arial"/>
                  <w:sz w:val="20"/>
                  <w:szCs w:val="20"/>
                </w:rPr>
                <w:t>Arabian Gulf</w:t>
              </w:r>
            </w:ins>
          </w:p>
        </w:tc>
        <w:tc>
          <w:tcPr>
            <w:tcW w:w="1300" w:type="dxa"/>
            <w:noWrap/>
            <w:hideMark/>
          </w:tcPr>
          <w:p w14:paraId="5A8868C1" w14:textId="77777777" w:rsidR="00AD602C" w:rsidRPr="005960E8" w:rsidRDefault="00AD602C" w:rsidP="00AD602C">
            <w:pPr>
              <w:rPr>
                <w:ins w:id="5351" w:author="Simon Brandl" w:date="2020-05-30T18:11:00Z"/>
                <w:rFonts w:ascii="Arial" w:hAnsi="Arial" w:cs="Arial"/>
                <w:sz w:val="20"/>
                <w:szCs w:val="20"/>
              </w:rPr>
            </w:pPr>
            <w:ins w:id="5352" w:author="Simon Brandl" w:date="2020-05-30T18:11:00Z">
              <w:r w:rsidRPr="005960E8">
                <w:rPr>
                  <w:rFonts w:ascii="Arial" w:hAnsi="Arial" w:cs="Arial"/>
                  <w:sz w:val="20"/>
                  <w:szCs w:val="20"/>
                </w:rPr>
                <w:t>2016</w:t>
              </w:r>
            </w:ins>
          </w:p>
        </w:tc>
        <w:tc>
          <w:tcPr>
            <w:tcW w:w="1300" w:type="dxa"/>
            <w:noWrap/>
            <w:hideMark/>
          </w:tcPr>
          <w:p w14:paraId="3E278842" w14:textId="77777777" w:rsidR="00AD602C" w:rsidRPr="005960E8" w:rsidRDefault="00AD602C" w:rsidP="00AD602C">
            <w:pPr>
              <w:rPr>
                <w:ins w:id="5353" w:author="Simon Brandl" w:date="2020-05-30T18:11:00Z"/>
                <w:rFonts w:ascii="Arial" w:hAnsi="Arial" w:cs="Arial"/>
                <w:sz w:val="20"/>
                <w:szCs w:val="20"/>
              </w:rPr>
            </w:pPr>
            <w:ins w:id="5354" w:author="Simon Brandl" w:date="2020-05-30T18:11:00Z">
              <w:r w:rsidRPr="005960E8">
                <w:rPr>
                  <w:rFonts w:ascii="Arial" w:hAnsi="Arial" w:cs="Arial"/>
                  <w:sz w:val="20"/>
                  <w:szCs w:val="20"/>
                </w:rPr>
                <w:t>fall</w:t>
              </w:r>
            </w:ins>
          </w:p>
        </w:tc>
        <w:tc>
          <w:tcPr>
            <w:tcW w:w="1319" w:type="dxa"/>
            <w:noWrap/>
            <w:hideMark/>
          </w:tcPr>
          <w:p w14:paraId="0DA32525" w14:textId="77777777" w:rsidR="00AD602C" w:rsidRPr="005960E8" w:rsidRDefault="00AD602C" w:rsidP="00AD602C">
            <w:pPr>
              <w:rPr>
                <w:ins w:id="5355" w:author="Simon Brandl" w:date="2020-05-30T18:11:00Z"/>
                <w:rFonts w:ascii="Arial" w:hAnsi="Arial" w:cs="Arial"/>
                <w:sz w:val="20"/>
                <w:szCs w:val="20"/>
              </w:rPr>
            </w:pPr>
            <w:ins w:id="5356" w:author="Simon Brandl" w:date="2020-05-30T18:11:00Z">
              <w:r w:rsidRPr="005960E8">
                <w:rPr>
                  <w:rFonts w:ascii="Arial" w:hAnsi="Arial" w:cs="Arial"/>
                  <w:sz w:val="20"/>
                  <w:szCs w:val="20"/>
                </w:rPr>
                <w:t>34.68</w:t>
              </w:r>
            </w:ins>
          </w:p>
        </w:tc>
        <w:tc>
          <w:tcPr>
            <w:tcW w:w="1300" w:type="dxa"/>
            <w:noWrap/>
            <w:hideMark/>
          </w:tcPr>
          <w:p w14:paraId="46D4B5C3" w14:textId="77777777" w:rsidR="00AD602C" w:rsidRPr="005960E8" w:rsidRDefault="00AD602C" w:rsidP="00AD602C">
            <w:pPr>
              <w:rPr>
                <w:ins w:id="5357" w:author="Simon Brandl" w:date="2020-05-30T18:11:00Z"/>
                <w:rFonts w:ascii="Arial" w:hAnsi="Arial" w:cs="Arial"/>
                <w:sz w:val="20"/>
                <w:szCs w:val="20"/>
              </w:rPr>
            </w:pPr>
            <w:ins w:id="5358" w:author="Simon Brandl" w:date="2020-05-30T18:11:00Z">
              <w:r w:rsidRPr="005960E8">
                <w:rPr>
                  <w:rFonts w:ascii="Arial" w:hAnsi="Arial" w:cs="Arial"/>
                  <w:sz w:val="20"/>
                  <w:szCs w:val="20"/>
                </w:rPr>
                <w:t>19.03</w:t>
              </w:r>
            </w:ins>
          </w:p>
        </w:tc>
        <w:tc>
          <w:tcPr>
            <w:tcW w:w="1300" w:type="dxa"/>
            <w:noWrap/>
            <w:hideMark/>
          </w:tcPr>
          <w:p w14:paraId="694DD1F4" w14:textId="77777777" w:rsidR="00AD602C" w:rsidRPr="005960E8" w:rsidRDefault="00AD602C" w:rsidP="00AD602C">
            <w:pPr>
              <w:rPr>
                <w:ins w:id="5359" w:author="Simon Brandl" w:date="2020-05-30T18:11:00Z"/>
                <w:rFonts w:ascii="Arial" w:hAnsi="Arial" w:cs="Arial"/>
                <w:sz w:val="20"/>
                <w:szCs w:val="20"/>
              </w:rPr>
            </w:pPr>
            <w:ins w:id="5360" w:author="Simon Brandl" w:date="2020-05-30T18:11:00Z">
              <w:r w:rsidRPr="005960E8">
                <w:rPr>
                  <w:rFonts w:ascii="Arial" w:hAnsi="Arial" w:cs="Arial"/>
                  <w:sz w:val="20"/>
                  <w:szCs w:val="20"/>
                </w:rPr>
                <w:t>32.06</w:t>
              </w:r>
            </w:ins>
          </w:p>
        </w:tc>
      </w:tr>
      <w:tr w:rsidR="00AD602C" w:rsidRPr="005960E8" w14:paraId="3A037965" w14:textId="77777777" w:rsidTr="00AD602C">
        <w:trPr>
          <w:trHeight w:val="320"/>
          <w:ins w:id="5361" w:author="Simon Brandl" w:date="2020-05-30T18:11:00Z"/>
        </w:trPr>
        <w:tc>
          <w:tcPr>
            <w:tcW w:w="1336" w:type="dxa"/>
            <w:noWrap/>
            <w:hideMark/>
          </w:tcPr>
          <w:p w14:paraId="65B5B301" w14:textId="77777777" w:rsidR="00AD602C" w:rsidRPr="005960E8" w:rsidRDefault="00AD602C" w:rsidP="00AD602C">
            <w:pPr>
              <w:rPr>
                <w:ins w:id="5362" w:author="Simon Brandl" w:date="2020-05-30T18:11:00Z"/>
                <w:rFonts w:ascii="Arial" w:hAnsi="Arial" w:cs="Arial"/>
                <w:sz w:val="20"/>
                <w:szCs w:val="20"/>
              </w:rPr>
            </w:pPr>
            <w:ins w:id="5363" w:author="Simon Brandl" w:date="2020-05-30T18:11:00Z">
              <w:r w:rsidRPr="005960E8">
                <w:rPr>
                  <w:rFonts w:ascii="Arial" w:hAnsi="Arial" w:cs="Arial"/>
                  <w:sz w:val="20"/>
                  <w:szCs w:val="20"/>
                </w:rPr>
                <w:t>Arabian Gulf</w:t>
              </w:r>
            </w:ins>
          </w:p>
        </w:tc>
        <w:tc>
          <w:tcPr>
            <w:tcW w:w="1300" w:type="dxa"/>
            <w:noWrap/>
            <w:hideMark/>
          </w:tcPr>
          <w:p w14:paraId="06A11957" w14:textId="77777777" w:rsidR="00AD602C" w:rsidRPr="005960E8" w:rsidRDefault="00AD602C" w:rsidP="00AD602C">
            <w:pPr>
              <w:rPr>
                <w:ins w:id="5364" w:author="Simon Brandl" w:date="2020-05-30T18:11:00Z"/>
                <w:rFonts w:ascii="Arial" w:hAnsi="Arial" w:cs="Arial"/>
                <w:sz w:val="20"/>
                <w:szCs w:val="20"/>
              </w:rPr>
            </w:pPr>
            <w:ins w:id="5365" w:author="Simon Brandl" w:date="2020-05-30T18:11:00Z">
              <w:r w:rsidRPr="005960E8">
                <w:rPr>
                  <w:rFonts w:ascii="Arial" w:hAnsi="Arial" w:cs="Arial"/>
                  <w:sz w:val="20"/>
                  <w:szCs w:val="20"/>
                </w:rPr>
                <w:t>2016</w:t>
              </w:r>
            </w:ins>
          </w:p>
        </w:tc>
        <w:tc>
          <w:tcPr>
            <w:tcW w:w="1300" w:type="dxa"/>
            <w:noWrap/>
            <w:hideMark/>
          </w:tcPr>
          <w:p w14:paraId="6D55C843" w14:textId="77777777" w:rsidR="00AD602C" w:rsidRPr="005960E8" w:rsidRDefault="00AD602C" w:rsidP="00AD602C">
            <w:pPr>
              <w:rPr>
                <w:ins w:id="5366" w:author="Simon Brandl" w:date="2020-05-30T18:11:00Z"/>
                <w:rFonts w:ascii="Arial" w:hAnsi="Arial" w:cs="Arial"/>
                <w:sz w:val="20"/>
                <w:szCs w:val="20"/>
              </w:rPr>
            </w:pPr>
            <w:ins w:id="5367" w:author="Simon Brandl" w:date="2020-05-30T18:11:00Z">
              <w:r w:rsidRPr="005960E8">
                <w:rPr>
                  <w:rFonts w:ascii="Arial" w:hAnsi="Arial" w:cs="Arial"/>
                  <w:sz w:val="20"/>
                  <w:szCs w:val="20"/>
                </w:rPr>
                <w:t>spring</w:t>
              </w:r>
            </w:ins>
          </w:p>
        </w:tc>
        <w:tc>
          <w:tcPr>
            <w:tcW w:w="1319" w:type="dxa"/>
            <w:noWrap/>
            <w:hideMark/>
          </w:tcPr>
          <w:p w14:paraId="0EF0B23F" w14:textId="77777777" w:rsidR="00AD602C" w:rsidRPr="005960E8" w:rsidRDefault="00AD602C" w:rsidP="00AD602C">
            <w:pPr>
              <w:rPr>
                <w:ins w:id="5368" w:author="Simon Brandl" w:date="2020-05-30T18:11:00Z"/>
                <w:rFonts w:ascii="Arial" w:hAnsi="Arial" w:cs="Arial"/>
                <w:sz w:val="20"/>
                <w:szCs w:val="20"/>
              </w:rPr>
            </w:pPr>
            <w:ins w:id="5369" w:author="Simon Brandl" w:date="2020-05-30T18:11:00Z">
              <w:r w:rsidRPr="005960E8">
                <w:rPr>
                  <w:rFonts w:ascii="Arial" w:hAnsi="Arial" w:cs="Arial"/>
                  <w:sz w:val="20"/>
                  <w:szCs w:val="20"/>
                </w:rPr>
                <w:t>32.05</w:t>
              </w:r>
            </w:ins>
          </w:p>
        </w:tc>
        <w:tc>
          <w:tcPr>
            <w:tcW w:w="1300" w:type="dxa"/>
            <w:noWrap/>
            <w:hideMark/>
          </w:tcPr>
          <w:p w14:paraId="42F2D0C3" w14:textId="77777777" w:rsidR="00AD602C" w:rsidRPr="005960E8" w:rsidRDefault="00AD602C" w:rsidP="00AD602C">
            <w:pPr>
              <w:rPr>
                <w:ins w:id="5370" w:author="Simon Brandl" w:date="2020-05-30T18:11:00Z"/>
                <w:rFonts w:ascii="Arial" w:hAnsi="Arial" w:cs="Arial"/>
                <w:sz w:val="20"/>
                <w:szCs w:val="20"/>
              </w:rPr>
            </w:pPr>
            <w:ins w:id="5371" w:author="Simon Brandl" w:date="2020-05-30T18:11:00Z">
              <w:r w:rsidRPr="005960E8">
                <w:rPr>
                  <w:rFonts w:ascii="Arial" w:hAnsi="Arial" w:cs="Arial"/>
                  <w:sz w:val="20"/>
                  <w:szCs w:val="20"/>
                </w:rPr>
                <w:t>22.23</w:t>
              </w:r>
            </w:ins>
          </w:p>
        </w:tc>
        <w:tc>
          <w:tcPr>
            <w:tcW w:w="1300" w:type="dxa"/>
            <w:noWrap/>
            <w:hideMark/>
          </w:tcPr>
          <w:p w14:paraId="783F9351" w14:textId="77777777" w:rsidR="00AD602C" w:rsidRPr="005960E8" w:rsidRDefault="00AD602C" w:rsidP="00AD602C">
            <w:pPr>
              <w:rPr>
                <w:ins w:id="5372" w:author="Simon Brandl" w:date="2020-05-30T18:11:00Z"/>
                <w:rFonts w:ascii="Arial" w:hAnsi="Arial" w:cs="Arial"/>
                <w:sz w:val="20"/>
                <w:szCs w:val="20"/>
              </w:rPr>
            </w:pPr>
            <w:ins w:id="5373" w:author="Simon Brandl" w:date="2020-05-30T18:11:00Z">
              <w:r w:rsidRPr="005960E8">
                <w:rPr>
                  <w:rFonts w:ascii="Arial" w:hAnsi="Arial" w:cs="Arial"/>
                  <w:sz w:val="20"/>
                  <w:szCs w:val="20"/>
                </w:rPr>
                <w:t>25.44</w:t>
              </w:r>
            </w:ins>
          </w:p>
        </w:tc>
      </w:tr>
      <w:tr w:rsidR="00AD602C" w:rsidRPr="005960E8" w14:paraId="5F4067F4" w14:textId="77777777" w:rsidTr="00AD602C">
        <w:trPr>
          <w:trHeight w:val="320"/>
          <w:ins w:id="5374" w:author="Simon Brandl" w:date="2020-05-30T18:11:00Z"/>
        </w:trPr>
        <w:tc>
          <w:tcPr>
            <w:tcW w:w="1336" w:type="dxa"/>
            <w:noWrap/>
            <w:hideMark/>
          </w:tcPr>
          <w:p w14:paraId="3254F1FB" w14:textId="77777777" w:rsidR="00AD602C" w:rsidRPr="005960E8" w:rsidRDefault="00AD602C" w:rsidP="00AD602C">
            <w:pPr>
              <w:rPr>
                <w:ins w:id="5375" w:author="Simon Brandl" w:date="2020-05-30T18:11:00Z"/>
                <w:rFonts w:ascii="Arial" w:hAnsi="Arial" w:cs="Arial"/>
                <w:sz w:val="20"/>
                <w:szCs w:val="20"/>
              </w:rPr>
            </w:pPr>
            <w:ins w:id="5376" w:author="Simon Brandl" w:date="2020-05-30T18:11:00Z">
              <w:r w:rsidRPr="005960E8">
                <w:rPr>
                  <w:rFonts w:ascii="Arial" w:hAnsi="Arial" w:cs="Arial"/>
                  <w:sz w:val="20"/>
                  <w:szCs w:val="20"/>
                </w:rPr>
                <w:t>Arabian Gulf</w:t>
              </w:r>
            </w:ins>
          </w:p>
        </w:tc>
        <w:tc>
          <w:tcPr>
            <w:tcW w:w="1300" w:type="dxa"/>
            <w:noWrap/>
            <w:hideMark/>
          </w:tcPr>
          <w:p w14:paraId="7FD3FF4C" w14:textId="77777777" w:rsidR="00AD602C" w:rsidRPr="005960E8" w:rsidRDefault="00AD602C" w:rsidP="00AD602C">
            <w:pPr>
              <w:rPr>
                <w:ins w:id="5377" w:author="Simon Brandl" w:date="2020-05-30T18:11:00Z"/>
                <w:rFonts w:ascii="Arial" w:hAnsi="Arial" w:cs="Arial"/>
                <w:sz w:val="20"/>
                <w:szCs w:val="20"/>
              </w:rPr>
            </w:pPr>
            <w:ins w:id="5378" w:author="Simon Brandl" w:date="2020-05-30T18:11:00Z">
              <w:r w:rsidRPr="005960E8">
                <w:rPr>
                  <w:rFonts w:ascii="Arial" w:hAnsi="Arial" w:cs="Arial"/>
                  <w:sz w:val="20"/>
                  <w:szCs w:val="20"/>
                </w:rPr>
                <w:t>2016</w:t>
              </w:r>
            </w:ins>
          </w:p>
        </w:tc>
        <w:tc>
          <w:tcPr>
            <w:tcW w:w="1300" w:type="dxa"/>
            <w:noWrap/>
            <w:hideMark/>
          </w:tcPr>
          <w:p w14:paraId="02F61401" w14:textId="77777777" w:rsidR="00AD602C" w:rsidRPr="005960E8" w:rsidRDefault="00AD602C" w:rsidP="00AD602C">
            <w:pPr>
              <w:rPr>
                <w:ins w:id="5379" w:author="Simon Brandl" w:date="2020-05-30T18:11:00Z"/>
                <w:rFonts w:ascii="Arial" w:hAnsi="Arial" w:cs="Arial"/>
                <w:sz w:val="20"/>
                <w:szCs w:val="20"/>
              </w:rPr>
            </w:pPr>
            <w:ins w:id="5380" w:author="Simon Brandl" w:date="2020-05-30T18:11:00Z">
              <w:r w:rsidRPr="005960E8">
                <w:rPr>
                  <w:rFonts w:ascii="Arial" w:hAnsi="Arial" w:cs="Arial"/>
                  <w:sz w:val="20"/>
                  <w:szCs w:val="20"/>
                </w:rPr>
                <w:t>summer</w:t>
              </w:r>
            </w:ins>
          </w:p>
        </w:tc>
        <w:tc>
          <w:tcPr>
            <w:tcW w:w="1319" w:type="dxa"/>
            <w:noWrap/>
            <w:hideMark/>
          </w:tcPr>
          <w:p w14:paraId="356A148D" w14:textId="77777777" w:rsidR="00AD602C" w:rsidRPr="005960E8" w:rsidRDefault="00AD602C" w:rsidP="00AD602C">
            <w:pPr>
              <w:rPr>
                <w:ins w:id="5381" w:author="Simon Brandl" w:date="2020-05-30T18:11:00Z"/>
                <w:rFonts w:ascii="Arial" w:hAnsi="Arial" w:cs="Arial"/>
                <w:sz w:val="20"/>
                <w:szCs w:val="20"/>
              </w:rPr>
            </w:pPr>
            <w:ins w:id="5382" w:author="Simon Brandl" w:date="2020-05-30T18:11:00Z">
              <w:r w:rsidRPr="005960E8">
                <w:rPr>
                  <w:rFonts w:ascii="Arial" w:hAnsi="Arial" w:cs="Arial"/>
                  <w:sz w:val="20"/>
                  <w:szCs w:val="20"/>
                </w:rPr>
                <w:t>35.34</w:t>
              </w:r>
            </w:ins>
          </w:p>
        </w:tc>
        <w:tc>
          <w:tcPr>
            <w:tcW w:w="1300" w:type="dxa"/>
            <w:noWrap/>
            <w:hideMark/>
          </w:tcPr>
          <w:p w14:paraId="41A322D1" w14:textId="77777777" w:rsidR="00AD602C" w:rsidRPr="005960E8" w:rsidRDefault="00AD602C" w:rsidP="00AD602C">
            <w:pPr>
              <w:rPr>
                <w:ins w:id="5383" w:author="Simon Brandl" w:date="2020-05-30T18:11:00Z"/>
                <w:rFonts w:ascii="Arial" w:hAnsi="Arial" w:cs="Arial"/>
                <w:sz w:val="20"/>
                <w:szCs w:val="20"/>
              </w:rPr>
            </w:pPr>
            <w:ins w:id="5384" w:author="Simon Brandl" w:date="2020-05-30T18:11:00Z">
              <w:r w:rsidRPr="005960E8">
                <w:rPr>
                  <w:rFonts w:ascii="Arial" w:hAnsi="Arial" w:cs="Arial"/>
                  <w:sz w:val="20"/>
                  <w:szCs w:val="20"/>
                </w:rPr>
                <w:t>30.57</w:t>
              </w:r>
            </w:ins>
          </w:p>
        </w:tc>
        <w:tc>
          <w:tcPr>
            <w:tcW w:w="1300" w:type="dxa"/>
            <w:noWrap/>
            <w:hideMark/>
          </w:tcPr>
          <w:p w14:paraId="2A7B823F" w14:textId="77777777" w:rsidR="00AD602C" w:rsidRPr="005960E8" w:rsidRDefault="00AD602C" w:rsidP="00AD602C">
            <w:pPr>
              <w:rPr>
                <w:ins w:id="5385" w:author="Simon Brandl" w:date="2020-05-30T18:11:00Z"/>
                <w:rFonts w:ascii="Arial" w:hAnsi="Arial" w:cs="Arial"/>
                <w:sz w:val="20"/>
                <w:szCs w:val="20"/>
              </w:rPr>
            </w:pPr>
            <w:ins w:id="5386" w:author="Simon Brandl" w:date="2020-05-30T18:11:00Z">
              <w:r w:rsidRPr="005960E8">
                <w:rPr>
                  <w:rFonts w:ascii="Arial" w:hAnsi="Arial" w:cs="Arial"/>
                  <w:sz w:val="20"/>
                  <w:szCs w:val="20"/>
                </w:rPr>
                <w:t>33.65</w:t>
              </w:r>
            </w:ins>
          </w:p>
        </w:tc>
      </w:tr>
      <w:tr w:rsidR="00AD602C" w:rsidRPr="005960E8" w14:paraId="0AC25D78" w14:textId="77777777" w:rsidTr="00AD602C">
        <w:trPr>
          <w:trHeight w:val="320"/>
          <w:ins w:id="5387" w:author="Simon Brandl" w:date="2020-05-30T18:11:00Z"/>
        </w:trPr>
        <w:tc>
          <w:tcPr>
            <w:tcW w:w="1336" w:type="dxa"/>
            <w:noWrap/>
            <w:hideMark/>
          </w:tcPr>
          <w:p w14:paraId="44E0D6E7" w14:textId="77777777" w:rsidR="00AD602C" w:rsidRPr="005960E8" w:rsidRDefault="00AD602C" w:rsidP="00AD602C">
            <w:pPr>
              <w:rPr>
                <w:ins w:id="5388" w:author="Simon Brandl" w:date="2020-05-30T18:11:00Z"/>
                <w:rFonts w:ascii="Arial" w:hAnsi="Arial" w:cs="Arial"/>
                <w:sz w:val="20"/>
                <w:szCs w:val="20"/>
              </w:rPr>
            </w:pPr>
            <w:ins w:id="5389" w:author="Simon Brandl" w:date="2020-05-30T18:11:00Z">
              <w:r w:rsidRPr="005960E8">
                <w:rPr>
                  <w:rFonts w:ascii="Arial" w:hAnsi="Arial" w:cs="Arial"/>
                  <w:sz w:val="20"/>
                  <w:szCs w:val="20"/>
                </w:rPr>
                <w:t>Arabian Gulf</w:t>
              </w:r>
            </w:ins>
          </w:p>
        </w:tc>
        <w:tc>
          <w:tcPr>
            <w:tcW w:w="1300" w:type="dxa"/>
            <w:noWrap/>
            <w:hideMark/>
          </w:tcPr>
          <w:p w14:paraId="00A13EE7" w14:textId="77777777" w:rsidR="00AD602C" w:rsidRPr="005960E8" w:rsidRDefault="00AD602C" w:rsidP="00AD602C">
            <w:pPr>
              <w:rPr>
                <w:ins w:id="5390" w:author="Simon Brandl" w:date="2020-05-30T18:11:00Z"/>
                <w:rFonts w:ascii="Arial" w:hAnsi="Arial" w:cs="Arial"/>
                <w:sz w:val="20"/>
                <w:szCs w:val="20"/>
              </w:rPr>
            </w:pPr>
            <w:ins w:id="5391" w:author="Simon Brandl" w:date="2020-05-30T18:11:00Z">
              <w:r w:rsidRPr="005960E8">
                <w:rPr>
                  <w:rFonts w:ascii="Arial" w:hAnsi="Arial" w:cs="Arial"/>
                  <w:sz w:val="20"/>
                  <w:szCs w:val="20"/>
                </w:rPr>
                <w:t>2016</w:t>
              </w:r>
            </w:ins>
          </w:p>
        </w:tc>
        <w:tc>
          <w:tcPr>
            <w:tcW w:w="1300" w:type="dxa"/>
            <w:noWrap/>
            <w:hideMark/>
          </w:tcPr>
          <w:p w14:paraId="44F6D55F" w14:textId="77777777" w:rsidR="00AD602C" w:rsidRPr="005960E8" w:rsidRDefault="00AD602C" w:rsidP="00AD602C">
            <w:pPr>
              <w:rPr>
                <w:ins w:id="5392" w:author="Simon Brandl" w:date="2020-05-30T18:11:00Z"/>
                <w:rFonts w:ascii="Arial" w:hAnsi="Arial" w:cs="Arial"/>
                <w:sz w:val="20"/>
                <w:szCs w:val="20"/>
              </w:rPr>
            </w:pPr>
            <w:ins w:id="5393" w:author="Simon Brandl" w:date="2020-05-30T18:11:00Z">
              <w:r w:rsidRPr="005960E8">
                <w:rPr>
                  <w:rFonts w:ascii="Arial" w:hAnsi="Arial" w:cs="Arial"/>
                  <w:sz w:val="20"/>
                  <w:szCs w:val="20"/>
                </w:rPr>
                <w:t>winter</w:t>
              </w:r>
            </w:ins>
          </w:p>
        </w:tc>
        <w:tc>
          <w:tcPr>
            <w:tcW w:w="1319" w:type="dxa"/>
            <w:noWrap/>
            <w:hideMark/>
          </w:tcPr>
          <w:p w14:paraId="4C6472DB" w14:textId="77777777" w:rsidR="00AD602C" w:rsidRPr="005960E8" w:rsidRDefault="00AD602C" w:rsidP="00AD602C">
            <w:pPr>
              <w:rPr>
                <w:ins w:id="5394" w:author="Simon Brandl" w:date="2020-05-30T18:11:00Z"/>
                <w:rFonts w:ascii="Arial" w:hAnsi="Arial" w:cs="Arial"/>
                <w:sz w:val="20"/>
                <w:szCs w:val="20"/>
              </w:rPr>
            </w:pPr>
            <w:ins w:id="5395" w:author="Simon Brandl" w:date="2020-05-30T18:11:00Z">
              <w:r w:rsidRPr="005960E8">
                <w:rPr>
                  <w:rFonts w:ascii="Arial" w:hAnsi="Arial" w:cs="Arial"/>
                  <w:sz w:val="20"/>
                  <w:szCs w:val="20"/>
                </w:rPr>
                <w:t>23.28</w:t>
              </w:r>
            </w:ins>
          </w:p>
        </w:tc>
        <w:tc>
          <w:tcPr>
            <w:tcW w:w="1300" w:type="dxa"/>
            <w:noWrap/>
            <w:hideMark/>
          </w:tcPr>
          <w:p w14:paraId="44971C97" w14:textId="77777777" w:rsidR="00AD602C" w:rsidRPr="005960E8" w:rsidRDefault="00AD602C" w:rsidP="00AD602C">
            <w:pPr>
              <w:rPr>
                <w:ins w:id="5396" w:author="Simon Brandl" w:date="2020-05-30T18:11:00Z"/>
                <w:rFonts w:ascii="Arial" w:hAnsi="Arial" w:cs="Arial"/>
                <w:sz w:val="20"/>
                <w:szCs w:val="20"/>
              </w:rPr>
            </w:pPr>
            <w:ins w:id="5397" w:author="Simon Brandl" w:date="2020-05-30T18:11:00Z">
              <w:r w:rsidRPr="005960E8">
                <w:rPr>
                  <w:rFonts w:ascii="Arial" w:hAnsi="Arial" w:cs="Arial"/>
                  <w:sz w:val="20"/>
                  <w:szCs w:val="20"/>
                </w:rPr>
                <w:t>19.20</w:t>
              </w:r>
            </w:ins>
          </w:p>
        </w:tc>
        <w:tc>
          <w:tcPr>
            <w:tcW w:w="1300" w:type="dxa"/>
            <w:noWrap/>
            <w:hideMark/>
          </w:tcPr>
          <w:p w14:paraId="7430AF4F" w14:textId="77777777" w:rsidR="00AD602C" w:rsidRPr="005960E8" w:rsidRDefault="00AD602C" w:rsidP="00AD602C">
            <w:pPr>
              <w:rPr>
                <w:ins w:id="5398" w:author="Simon Brandl" w:date="2020-05-30T18:11:00Z"/>
                <w:rFonts w:ascii="Arial" w:hAnsi="Arial" w:cs="Arial"/>
                <w:sz w:val="20"/>
                <w:szCs w:val="20"/>
              </w:rPr>
            </w:pPr>
            <w:ins w:id="5399" w:author="Simon Brandl" w:date="2020-05-30T18:11:00Z">
              <w:r w:rsidRPr="005960E8">
                <w:rPr>
                  <w:rFonts w:ascii="Arial" w:hAnsi="Arial" w:cs="Arial"/>
                  <w:sz w:val="20"/>
                  <w:szCs w:val="20"/>
                </w:rPr>
                <w:t>21.25</w:t>
              </w:r>
            </w:ins>
          </w:p>
        </w:tc>
      </w:tr>
      <w:tr w:rsidR="00AD602C" w:rsidRPr="005960E8" w14:paraId="7BFBC545" w14:textId="77777777" w:rsidTr="00AD602C">
        <w:trPr>
          <w:trHeight w:val="320"/>
          <w:ins w:id="5400" w:author="Simon Brandl" w:date="2020-05-30T18:11:00Z"/>
        </w:trPr>
        <w:tc>
          <w:tcPr>
            <w:tcW w:w="1336" w:type="dxa"/>
            <w:noWrap/>
            <w:hideMark/>
          </w:tcPr>
          <w:p w14:paraId="5D886A22" w14:textId="77777777" w:rsidR="00AD602C" w:rsidRPr="005960E8" w:rsidRDefault="00AD602C" w:rsidP="00AD602C">
            <w:pPr>
              <w:rPr>
                <w:ins w:id="5401" w:author="Simon Brandl" w:date="2020-05-30T18:11:00Z"/>
                <w:rFonts w:ascii="Arial" w:hAnsi="Arial" w:cs="Arial"/>
                <w:sz w:val="20"/>
                <w:szCs w:val="20"/>
              </w:rPr>
            </w:pPr>
            <w:ins w:id="5402" w:author="Simon Brandl" w:date="2020-05-30T18:11:00Z">
              <w:r w:rsidRPr="005960E8">
                <w:rPr>
                  <w:rFonts w:ascii="Arial" w:hAnsi="Arial" w:cs="Arial"/>
                  <w:sz w:val="20"/>
                  <w:szCs w:val="20"/>
                </w:rPr>
                <w:t>Gulf of Oman</w:t>
              </w:r>
            </w:ins>
          </w:p>
        </w:tc>
        <w:tc>
          <w:tcPr>
            <w:tcW w:w="1300" w:type="dxa"/>
            <w:noWrap/>
            <w:hideMark/>
          </w:tcPr>
          <w:p w14:paraId="555C7444" w14:textId="77777777" w:rsidR="00AD602C" w:rsidRPr="005960E8" w:rsidRDefault="00AD602C" w:rsidP="00AD602C">
            <w:pPr>
              <w:rPr>
                <w:ins w:id="5403" w:author="Simon Brandl" w:date="2020-05-30T18:11:00Z"/>
                <w:rFonts w:ascii="Arial" w:hAnsi="Arial" w:cs="Arial"/>
                <w:sz w:val="20"/>
                <w:szCs w:val="20"/>
              </w:rPr>
            </w:pPr>
            <w:ins w:id="5404" w:author="Simon Brandl" w:date="2020-05-30T18:11:00Z">
              <w:r w:rsidRPr="005960E8">
                <w:rPr>
                  <w:rFonts w:ascii="Arial" w:hAnsi="Arial" w:cs="Arial"/>
                  <w:sz w:val="20"/>
                  <w:szCs w:val="20"/>
                </w:rPr>
                <w:t>2012</w:t>
              </w:r>
            </w:ins>
          </w:p>
        </w:tc>
        <w:tc>
          <w:tcPr>
            <w:tcW w:w="1300" w:type="dxa"/>
            <w:noWrap/>
            <w:hideMark/>
          </w:tcPr>
          <w:p w14:paraId="56E52D58" w14:textId="77777777" w:rsidR="00AD602C" w:rsidRPr="005960E8" w:rsidRDefault="00AD602C" w:rsidP="00AD602C">
            <w:pPr>
              <w:rPr>
                <w:ins w:id="5405" w:author="Simon Brandl" w:date="2020-05-30T18:11:00Z"/>
                <w:rFonts w:ascii="Arial" w:hAnsi="Arial" w:cs="Arial"/>
                <w:sz w:val="20"/>
                <w:szCs w:val="20"/>
              </w:rPr>
            </w:pPr>
            <w:ins w:id="5406" w:author="Simon Brandl" w:date="2020-05-30T18:11:00Z">
              <w:r w:rsidRPr="005960E8">
                <w:rPr>
                  <w:rFonts w:ascii="Arial" w:hAnsi="Arial" w:cs="Arial"/>
                  <w:sz w:val="20"/>
                  <w:szCs w:val="20"/>
                </w:rPr>
                <w:t>fall</w:t>
              </w:r>
            </w:ins>
          </w:p>
        </w:tc>
        <w:tc>
          <w:tcPr>
            <w:tcW w:w="1319" w:type="dxa"/>
            <w:noWrap/>
            <w:hideMark/>
          </w:tcPr>
          <w:p w14:paraId="31095E3D" w14:textId="77777777" w:rsidR="00AD602C" w:rsidRPr="005960E8" w:rsidRDefault="00AD602C" w:rsidP="00AD602C">
            <w:pPr>
              <w:rPr>
                <w:ins w:id="5407" w:author="Simon Brandl" w:date="2020-05-30T18:11:00Z"/>
                <w:rFonts w:ascii="Arial" w:hAnsi="Arial" w:cs="Arial"/>
                <w:sz w:val="20"/>
                <w:szCs w:val="20"/>
              </w:rPr>
            </w:pPr>
            <w:ins w:id="5408" w:author="Simon Brandl" w:date="2020-05-30T18:11:00Z">
              <w:r w:rsidRPr="005960E8">
                <w:rPr>
                  <w:rFonts w:ascii="Arial" w:hAnsi="Arial" w:cs="Arial"/>
                  <w:sz w:val="20"/>
                  <w:szCs w:val="20"/>
                </w:rPr>
                <w:t>31.89</w:t>
              </w:r>
            </w:ins>
          </w:p>
        </w:tc>
        <w:tc>
          <w:tcPr>
            <w:tcW w:w="1300" w:type="dxa"/>
            <w:noWrap/>
            <w:hideMark/>
          </w:tcPr>
          <w:p w14:paraId="4F7118C2" w14:textId="77777777" w:rsidR="00AD602C" w:rsidRPr="005960E8" w:rsidRDefault="00AD602C" w:rsidP="00AD602C">
            <w:pPr>
              <w:rPr>
                <w:ins w:id="5409" w:author="Simon Brandl" w:date="2020-05-30T18:11:00Z"/>
                <w:rFonts w:ascii="Arial" w:hAnsi="Arial" w:cs="Arial"/>
                <w:sz w:val="20"/>
                <w:szCs w:val="20"/>
              </w:rPr>
            </w:pPr>
            <w:ins w:id="5410" w:author="Simon Brandl" w:date="2020-05-30T18:11:00Z">
              <w:r w:rsidRPr="005960E8">
                <w:rPr>
                  <w:rFonts w:ascii="Arial" w:hAnsi="Arial" w:cs="Arial"/>
                  <w:sz w:val="20"/>
                  <w:szCs w:val="20"/>
                </w:rPr>
                <w:t>25.43</w:t>
              </w:r>
            </w:ins>
          </w:p>
        </w:tc>
        <w:tc>
          <w:tcPr>
            <w:tcW w:w="1300" w:type="dxa"/>
            <w:noWrap/>
            <w:hideMark/>
          </w:tcPr>
          <w:p w14:paraId="40CFB912" w14:textId="77777777" w:rsidR="00AD602C" w:rsidRPr="005960E8" w:rsidRDefault="00AD602C" w:rsidP="00AD602C">
            <w:pPr>
              <w:rPr>
                <w:ins w:id="5411" w:author="Simon Brandl" w:date="2020-05-30T18:11:00Z"/>
                <w:rFonts w:ascii="Arial" w:hAnsi="Arial" w:cs="Arial"/>
                <w:sz w:val="20"/>
                <w:szCs w:val="20"/>
              </w:rPr>
            </w:pPr>
            <w:ins w:id="5412" w:author="Simon Brandl" w:date="2020-05-30T18:11:00Z">
              <w:r w:rsidRPr="005960E8">
                <w:rPr>
                  <w:rFonts w:ascii="Arial" w:hAnsi="Arial" w:cs="Arial"/>
                  <w:sz w:val="20"/>
                  <w:szCs w:val="20"/>
                </w:rPr>
                <w:t>29.01</w:t>
              </w:r>
            </w:ins>
          </w:p>
        </w:tc>
      </w:tr>
      <w:tr w:rsidR="00AD602C" w:rsidRPr="005960E8" w14:paraId="3FBF9F2D" w14:textId="77777777" w:rsidTr="00AD602C">
        <w:trPr>
          <w:trHeight w:val="320"/>
          <w:ins w:id="5413" w:author="Simon Brandl" w:date="2020-05-30T18:11:00Z"/>
        </w:trPr>
        <w:tc>
          <w:tcPr>
            <w:tcW w:w="1336" w:type="dxa"/>
            <w:noWrap/>
            <w:hideMark/>
          </w:tcPr>
          <w:p w14:paraId="04CBF130" w14:textId="77777777" w:rsidR="00AD602C" w:rsidRPr="005960E8" w:rsidRDefault="00AD602C" w:rsidP="00AD602C">
            <w:pPr>
              <w:rPr>
                <w:ins w:id="5414" w:author="Simon Brandl" w:date="2020-05-30T18:11:00Z"/>
                <w:rFonts w:ascii="Arial" w:hAnsi="Arial" w:cs="Arial"/>
                <w:sz w:val="20"/>
                <w:szCs w:val="20"/>
              </w:rPr>
            </w:pPr>
            <w:ins w:id="5415" w:author="Simon Brandl" w:date="2020-05-30T18:11:00Z">
              <w:r w:rsidRPr="005960E8">
                <w:rPr>
                  <w:rFonts w:ascii="Arial" w:hAnsi="Arial" w:cs="Arial"/>
                  <w:sz w:val="20"/>
                  <w:szCs w:val="20"/>
                </w:rPr>
                <w:t>Gulf of Oman</w:t>
              </w:r>
            </w:ins>
          </w:p>
        </w:tc>
        <w:tc>
          <w:tcPr>
            <w:tcW w:w="1300" w:type="dxa"/>
            <w:noWrap/>
            <w:hideMark/>
          </w:tcPr>
          <w:p w14:paraId="1EF08180" w14:textId="77777777" w:rsidR="00AD602C" w:rsidRPr="005960E8" w:rsidRDefault="00AD602C" w:rsidP="00AD602C">
            <w:pPr>
              <w:rPr>
                <w:ins w:id="5416" w:author="Simon Brandl" w:date="2020-05-30T18:11:00Z"/>
                <w:rFonts w:ascii="Arial" w:hAnsi="Arial" w:cs="Arial"/>
                <w:sz w:val="20"/>
                <w:szCs w:val="20"/>
              </w:rPr>
            </w:pPr>
            <w:ins w:id="5417" w:author="Simon Brandl" w:date="2020-05-30T18:11:00Z">
              <w:r w:rsidRPr="005960E8">
                <w:rPr>
                  <w:rFonts w:ascii="Arial" w:hAnsi="Arial" w:cs="Arial"/>
                  <w:sz w:val="20"/>
                  <w:szCs w:val="20"/>
                </w:rPr>
                <w:t>2012</w:t>
              </w:r>
            </w:ins>
          </w:p>
        </w:tc>
        <w:tc>
          <w:tcPr>
            <w:tcW w:w="1300" w:type="dxa"/>
            <w:noWrap/>
            <w:hideMark/>
          </w:tcPr>
          <w:p w14:paraId="0BA4D4C9" w14:textId="77777777" w:rsidR="00AD602C" w:rsidRPr="005960E8" w:rsidRDefault="00AD602C" w:rsidP="00AD602C">
            <w:pPr>
              <w:rPr>
                <w:ins w:id="5418" w:author="Simon Brandl" w:date="2020-05-30T18:11:00Z"/>
                <w:rFonts w:ascii="Arial" w:hAnsi="Arial" w:cs="Arial"/>
                <w:sz w:val="20"/>
                <w:szCs w:val="20"/>
              </w:rPr>
            </w:pPr>
            <w:ins w:id="5419" w:author="Simon Brandl" w:date="2020-05-30T18:11:00Z">
              <w:r w:rsidRPr="005960E8">
                <w:rPr>
                  <w:rFonts w:ascii="Arial" w:hAnsi="Arial" w:cs="Arial"/>
                  <w:sz w:val="20"/>
                  <w:szCs w:val="20"/>
                </w:rPr>
                <w:t>summer</w:t>
              </w:r>
            </w:ins>
          </w:p>
        </w:tc>
        <w:tc>
          <w:tcPr>
            <w:tcW w:w="1319" w:type="dxa"/>
            <w:noWrap/>
            <w:hideMark/>
          </w:tcPr>
          <w:p w14:paraId="4D83C8DC" w14:textId="77777777" w:rsidR="00AD602C" w:rsidRPr="005960E8" w:rsidRDefault="00AD602C" w:rsidP="00AD602C">
            <w:pPr>
              <w:rPr>
                <w:ins w:id="5420" w:author="Simon Brandl" w:date="2020-05-30T18:11:00Z"/>
                <w:rFonts w:ascii="Arial" w:hAnsi="Arial" w:cs="Arial"/>
                <w:sz w:val="20"/>
                <w:szCs w:val="20"/>
              </w:rPr>
            </w:pPr>
            <w:ins w:id="5421" w:author="Simon Brandl" w:date="2020-05-30T18:11:00Z">
              <w:r w:rsidRPr="005960E8">
                <w:rPr>
                  <w:rFonts w:ascii="Arial" w:hAnsi="Arial" w:cs="Arial"/>
                  <w:sz w:val="20"/>
                  <w:szCs w:val="20"/>
                </w:rPr>
                <w:t>34.78</w:t>
              </w:r>
            </w:ins>
          </w:p>
        </w:tc>
        <w:tc>
          <w:tcPr>
            <w:tcW w:w="1300" w:type="dxa"/>
            <w:noWrap/>
            <w:hideMark/>
          </w:tcPr>
          <w:p w14:paraId="53BD6F58" w14:textId="77777777" w:rsidR="00AD602C" w:rsidRPr="005960E8" w:rsidRDefault="00AD602C" w:rsidP="00AD602C">
            <w:pPr>
              <w:rPr>
                <w:ins w:id="5422" w:author="Simon Brandl" w:date="2020-05-30T18:11:00Z"/>
                <w:rFonts w:ascii="Arial" w:hAnsi="Arial" w:cs="Arial"/>
                <w:sz w:val="20"/>
                <w:szCs w:val="20"/>
              </w:rPr>
            </w:pPr>
            <w:ins w:id="5423" w:author="Simon Brandl" w:date="2020-05-30T18:11:00Z">
              <w:r w:rsidRPr="005960E8">
                <w:rPr>
                  <w:rFonts w:ascii="Arial" w:hAnsi="Arial" w:cs="Arial"/>
                  <w:sz w:val="20"/>
                  <w:szCs w:val="20"/>
                </w:rPr>
                <w:t>23.55</w:t>
              </w:r>
            </w:ins>
          </w:p>
        </w:tc>
        <w:tc>
          <w:tcPr>
            <w:tcW w:w="1300" w:type="dxa"/>
            <w:noWrap/>
            <w:hideMark/>
          </w:tcPr>
          <w:p w14:paraId="2565717D" w14:textId="77777777" w:rsidR="00AD602C" w:rsidRPr="005960E8" w:rsidRDefault="00AD602C" w:rsidP="00AD602C">
            <w:pPr>
              <w:rPr>
                <w:ins w:id="5424" w:author="Simon Brandl" w:date="2020-05-30T18:11:00Z"/>
                <w:rFonts w:ascii="Arial" w:hAnsi="Arial" w:cs="Arial"/>
                <w:sz w:val="20"/>
                <w:szCs w:val="20"/>
              </w:rPr>
            </w:pPr>
            <w:ins w:id="5425" w:author="Simon Brandl" w:date="2020-05-30T18:11:00Z">
              <w:r w:rsidRPr="005960E8">
                <w:rPr>
                  <w:rFonts w:ascii="Arial" w:hAnsi="Arial" w:cs="Arial"/>
                  <w:sz w:val="20"/>
                  <w:szCs w:val="20"/>
                </w:rPr>
                <w:t>29.96</w:t>
              </w:r>
            </w:ins>
          </w:p>
        </w:tc>
      </w:tr>
      <w:tr w:rsidR="00AD602C" w:rsidRPr="005960E8" w14:paraId="3EEEF122" w14:textId="77777777" w:rsidTr="00AD602C">
        <w:trPr>
          <w:trHeight w:val="320"/>
          <w:ins w:id="5426" w:author="Simon Brandl" w:date="2020-05-30T18:11:00Z"/>
        </w:trPr>
        <w:tc>
          <w:tcPr>
            <w:tcW w:w="1336" w:type="dxa"/>
            <w:noWrap/>
            <w:hideMark/>
          </w:tcPr>
          <w:p w14:paraId="354A683A" w14:textId="77777777" w:rsidR="00AD602C" w:rsidRPr="005960E8" w:rsidRDefault="00AD602C" w:rsidP="00AD602C">
            <w:pPr>
              <w:rPr>
                <w:ins w:id="5427" w:author="Simon Brandl" w:date="2020-05-30T18:11:00Z"/>
                <w:rFonts w:ascii="Arial" w:hAnsi="Arial" w:cs="Arial"/>
                <w:sz w:val="20"/>
                <w:szCs w:val="20"/>
              </w:rPr>
            </w:pPr>
            <w:ins w:id="5428" w:author="Simon Brandl" w:date="2020-05-30T18:11:00Z">
              <w:r w:rsidRPr="005960E8">
                <w:rPr>
                  <w:rFonts w:ascii="Arial" w:hAnsi="Arial" w:cs="Arial"/>
                  <w:sz w:val="20"/>
                  <w:szCs w:val="20"/>
                </w:rPr>
                <w:t>Gulf of Oman</w:t>
              </w:r>
            </w:ins>
          </w:p>
        </w:tc>
        <w:tc>
          <w:tcPr>
            <w:tcW w:w="1300" w:type="dxa"/>
            <w:noWrap/>
            <w:hideMark/>
          </w:tcPr>
          <w:p w14:paraId="028D3B9C" w14:textId="77777777" w:rsidR="00AD602C" w:rsidRPr="005960E8" w:rsidRDefault="00AD602C" w:rsidP="00AD602C">
            <w:pPr>
              <w:rPr>
                <w:ins w:id="5429" w:author="Simon Brandl" w:date="2020-05-30T18:11:00Z"/>
                <w:rFonts w:ascii="Arial" w:hAnsi="Arial" w:cs="Arial"/>
                <w:sz w:val="20"/>
                <w:szCs w:val="20"/>
              </w:rPr>
            </w:pPr>
            <w:ins w:id="5430" w:author="Simon Brandl" w:date="2020-05-30T18:11:00Z">
              <w:r w:rsidRPr="005960E8">
                <w:rPr>
                  <w:rFonts w:ascii="Arial" w:hAnsi="Arial" w:cs="Arial"/>
                  <w:sz w:val="20"/>
                  <w:szCs w:val="20"/>
                </w:rPr>
                <w:t>2012</w:t>
              </w:r>
            </w:ins>
          </w:p>
        </w:tc>
        <w:tc>
          <w:tcPr>
            <w:tcW w:w="1300" w:type="dxa"/>
            <w:noWrap/>
            <w:hideMark/>
          </w:tcPr>
          <w:p w14:paraId="7F348E88" w14:textId="77777777" w:rsidR="00AD602C" w:rsidRPr="005960E8" w:rsidRDefault="00AD602C" w:rsidP="00AD602C">
            <w:pPr>
              <w:rPr>
                <w:ins w:id="5431" w:author="Simon Brandl" w:date="2020-05-30T18:11:00Z"/>
                <w:rFonts w:ascii="Arial" w:hAnsi="Arial" w:cs="Arial"/>
                <w:sz w:val="20"/>
                <w:szCs w:val="20"/>
              </w:rPr>
            </w:pPr>
            <w:ins w:id="5432" w:author="Simon Brandl" w:date="2020-05-30T18:11:00Z">
              <w:r w:rsidRPr="005960E8">
                <w:rPr>
                  <w:rFonts w:ascii="Arial" w:hAnsi="Arial" w:cs="Arial"/>
                  <w:sz w:val="20"/>
                  <w:szCs w:val="20"/>
                </w:rPr>
                <w:t>winter</w:t>
              </w:r>
            </w:ins>
          </w:p>
        </w:tc>
        <w:tc>
          <w:tcPr>
            <w:tcW w:w="1319" w:type="dxa"/>
            <w:noWrap/>
            <w:hideMark/>
          </w:tcPr>
          <w:p w14:paraId="1E4D06D3" w14:textId="77777777" w:rsidR="00AD602C" w:rsidRPr="005960E8" w:rsidRDefault="00AD602C" w:rsidP="00AD602C">
            <w:pPr>
              <w:rPr>
                <w:ins w:id="5433" w:author="Simon Brandl" w:date="2020-05-30T18:11:00Z"/>
                <w:rFonts w:ascii="Arial" w:hAnsi="Arial" w:cs="Arial"/>
                <w:sz w:val="20"/>
                <w:szCs w:val="20"/>
              </w:rPr>
            </w:pPr>
            <w:ins w:id="5434" w:author="Simon Brandl" w:date="2020-05-30T18:11:00Z">
              <w:r w:rsidRPr="005960E8">
                <w:rPr>
                  <w:rFonts w:ascii="Arial" w:hAnsi="Arial" w:cs="Arial"/>
                  <w:sz w:val="20"/>
                  <w:szCs w:val="20"/>
                </w:rPr>
                <w:t>26.48</w:t>
              </w:r>
            </w:ins>
          </w:p>
        </w:tc>
        <w:tc>
          <w:tcPr>
            <w:tcW w:w="1300" w:type="dxa"/>
            <w:noWrap/>
            <w:hideMark/>
          </w:tcPr>
          <w:p w14:paraId="0C0B8A2C" w14:textId="77777777" w:rsidR="00AD602C" w:rsidRPr="005960E8" w:rsidRDefault="00AD602C" w:rsidP="00AD602C">
            <w:pPr>
              <w:rPr>
                <w:ins w:id="5435" w:author="Simon Brandl" w:date="2020-05-30T18:11:00Z"/>
                <w:rFonts w:ascii="Arial" w:hAnsi="Arial" w:cs="Arial"/>
                <w:sz w:val="20"/>
                <w:szCs w:val="20"/>
              </w:rPr>
            </w:pPr>
            <w:ins w:id="5436" w:author="Simon Brandl" w:date="2020-05-30T18:11:00Z">
              <w:r w:rsidRPr="005960E8">
                <w:rPr>
                  <w:rFonts w:ascii="Arial" w:hAnsi="Arial" w:cs="Arial"/>
                  <w:sz w:val="20"/>
                  <w:szCs w:val="20"/>
                </w:rPr>
                <w:t>23.50</w:t>
              </w:r>
            </w:ins>
          </w:p>
        </w:tc>
        <w:tc>
          <w:tcPr>
            <w:tcW w:w="1300" w:type="dxa"/>
            <w:noWrap/>
            <w:hideMark/>
          </w:tcPr>
          <w:p w14:paraId="31C07255" w14:textId="77777777" w:rsidR="00AD602C" w:rsidRPr="005960E8" w:rsidRDefault="00AD602C" w:rsidP="00AD602C">
            <w:pPr>
              <w:rPr>
                <w:ins w:id="5437" w:author="Simon Brandl" w:date="2020-05-30T18:11:00Z"/>
                <w:rFonts w:ascii="Arial" w:hAnsi="Arial" w:cs="Arial"/>
                <w:sz w:val="20"/>
                <w:szCs w:val="20"/>
              </w:rPr>
            </w:pPr>
            <w:ins w:id="5438" w:author="Simon Brandl" w:date="2020-05-30T18:11:00Z">
              <w:r w:rsidRPr="005960E8">
                <w:rPr>
                  <w:rFonts w:ascii="Arial" w:hAnsi="Arial" w:cs="Arial"/>
                  <w:sz w:val="20"/>
                  <w:szCs w:val="20"/>
                </w:rPr>
                <w:t>25.15</w:t>
              </w:r>
            </w:ins>
          </w:p>
        </w:tc>
      </w:tr>
      <w:tr w:rsidR="00AD602C" w:rsidRPr="005960E8" w14:paraId="22AB3BD0" w14:textId="77777777" w:rsidTr="00AD602C">
        <w:trPr>
          <w:trHeight w:val="320"/>
          <w:ins w:id="5439" w:author="Simon Brandl" w:date="2020-05-30T18:11:00Z"/>
        </w:trPr>
        <w:tc>
          <w:tcPr>
            <w:tcW w:w="1336" w:type="dxa"/>
            <w:noWrap/>
            <w:hideMark/>
          </w:tcPr>
          <w:p w14:paraId="6FA57F6A" w14:textId="77777777" w:rsidR="00AD602C" w:rsidRPr="005960E8" w:rsidRDefault="00AD602C" w:rsidP="00AD602C">
            <w:pPr>
              <w:rPr>
                <w:ins w:id="5440" w:author="Simon Brandl" w:date="2020-05-30T18:11:00Z"/>
                <w:rFonts w:ascii="Arial" w:hAnsi="Arial" w:cs="Arial"/>
                <w:sz w:val="20"/>
                <w:szCs w:val="20"/>
              </w:rPr>
            </w:pPr>
            <w:ins w:id="5441" w:author="Simon Brandl" w:date="2020-05-30T18:11:00Z">
              <w:r w:rsidRPr="005960E8">
                <w:rPr>
                  <w:rFonts w:ascii="Arial" w:hAnsi="Arial" w:cs="Arial"/>
                  <w:sz w:val="20"/>
                  <w:szCs w:val="20"/>
                </w:rPr>
                <w:t>Gulf of Oman</w:t>
              </w:r>
            </w:ins>
          </w:p>
        </w:tc>
        <w:tc>
          <w:tcPr>
            <w:tcW w:w="1300" w:type="dxa"/>
            <w:noWrap/>
            <w:hideMark/>
          </w:tcPr>
          <w:p w14:paraId="3B15EC16" w14:textId="77777777" w:rsidR="00AD602C" w:rsidRPr="005960E8" w:rsidRDefault="00AD602C" w:rsidP="00AD602C">
            <w:pPr>
              <w:rPr>
                <w:ins w:id="5442" w:author="Simon Brandl" w:date="2020-05-30T18:11:00Z"/>
                <w:rFonts w:ascii="Arial" w:hAnsi="Arial" w:cs="Arial"/>
                <w:sz w:val="20"/>
                <w:szCs w:val="20"/>
              </w:rPr>
            </w:pPr>
            <w:ins w:id="5443" w:author="Simon Brandl" w:date="2020-05-30T18:11:00Z">
              <w:r w:rsidRPr="005960E8">
                <w:rPr>
                  <w:rFonts w:ascii="Arial" w:hAnsi="Arial" w:cs="Arial"/>
                  <w:sz w:val="20"/>
                  <w:szCs w:val="20"/>
                </w:rPr>
                <w:t>2013</w:t>
              </w:r>
            </w:ins>
          </w:p>
        </w:tc>
        <w:tc>
          <w:tcPr>
            <w:tcW w:w="1300" w:type="dxa"/>
            <w:noWrap/>
            <w:hideMark/>
          </w:tcPr>
          <w:p w14:paraId="530ED518" w14:textId="77777777" w:rsidR="00AD602C" w:rsidRPr="005960E8" w:rsidRDefault="00AD602C" w:rsidP="00AD602C">
            <w:pPr>
              <w:rPr>
                <w:ins w:id="5444" w:author="Simon Brandl" w:date="2020-05-30T18:11:00Z"/>
                <w:rFonts w:ascii="Arial" w:hAnsi="Arial" w:cs="Arial"/>
                <w:sz w:val="20"/>
                <w:szCs w:val="20"/>
              </w:rPr>
            </w:pPr>
            <w:ins w:id="5445" w:author="Simon Brandl" w:date="2020-05-30T18:11:00Z">
              <w:r w:rsidRPr="005960E8">
                <w:rPr>
                  <w:rFonts w:ascii="Arial" w:hAnsi="Arial" w:cs="Arial"/>
                  <w:sz w:val="20"/>
                  <w:szCs w:val="20"/>
                </w:rPr>
                <w:t>fall</w:t>
              </w:r>
            </w:ins>
          </w:p>
        </w:tc>
        <w:tc>
          <w:tcPr>
            <w:tcW w:w="1319" w:type="dxa"/>
            <w:noWrap/>
            <w:hideMark/>
          </w:tcPr>
          <w:p w14:paraId="7B11D008" w14:textId="77777777" w:rsidR="00AD602C" w:rsidRPr="005960E8" w:rsidRDefault="00AD602C" w:rsidP="00AD602C">
            <w:pPr>
              <w:rPr>
                <w:ins w:id="5446" w:author="Simon Brandl" w:date="2020-05-30T18:11:00Z"/>
                <w:rFonts w:ascii="Arial" w:hAnsi="Arial" w:cs="Arial"/>
                <w:sz w:val="20"/>
                <w:szCs w:val="20"/>
              </w:rPr>
            </w:pPr>
            <w:ins w:id="5447" w:author="Simon Brandl" w:date="2020-05-30T18:11:00Z">
              <w:r w:rsidRPr="005960E8">
                <w:rPr>
                  <w:rFonts w:ascii="Arial" w:hAnsi="Arial" w:cs="Arial"/>
                  <w:sz w:val="20"/>
                  <w:szCs w:val="20"/>
                </w:rPr>
                <w:t>32.64</w:t>
              </w:r>
            </w:ins>
          </w:p>
        </w:tc>
        <w:tc>
          <w:tcPr>
            <w:tcW w:w="1300" w:type="dxa"/>
            <w:noWrap/>
            <w:hideMark/>
          </w:tcPr>
          <w:p w14:paraId="7566CCB2" w14:textId="77777777" w:rsidR="00AD602C" w:rsidRPr="005960E8" w:rsidRDefault="00AD602C" w:rsidP="00AD602C">
            <w:pPr>
              <w:rPr>
                <w:ins w:id="5448" w:author="Simon Brandl" w:date="2020-05-30T18:11:00Z"/>
                <w:rFonts w:ascii="Arial" w:hAnsi="Arial" w:cs="Arial"/>
                <w:sz w:val="20"/>
                <w:szCs w:val="20"/>
              </w:rPr>
            </w:pPr>
            <w:ins w:id="5449" w:author="Simon Brandl" w:date="2020-05-30T18:11:00Z">
              <w:r w:rsidRPr="005960E8">
                <w:rPr>
                  <w:rFonts w:ascii="Arial" w:hAnsi="Arial" w:cs="Arial"/>
                  <w:sz w:val="20"/>
                  <w:szCs w:val="20"/>
                </w:rPr>
                <w:t>24.27</w:t>
              </w:r>
            </w:ins>
          </w:p>
        </w:tc>
        <w:tc>
          <w:tcPr>
            <w:tcW w:w="1300" w:type="dxa"/>
            <w:noWrap/>
            <w:hideMark/>
          </w:tcPr>
          <w:p w14:paraId="03C7CA5E" w14:textId="77777777" w:rsidR="00AD602C" w:rsidRPr="005960E8" w:rsidRDefault="00AD602C" w:rsidP="00AD602C">
            <w:pPr>
              <w:rPr>
                <w:ins w:id="5450" w:author="Simon Brandl" w:date="2020-05-30T18:11:00Z"/>
                <w:rFonts w:ascii="Arial" w:hAnsi="Arial" w:cs="Arial"/>
                <w:sz w:val="20"/>
                <w:szCs w:val="20"/>
              </w:rPr>
            </w:pPr>
            <w:ins w:id="5451" w:author="Simon Brandl" w:date="2020-05-30T18:11:00Z">
              <w:r w:rsidRPr="005960E8">
                <w:rPr>
                  <w:rFonts w:ascii="Arial" w:hAnsi="Arial" w:cs="Arial"/>
                  <w:sz w:val="20"/>
                  <w:szCs w:val="20"/>
                </w:rPr>
                <w:t>29.31</w:t>
              </w:r>
            </w:ins>
          </w:p>
        </w:tc>
      </w:tr>
      <w:tr w:rsidR="00AD602C" w:rsidRPr="005960E8" w14:paraId="37F172D0" w14:textId="77777777" w:rsidTr="00AD602C">
        <w:trPr>
          <w:trHeight w:val="320"/>
          <w:ins w:id="5452" w:author="Simon Brandl" w:date="2020-05-30T18:11:00Z"/>
        </w:trPr>
        <w:tc>
          <w:tcPr>
            <w:tcW w:w="1336" w:type="dxa"/>
            <w:noWrap/>
            <w:hideMark/>
          </w:tcPr>
          <w:p w14:paraId="1E224EDD" w14:textId="77777777" w:rsidR="00AD602C" w:rsidRPr="005960E8" w:rsidRDefault="00AD602C" w:rsidP="00AD602C">
            <w:pPr>
              <w:rPr>
                <w:ins w:id="5453" w:author="Simon Brandl" w:date="2020-05-30T18:11:00Z"/>
                <w:rFonts w:ascii="Arial" w:hAnsi="Arial" w:cs="Arial"/>
                <w:sz w:val="20"/>
                <w:szCs w:val="20"/>
              </w:rPr>
            </w:pPr>
            <w:ins w:id="5454" w:author="Simon Brandl" w:date="2020-05-30T18:11:00Z">
              <w:r w:rsidRPr="005960E8">
                <w:rPr>
                  <w:rFonts w:ascii="Arial" w:hAnsi="Arial" w:cs="Arial"/>
                  <w:sz w:val="20"/>
                  <w:szCs w:val="20"/>
                </w:rPr>
                <w:t>Gulf of Oman</w:t>
              </w:r>
            </w:ins>
          </w:p>
        </w:tc>
        <w:tc>
          <w:tcPr>
            <w:tcW w:w="1300" w:type="dxa"/>
            <w:noWrap/>
            <w:hideMark/>
          </w:tcPr>
          <w:p w14:paraId="253845E2" w14:textId="77777777" w:rsidR="00AD602C" w:rsidRPr="005960E8" w:rsidRDefault="00AD602C" w:rsidP="00AD602C">
            <w:pPr>
              <w:rPr>
                <w:ins w:id="5455" w:author="Simon Brandl" w:date="2020-05-30T18:11:00Z"/>
                <w:rFonts w:ascii="Arial" w:hAnsi="Arial" w:cs="Arial"/>
                <w:sz w:val="20"/>
                <w:szCs w:val="20"/>
              </w:rPr>
            </w:pPr>
            <w:ins w:id="5456" w:author="Simon Brandl" w:date="2020-05-30T18:11:00Z">
              <w:r w:rsidRPr="005960E8">
                <w:rPr>
                  <w:rFonts w:ascii="Arial" w:hAnsi="Arial" w:cs="Arial"/>
                  <w:sz w:val="20"/>
                  <w:szCs w:val="20"/>
                </w:rPr>
                <w:t>2013</w:t>
              </w:r>
            </w:ins>
          </w:p>
        </w:tc>
        <w:tc>
          <w:tcPr>
            <w:tcW w:w="1300" w:type="dxa"/>
            <w:noWrap/>
            <w:hideMark/>
          </w:tcPr>
          <w:p w14:paraId="7ADDC185" w14:textId="77777777" w:rsidR="00AD602C" w:rsidRPr="005960E8" w:rsidRDefault="00AD602C" w:rsidP="00AD602C">
            <w:pPr>
              <w:rPr>
                <w:ins w:id="5457" w:author="Simon Brandl" w:date="2020-05-30T18:11:00Z"/>
                <w:rFonts w:ascii="Arial" w:hAnsi="Arial" w:cs="Arial"/>
                <w:sz w:val="20"/>
                <w:szCs w:val="20"/>
              </w:rPr>
            </w:pPr>
            <w:ins w:id="5458" w:author="Simon Brandl" w:date="2020-05-30T18:11:00Z">
              <w:r w:rsidRPr="005960E8">
                <w:rPr>
                  <w:rFonts w:ascii="Arial" w:hAnsi="Arial" w:cs="Arial"/>
                  <w:sz w:val="20"/>
                  <w:szCs w:val="20"/>
                </w:rPr>
                <w:t>spring</w:t>
              </w:r>
            </w:ins>
          </w:p>
        </w:tc>
        <w:tc>
          <w:tcPr>
            <w:tcW w:w="1319" w:type="dxa"/>
            <w:noWrap/>
            <w:hideMark/>
          </w:tcPr>
          <w:p w14:paraId="28560407" w14:textId="77777777" w:rsidR="00AD602C" w:rsidRPr="005960E8" w:rsidRDefault="00AD602C" w:rsidP="00AD602C">
            <w:pPr>
              <w:rPr>
                <w:ins w:id="5459" w:author="Simon Brandl" w:date="2020-05-30T18:11:00Z"/>
                <w:rFonts w:ascii="Arial" w:hAnsi="Arial" w:cs="Arial"/>
                <w:sz w:val="20"/>
                <w:szCs w:val="20"/>
              </w:rPr>
            </w:pPr>
            <w:ins w:id="5460" w:author="Simon Brandl" w:date="2020-05-30T18:11:00Z">
              <w:r w:rsidRPr="005960E8">
                <w:rPr>
                  <w:rFonts w:ascii="Arial" w:hAnsi="Arial" w:cs="Arial"/>
                  <w:sz w:val="20"/>
                  <w:szCs w:val="20"/>
                </w:rPr>
                <w:t>31.05</w:t>
              </w:r>
            </w:ins>
          </w:p>
        </w:tc>
        <w:tc>
          <w:tcPr>
            <w:tcW w:w="1300" w:type="dxa"/>
            <w:noWrap/>
            <w:hideMark/>
          </w:tcPr>
          <w:p w14:paraId="06E54C00" w14:textId="77777777" w:rsidR="00AD602C" w:rsidRPr="005960E8" w:rsidRDefault="00AD602C" w:rsidP="00AD602C">
            <w:pPr>
              <w:rPr>
                <w:ins w:id="5461" w:author="Simon Brandl" w:date="2020-05-30T18:11:00Z"/>
                <w:rFonts w:ascii="Arial" w:hAnsi="Arial" w:cs="Arial"/>
                <w:sz w:val="20"/>
                <w:szCs w:val="20"/>
              </w:rPr>
            </w:pPr>
            <w:ins w:id="5462" w:author="Simon Brandl" w:date="2020-05-30T18:11:00Z">
              <w:r w:rsidRPr="005960E8">
                <w:rPr>
                  <w:rFonts w:ascii="Arial" w:hAnsi="Arial" w:cs="Arial"/>
                  <w:sz w:val="20"/>
                  <w:szCs w:val="20"/>
                </w:rPr>
                <w:t>22.54</w:t>
              </w:r>
            </w:ins>
          </w:p>
        </w:tc>
        <w:tc>
          <w:tcPr>
            <w:tcW w:w="1300" w:type="dxa"/>
            <w:noWrap/>
            <w:hideMark/>
          </w:tcPr>
          <w:p w14:paraId="25A14C1B" w14:textId="77777777" w:rsidR="00AD602C" w:rsidRPr="005960E8" w:rsidRDefault="00AD602C" w:rsidP="00AD602C">
            <w:pPr>
              <w:rPr>
                <w:ins w:id="5463" w:author="Simon Brandl" w:date="2020-05-30T18:11:00Z"/>
                <w:rFonts w:ascii="Arial" w:hAnsi="Arial" w:cs="Arial"/>
                <w:sz w:val="20"/>
                <w:szCs w:val="20"/>
              </w:rPr>
            </w:pPr>
            <w:ins w:id="5464" w:author="Simon Brandl" w:date="2020-05-30T18:11:00Z">
              <w:r w:rsidRPr="005960E8">
                <w:rPr>
                  <w:rFonts w:ascii="Arial" w:hAnsi="Arial" w:cs="Arial"/>
                  <w:sz w:val="20"/>
                  <w:szCs w:val="20"/>
                </w:rPr>
                <w:t>25.78</w:t>
              </w:r>
            </w:ins>
          </w:p>
        </w:tc>
      </w:tr>
      <w:tr w:rsidR="00AD602C" w:rsidRPr="005960E8" w14:paraId="52A24B3F" w14:textId="77777777" w:rsidTr="00AD602C">
        <w:trPr>
          <w:trHeight w:val="320"/>
          <w:ins w:id="5465" w:author="Simon Brandl" w:date="2020-05-30T18:11:00Z"/>
        </w:trPr>
        <w:tc>
          <w:tcPr>
            <w:tcW w:w="1336" w:type="dxa"/>
            <w:noWrap/>
            <w:hideMark/>
          </w:tcPr>
          <w:p w14:paraId="44CE6895" w14:textId="77777777" w:rsidR="00AD602C" w:rsidRPr="005960E8" w:rsidRDefault="00AD602C" w:rsidP="00AD602C">
            <w:pPr>
              <w:rPr>
                <w:ins w:id="5466" w:author="Simon Brandl" w:date="2020-05-30T18:11:00Z"/>
                <w:rFonts w:ascii="Arial" w:hAnsi="Arial" w:cs="Arial"/>
                <w:sz w:val="20"/>
                <w:szCs w:val="20"/>
              </w:rPr>
            </w:pPr>
            <w:ins w:id="5467" w:author="Simon Brandl" w:date="2020-05-30T18:11:00Z">
              <w:r w:rsidRPr="005960E8">
                <w:rPr>
                  <w:rFonts w:ascii="Arial" w:hAnsi="Arial" w:cs="Arial"/>
                  <w:sz w:val="20"/>
                  <w:szCs w:val="20"/>
                </w:rPr>
                <w:t>Gulf of Oman</w:t>
              </w:r>
            </w:ins>
          </w:p>
        </w:tc>
        <w:tc>
          <w:tcPr>
            <w:tcW w:w="1300" w:type="dxa"/>
            <w:noWrap/>
            <w:hideMark/>
          </w:tcPr>
          <w:p w14:paraId="3D8EFFDC" w14:textId="77777777" w:rsidR="00AD602C" w:rsidRPr="005960E8" w:rsidRDefault="00AD602C" w:rsidP="00AD602C">
            <w:pPr>
              <w:rPr>
                <w:ins w:id="5468" w:author="Simon Brandl" w:date="2020-05-30T18:11:00Z"/>
                <w:rFonts w:ascii="Arial" w:hAnsi="Arial" w:cs="Arial"/>
                <w:sz w:val="20"/>
                <w:szCs w:val="20"/>
              </w:rPr>
            </w:pPr>
            <w:ins w:id="5469" w:author="Simon Brandl" w:date="2020-05-30T18:11:00Z">
              <w:r w:rsidRPr="005960E8">
                <w:rPr>
                  <w:rFonts w:ascii="Arial" w:hAnsi="Arial" w:cs="Arial"/>
                  <w:sz w:val="20"/>
                  <w:szCs w:val="20"/>
                </w:rPr>
                <w:t>2013</w:t>
              </w:r>
            </w:ins>
          </w:p>
        </w:tc>
        <w:tc>
          <w:tcPr>
            <w:tcW w:w="1300" w:type="dxa"/>
            <w:noWrap/>
            <w:hideMark/>
          </w:tcPr>
          <w:p w14:paraId="31FA6BB2" w14:textId="77777777" w:rsidR="00AD602C" w:rsidRPr="005960E8" w:rsidRDefault="00AD602C" w:rsidP="00AD602C">
            <w:pPr>
              <w:rPr>
                <w:ins w:id="5470" w:author="Simon Brandl" w:date="2020-05-30T18:11:00Z"/>
                <w:rFonts w:ascii="Arial" w:hAnsi="Arial" w:cs="Arial"/>
                <w:sz w:val="20"/>
                <w:szCs w:val="20"/>
              </w:rPr>
            </w:pPr>
            <w:ins w:id="5471" w:author="Simon Brandl" w:date="2020-05-30T18:11:00Z">
              <w:r w:rsidRPr="005960E8">
                <w:rPr>
                  <w:rFonts w:ascii="Arial" w:hAnsi="Arial" w:cs="Arial"/>
                  <w:sz w:val="20"/>
                  <w:szCs w:val="20"/>
                </w:rPr>
                <w:t>summer</w:t>
              </w:r>
            </w:ins>
          </w:p>
        </w:tc>
        <w:tc>
          <w:tcPr>
            <w:tcW w:w="1319" w:type="dxa"/>
            <w:noWrap/>
            <w:hideMark/>
          </w:tcPr>
          <w:p w14:paraId="6F025E28" w14:textId="77777777" w:rsidR="00AD602C" w:rsidRPr="005960E8" w:rsidRDefault="00AD602C" w:rsidP="00AD602C">
            <w:pPr>
              <w:rPr>
                <w:ins w:id="5472" w:author="Simon Brandl" w:date="2020-05-30T18:11:00Z"/>
                <w:rFonts w:ascii="Arial" w:hAnsi="Arial" w:cs="Arial"/>
                <w:sz w:val="20"/>
                <w:szCs w:val="20"/>
              </w:rPr>
            </w:pPr>
            <w:ins w:id="5473" w:author="Simon Brandl" w:date="2020-05-30T18:11:00Z">
              <w:r w:rsidRPr="005960E8">
                <w:rPr>
                  <w:rFonts w:ascii="Arial" w:hAnsi="Arial" w:cs="Arial"/>
                  <w:sz w:val="20"/>
                  <w:szCs w:val="20"/>
                </w:rPr>
                <w:t>33.05</w:t>
              </w:r>
            </w:ins>
          </w:p>
        </w:tc>
        <w:tc>
          <w:tcPr>
            <w:tcW w:w="1300" w:type="dxa"/>
            <w:noWrap/>
            <w:hideMark/>
          </w:tcPr>
          <w:p w14:paraId="48E32435" w14:textId="77777777" w:rsidR="00AD602C" w:rsidRPr="005960E8" w:rsidRDefault="00AD602C" w:rsidP="00AD602C">
            <w:pPr>
              <w:rPr>
                <w:ins w:id="5474" w:author="Simon Brandl" w:date="2020-05-30T18:11:00Z"/>
                <w:rFonts w:ascii="Arial" w:hAnsi="Arial" w:cs="Arial"/>
                <w:sz w:val="20"/>
                <w:szCs w:val="20"/>
              </w:rPr>
            </w:pPr>
            <w:ins w:id="5475" w:author="Simon Brandl" w:date="2020-05-30T18:11:00Z">
              <w:r w:rsidRPr="005960E8">
                <w:rPr>
                  <w:rFonts w:ascii="Arial" w:hAnsi="Arial" w:cs="Arial"/>
                  <w:sz w:val="20"/>
                  <w:szCs w:val="20"/>
                </w:rPr>
                <w:t>24.22</w:t>
              </w:r>
            </w:ins>
          </w:p>
        </w:tc>
        <w:tc>
          <w:tcPr>
            <w:tcW w:w="1300" w:type="dxa"/>
            <w:noWrap/>
            <w:hideMark/>
          </w:tcPr>
          <w:p w14:paraId="4CF0F2E0" w14:textId="77777777" w:rsidR="00AD602C" w:rsidRPr="005960E8" w:rsidRDefault="00AD602C" w:rsidP="00AD602C">
            <w:pPr>
              <w:rPr>
                <w:ins w:id="5476" w:author="Simon Brandl" w:date="2020-05-30T18:11:00Z"/>
                <w:rFonts w:ascii="Arial" w:hAnsi="Arial" w:cs="Arial"/>
                <w:sz w:val="20"/>
                <w:szCs w:val="20"/>
              </w:rPr>
            </w:pPr>
            <w:ins w:id="5477" w:author="Simon Brandl" w:date="2020-05-30T18:11:00Z">
              <w:r w:rsidRPr="005960E8">
                <w:rPr>
                  <w:rFonts w:ascii="Arial" w:hAnsi="Arial" w:cs="Arial"/>
                  <w:sz w:val="20"/>
                  <w:szCs w:val="20"/>
                </w:rPr>
                <w:t>29.08</w:t>
              </w:r>
            </w:ins>
          </w:p>
        </w:tc>
      </w:tr>
      <w:tr w:rsidR="00AD602C" w:rsidRPr="005960E8" w14:paraId="28349D59" w14:textId="77777777" w:rsidTr="00AD602C">
        <w:trPr>
          <w:trHeight w:val="320"/>
          <w:ins w:id="5478" w:author="Simon Brandl" w:date="2020-05-30T18:11:00Z"/>
        </w:trPr>
        <w:tc>
          <w:tcPr>
            <w:tcW w:w="1336" w:type="dxa"/>
            <w:noWrap/>
            <w:hideMark/>
          </w:tcPr>
          <w:p w14:paraId="372DA1DA" w14:textId="77777777" w:rsidR="00AD602C" w:rsidRPr="005960E8" w:rsidRDefault="00AD602C" w:rsidP="00AD602C">
            <w:pPr>
              <w:rPr>
                <w:ins w:id="5479" w:author="Simon Brandl" w:date="2020-05-30T18:11:00Z"/>
                <w:rFonts w:ascii="Arial" w:hAnsi="Arial" w:cs="Arial"/>
                <w:sz w:val="20"/>
                <w:szCs w:val="20"/>
              </w:rPr>
            </w:pPr>
            <w:ins w:id="5480" w:author="Simon Brandl" w:date="2020-05-30T18:11:00Z">
              <w:r w:rsidRPr="005960E8">
                <w:rPr>
                  <w:rFonts w:ascii="Arial" w:hAnsi="Arial" w:cs="Arial"/>
                  <w:sz w:val="20"/>
                  <w:szCs w:val="20"/>
                </w:rPr>
                <w:t>Gulf of Oman</w:t>
              </w:r>
            </w:ins>
          </w:p>
        </w:tc>
        <w:tc>
          <w:tcPr>
            <w:tcW w:w="1300" w:type="dxa"/>
            <w:noWrap/>
            <w:hideMark/>
          </w:tcPr>
          <w:p w14:paraId="6CA70C99" w14:textId="77777777" w:rsidR="00AD602C" w:rsidRPr="005960E8" w:rsidRDefault="00AD602C" w:rsidP="00AD602C">
            <w:pPr>
              <w:rPr>
                <w:ins w:id="5481" w:author="Simon Brandl" w:date="2020-05-30T18:11:00Z"/>
                <w:rFonts w:ascii="Arial" w:hAnsi="Arial" w:cs="Arial"/>
                <w:sz w:val="20"/>
                <w:szCs w:val="20"/>
              </w:rPr>
            </w:pPr>
            <w:ins w:id="5482" w:author="Simon Brandl" w:date="2020-05-30T18:11:00Z">
              <w:r w:rsidRPr="005960E8">
                <w:rPr>
                  <w:rFonts w:ascii="Arial" w:hAnsi="Arial" w:cs="Arial"/>
                  <w:sz w:val="20"/>
                  <w:szCs w:val="20"/>
                </w:rPr>
                <w:t>2013</w:t>
              </w:r>
            </w:ins>
          </w:p>
        </w:tc>
        <w:tc>
          <w:tcPr>
            <w:tcW w:w="1300" w:type="dxa"/>
            <w:noWrap/>
            <w:hideMark/>
          </w:tcPr>
          <w:p w14:paraId="5F9B32B4" w14:textId="77777777" w:rsidR="00AD602C" w:rsidRPr="005960E8" w:rsidRDefault="00AD602C" w:rsidP="00AD602C">
            <w:pPr>
              <w:rPr>
                <w:ins w:id="5483" w:author="Simon Brandl" w:date="2020-05-30T18:11:00Z"/>
                <w:rFonts w:ascii="Arial" w:hAnsi="Arial" w:cs="Arial"/>
                <w:sz w:val="20"/>
                <w:szCs w:val="20"/>
              </w:rPr>
            </w:pPr>
            <w:ins w:id="5484" w:author="Simon Brandl" w:date="2020-05-30T18:11:00Z">
              <w:r w:rsidRPr="005960E8">
                <w:rPr>
                  <w:rFonts w:ascii="Arial" w:hAnsi="Arial" w:cs="Arial"/>
                  <w:sz w:val="20"/>
                  <w:szCs w:val="20"/>
                </w:rPr>
                <w:t>winter</w:t>
              </w:r>
            </w:ins>
          </w:p>
        </w:tc>
        <w:tc>
          <w:tcPr>
            <w:tcW w:w="1319" w:type="dxa"/>
            <w:noWrap/>
            <w:hideMark/>
          </w:tcPr>
          <w:p w14:paraId="5FF51D99" w14:textId="77777777" w:rsidR="00AD602C" w:rsidRPr="005960E8" w:rsidRDefault="00AD602C" w:rsidP="00AD602C">
            <w:pPr>
              <w:rPr>
                <w:ins w:id="5485" w:author="Simon Brandl" w:date="2020-05-30T18:11:00Z"/>
                <w:rFonts w:ascii="Arial" w:hAnsi="Arial" w:cs="Arial"/>
                <w:sz w:val="20"/>
                <w:szCs w:val="20"/>
              </w:rPr>
            </w:pPr>
            <w:ins w:id="5486" w:author="Simon Brandl" w:date="2020-05-30T18:11:00Z">
              <w:r w:rsidRPr="005960E8">
                <w:rPr>
                  <w:rFonts w:ascii="Arial" w:hAnsi="Arial" w:cs="Arial"/>
                  <w:sz w:val="20"/>
                  <w:szCs w:val="20"/>
                </w:rPr>
                <w:t>26.65</w:t>
              </w:r>
            </w:ins>
          </w:p>
        </w:tc>
        <w:tc>
          <w:tcPr>
            <w:tcW w:w="1300" w:type="dxa"/>
            <w:noWrap/>
            <w:hideMark/>
          </w:tcPr>
          <w:p w14:paraId="597D5A3C" w14:textId="77777777" w:rsidR="00AD602C" w:rsidRPr="005960E8" w:rsidRDefault="00AD602C" w:rsidP="00AD602C">
            <w:pPr>
              <w:rPr>
                <w:ins w:id="5487" w:author="Simon Brandl" w:date="2020-05-30T18:11:00Z"/>
                <w:rFonts w:ascii="Arial" w:hAnsi="Arial" w:cs="Arial"/>
                <w:sz w:val="20"/>
                <w:szCs w:val="20"/>
              </w:rPr>
            </w:pPr>
            <w:ins w:id="5488" w:author="Simon Brandl" w:date="2020-05-30T18:11:00Z">
              <w:r w:rsidRPr="005960E8">
                <w:rPr>
                  <w:rFonts w:ascii="Arial" w:hAnsi="Arial" w:cs="Arial"/>
                  <w:sz w:val="20"/>
                  <w:szCs w:val="20"/>
                </w:rPr>
                <w:t>22.06</w:t>
              </w:r>
            </w:ins>
          </w:p>
        </w:tc>
        <w:tc>
          <w:tcPr>
            <w:tcW w:w="1300" w:type="dxa"/>
            <w:noWrap/>
            <w:hideMark/>
          </w:tcPr>
          <w:p w14:paraId="38FB9FF7" w14:textId="77777777" w:rsidR="00AD602C" w:rsidRPr="005960E8" w:rsidRDefault="00AD602C" w:rsidP="00AD602C">
            <w:pPr>
              <w:rPr>
                <w:ins w:id="5489" w:author="Simon Brandl" w:date="2020-05-30T18:11:00Z"/>
                <w:rFonts w:ascii="Arial" w:hAnsi="Arial" w:cs="Arial"/>
                <w:sz w:val="20"/>
                <w:szCs w:val="20"/>
              </w:rPr>
            </w:pPr>
            <w:ins w:id="5490" w:author="Simon Brandl" w:date="2020-05-30T18:11:00Z">
              <w:r w:rsidRPr="005960E8">
                <w:rPr>
                  <w:rFonts w:ascii="Arial" w:hAnsi="Arial" w:cs="Arial"/>
                  <w:sz w:val="20"/>
                  <w:szCs w:val="20"/>
                </w:rPr>
                <w:t>24.26</w:t>
              </w:r>
            </w:ins>
          </w:p>
        </w:tc>
      </w:tr>
      <w:tr w:rsidR="00AD602C" w:rsidRPr="005960E8" w14:paraId="732C5BB0" w14:textId="77777777" w:rsidTr="00AD602C">
        <w:trPr>
          <w:trHeight w:val="320"/>
          <w:ins w:id="5491" w:author="Simon Brandl" w:date="2020-05-30T18:11:00Z"/>
        </w:trPr>
        <w:tc>
          <w:tcPr>
            <w:tcW w:w="1336" w:type="dxa"/>
            <w:noWrap/>
            <w:hideMark/>
          </w:tcPr>
          <w:p w14:paraId="05853847" w14:textId="77777777" w:rsidR="00AD602C" w:rsidRPr="005960E8" w:rsidRDefault="00AD602C" w:rsidP="00AD602C">
            <w:pPr>
              <w:rPr>
                <w:ins w:id="5492" w:author="Simon Brandl" w:date="2020-05-30T18:11:00Z"/>
                <w:rFonts w:ascii="Arial" w:hAnsi="Arial" w:cs="Arial"/>
                <w:sz w:val="20"/>
                <w:szCs w:val="20"/>
              </w:rPr>
            </w:pPr>
            <w:ins w:id="5493" w:author="Simon Brandl" w:date="2020-05-30T18:11:00Z">
              <w:r w:rsidRPr="005960E8">
                <w:rPr>
                  <w:rFonts w:ascii="Arial" w:hAnsi="Arial" w:cs="Arial"/>
                  <w:sz w:val="20"/>
                  <w:szCs w:val="20"/>
                </w:rPr>
                <w:t>Gulf of Oman</w:t>
              </w:r>
            </w:ins>
          </w:p>
        </w:tc>
        <w:tc>
          <w:tcPr>
            <w:tcW w:w="1300" w:type="dxa"/>
            <w:noWrap/>
            <w:hideMark/>
          </w:tcPr>
          <w:p w14:paraId="62CCA035" w14:textId="77777777" w:rsidR="00AD602C" w:rsidRPr="005960E8" w:rsidRDefault="00AD602C" w:rsidP="00AD602C">
            <w:pPr>
              <w:rPr>
                <w:ins w:id="5494" w:author="Simon Brandl" w:date="2020-05-30T18:11:00Z"/>
                <w:rFonts w:ascii="Arial" w:hAnsi="Arial" w:cs="Arial"/>
                <w:sz w:val="20"/>
                <w:szCs w:val="20"/>
              </w:rPr>
            </w:pPr>
            <w:ins w:id="5495" w:author="Simon Brandl" w:date="2020-05-30T18:11:00Z">
              <w:r w:rsidRPr="005960E8">
                <w:rPr>
                  <w:rFonts w:ascii="Arial" w:hAnsi="Arial" w:cs="Arial"/>
                  <w:sz w:val="20"/>
                  <w:szCs w:val="20"/>
                </w:rPr>
                <w:t>2014</w:t>
              </w:r>
            </w:ins>
          </w:p>
        </w:tc>
        <w:tc>
          <w:tcPr>
            <w:tcW w:w="1300" w:type="dxa"/>
            <w:noWrap/>
            <w:hideMark/>
          </w:tcPr>
          <w:p w14:paraId="5F2AF5BB" w14:textId="77777777" w:rsidR="00AD602C" w:rsidRPr="005960E8" w:rsidRDefault="00AD602C" w:rsidP="00AD602C">
            <w:pPr>
              <w:rPr>
                <w:ins w:id="5496" w:author="Simon Brandl" w:date="2020-05-30T18:11:00Z"/>
                <w:rFonts w:ascii="Arial" w:hAnsi="Arial" w:cs="Arial"/>
                <w:sz w:val="20"/>
                <w:szCs w:val="20"/>
              </w:rPr>
            </w:pPr>
            <w:ins w:id="5497" w:author="Simon Brandl" w:date="2020-05-30T18:11:00Z">
              <w:r w:rsidRPr="005960E8">
                <w:rPr>
                  <w:rFonts w:ascii="Arial" w:hAnsi="Arial" w:cs="Arial"/>
                  <w:sz w:val="20"/>
                  <w:szCs w:val="20"/>
                </w:rPr>
                <w:t>fall</w:t>
              </w:r>
            </w:ins>
          </w:p>
        </w:tc>
        <w:tc>
          <w:tcPr>
            <w:tcW w:w="1319" w:type="dxa"/>
            <w:noWrap/>
            <w:hideMark/>
          </w:tcPr>
          <w:p w14:paraId="0E21F708" w14:textId="77777777" w:rsidR="00AD602C" w:rsidRPr="005960E8" w:rsidRDefault="00AD602C" w:rsidP="00AD602C">
            <w:pPr>
              <w:rPr>
                <w:ins w:id="5498" w:author="Simon Brandl" w:date="2020-05-30T18:11:00Z"/>
                <w:rFonts w:ascii="Arial" w:hAnsi="Arial" w:cs="Arial"/>
                <w:sz w:val="20"/>
                <w:szCs w:val="20"/>
              </w:rPr>
            </w:pPr>
            <w:ins w:id="5499" w:author="Simon Brandl" w:date="2020-05-30T18:11:00Z">
              <w:r w:rsidRPr="005960E8">
                <w:rPr>
                  <w:rFonts w:ascii="Arial" w:hAnsi="Arial" w:cs="Arial"/>
                  <w:sz w:val="20"/>
                  <w:szCs w:val="20"/>
                </w:rPr>
                <w:t>32.90</w:t>
              </w:r>
            </w:ins>
          </w:p>
        </w:tc>
        <w:tc>
          <w:tcPr>
            <w:tcW w:w="1300" w:type="dxa"/>
            <w:noWrap/>
            <w:hideMark/>
          </w:tcPr>
          <w:p w14:paraId="480E9731" w14:textId="77777777" w:rsidR="00AD602C" w:rsidRPr="005960E8" w:rsidRDefault="00AD602C" w:rsidP="00AD602C">
            <w:pPr>
              <w:rPr>
                <w:ins w:id="5500" w:author="Simon Brandl" w:date="2020-05-30T18:11:00Z"/>
                <w:rFonts w:ascii="Arial" w:hAnsi="Arial" w:cs="Arial"/>
                <w:sz w:val="20"/>
                <w:szCs w:val="20"/>
              </w:rPr>
            </w:pPr>
            <w:ins w:id="5501" w:author="Simon Brandl" w:date="2020-05-30T18:11:00Z">
              <w:r w:rsidRPr="005960E8">
                <w:rPr>
                  <w:rFonts w:ascii="Arial" w:hAnsi="Arial" w:cs="Arial"/>
                  <w:sz w:val="20"/>
                  <w:szCs w:val="20"/>
                </w:rPr>
                <w:t>25.02</w:t>
              </w:r>
            </w:ins>
          </w:p>
        </w:tc>
        <w:tc>
          <w:tcPr>
            <w:tcW w:w="1300" w:type="dxa"/>
            <w:noWrap/>
            <w:hideMark/>
          </w:tcPr>
          <w:p w14:paraId="72CB0FDC" w14:textId="77777777" w:rsidR="00AD602C" w:rsidRPr="005960E8" w:rsidRDefault="00AD602C" w:rsidP="00AD602C">
            <w:pPr>
              <w:rPr>
                <w:ins w:id="5502" w:author="Simon Brandl" w:date="2020-05-30T18:11:00Z"/>
                <w:rFonts w:ascii="Arial" w:hAnsi="Arial" w:cs="Arial"/>
                <w:sz w:val="20"/>
                <w:szCs w:val="20"/>
              </w:rPr>
            </w:pPr>
            <w:ins w:id="5503" w:author="Simon Brandl" w:date="2020-05-30T18:11:00Z">
              <w:r w:rsidRPr="005960E8">
                <w:rPr>
                  <w:rFonts w:ascii="Arial" w:hAnsi="Arial" w:cs="Arial"/>
                  <w:sz w:val="20"/>
                  <w:szCs w:val="20"/>
                </w:rPr>
                <w:t>29.83</w:t>
              </w:r>
            </w:ins>
          </w:p>
        </w:tc>
      </w:tr>
      <w:tr w:rsidR="00AD602C" w:rsidRPr="005960E8" w14:paraId="0E81B3F0" w14:textId="77777777" w:rsidTr="00AD602C">
        <w:trPr>
          <w:trHeight w:val="320"/>
          <w:ins w:id="5504" w:author="Simon Brandl" w:date="2020-05-30T18:11:00Z"/>
        </w:trPr>
        <w:tc>
          <w:tcPr>
            <w:tcW w:w="1336" w:type="dxa"/>
            <w:noWrap/>
            <w:hideMark/>
          </w:tcPr>
          <w:p w14:paraId="07C65704" w14:textId="77777777" w:rsidR="00AD602C" w:rsidRPr="005960E8" w:rsidRDefault="00AD602C" w:rsidP="00AD602C">
            <w:pPr>
              <w:rPr>
                <w:ins w:id="5505" w:author="Simon Brandl" w:date="2020-05-30T18:11:00Z"/>
                <w:rFonts w:ascii="Arial" w:hAnsi="Arial" w:cs="Arial"/>
                <w:sz w:val="20"/>
                <w:szCs w:val="20"/>
              </w:rPr>
            </w:pPr>
            <w:ins w:id="5506" w:author="Simon Brandl" w:date="2020-05-30T18:11:00Z">
              <w:r w:rsidRPr="005960E8">
                <w:rPr>
                  <w:rFonts w:ascii="Arial" w:hAnsi="Arial" w:cs="Arial"/>
                  <w:sz w:val="20"/>
                  <w:szCs w:val="20"/>
                </w:rPr>
                <w:t>Gulf of Oman</w:t>
              </w:r>
            </w:ins>
          </w:p>
        </w:tc>
        <w:tc>
          <w:tcPr>
            <w:tcW w:w="1300" w:type="dxa"/>
            <w:noWrap/>
            <w:hideMark/>
          </w:tcPr>
          <w:p w14:paraId="5F04F377" w14:textId="77777777" w:rsidR="00AD602C" w:rsidRPr="005960E8" w:rsidRDefault="00AD602C" w:rsidP="00AD602C">
            <w:pPr>
              <w:rPr>
                <w:ins w:id="5507" w:author="Simon Brandl" w:date="2020-05-30T18:11:00Z"/>
                <w:rFonts w:ascii="Arial" w:hAnsi="Arial" w:cs="Arial"/>
                <w:sz w:val="20"/>
                <w:szCs w:val="20"/>
              </w:rPr>
            </w:pPr>
            <w:ins w:id="5508" w:author="Simon Brandl" w:date="2020-05-30T18:11:00Z">
              <w:r w:rsidRPr="005960E8">
                <w:rPr>
                  <w:rFonts w:ascii="Arial" w:hAnsi="Arial" w:cs="Arial"/>
                  <w:sz w:val="20"/>
                  <w:szCs w:val="20"/>
                </w:rPr>
                <w:t>2014</w:t>
              </w:r>
            </w:ins>
          </w:p>
        </w:tc>
        <w:tc>
          <w:tcPr>
            <w:tcW w:w="1300" w:type="dxa"/>
            <w:noWrap/>
            <w:hideMark/>
          </w:tcPr>
          <w:p w14:paraId="5BFD1337" w14:textId="77777777" w:rsidR="00AD602C" w:rsidRPr="005960E8" w:rsidRDefault="00AD602C" w:rsidP="00AD602C">
            <w:pPr>
              <w:rPr>
                <w:ins w:id="5509" w:author="Simon Brandl" w:date="2020-05-30T18:11:00Z"/>
                <w:rFonts w:ascii="Arial" w:hAnsi="Arial" w:cs="Arial"/>
                <w:sz w:val="20"/>
                <w:szCs w:val="20"/>
              </w:rPr>
            </w:pPr>
            <w:ins w:id="5510" w:author="Simon Brandl" w:date="2020-05-30T18:11:00Z">
              <w:r w:rsidRPr="005960E8">
                <w:rPr>
                  <w:rFonts w:ascii="Arial" w:hAnsi="Arial" w:cs="Arial"/>
                  <w:sz w:val="20"/>
                  <w:szCs w:val="20"/>
                </w:rPr>
                <w:t>spring</w:t>
              </w:r>
            </w:ins>
          </w:p>
        </w:tc>
        <w:tc>
          <w:tcPr>
            <w:tcW w:w="1319" w:type="dxa"/>
            <w:noWrap/>
            <w:hideMark/>
          </w:tcPr>
          <w:p w14:paraId="16D70FE8" w14:textId="77777777" w:rsidR="00AD602C" w:rsidRPr="005960E8" w:rsidRDefault="00AD602C" w:rsidP="00AD602C">
            <w:pPr>
              <w:rPr>
                <w:ins w:id="5511" w:author="Simon Brandl" w:date="2020-05-30T18:11:00Z"/>
                <w:rFonts w:ascii="Arial" w:hAnsi="Arial" w:cs="Arial"/>
                <w:sz w:val="20"/>
                <w:szCs w:val="20"/>
              </w:rPr>
            </w:pPr>
            <w:ins w:id="5512" w:author="Simon Brandl" w:date="2020-05-30T18:11:00Z">
              <w:r w:rsidRPr="005960E8">
                <w:rPr>
                  <w:rFonts w:ascii="Arial" w:hAnsi="Arial" w:cs="Arial"/>
                  <w:sz w:val="20"/>
                  <w:szCs w:val="20"/>
                </w:rPr>
                <w:t>33.08</w:t>
              </w:r>
            </w:ins>
          </w:p>
        </w:tc>
        <w:tc>
          <w:tcPr>
            <w:tcW w:w="1300" w:type="dxa"/>
            <w:noWrap/>
            <w:hideMark/>
          </w:tcPr>
          <w:p w14:paraId="5389F279" w14:textId="77777777" w:rsidR="00AD602C" w:rsidRPr="005960E8" w:rsidRDefault="00AD602C" w:rsidP="00AD602C">
            <w:pPr>
              <w:rPr>
                <w:ins w:id="5513" w:author="Simon Brandl" w:date="2020-05-30T18:11:00Z"/>
                <w:rFonts w:ascii="Arial" w:hAnsi="Arial" w:cs="Arial"/>
                <w:sz w:val="20"/>
                <w:szCs w:val="20"/>
              </w:rPr>
            </w:pPr>
            <w:ins w:id="5514" w:author="Simon Brandl" w:date="2020-05-30T18:11:00Z">
              <w:r w:rsidRPr="005960E8">
                <w:rPr>
                  <w:rFonts w:ascii="Arial" w:hAnsi="Arial" w:cs="Arial"/>
                  <w:sz w:val="20"/>
                  <w:szCs w:val="20"/>
                </w:rPr>
                <w:t>21.72</w:t>
              </w:r>
            </w:ins>
          </w:p>
        </w:tc>
        <w:tc>
          <w:tcPr>
            <w:tcW w:w="1300" w:type="dxa"/>
            <w:noWrap/>
            <w:hideMark/>
          </w:tcPr>
          <w:p w14:paraId="6E27F8D3" w14:textId="77777777" w:rsidR="00AD602C" w:rsidRPr="005960E8" w:rsidRDefault="00AD602C" w:rsidP="00AD602C">
            <w:pPr>
              <w:rPr>
                <w:ins w:id="5515" w:author="Simon Brandl" w:date="2020-05-30T18:11:00Z"/>
                <w:rFonts w:ascii="Arial" w:hAnsi="Arial" w:cs="Arial"/>
                <w:sz w:val="20"/>
                <w:szCs w:val="20"/>
              </w:rPr>
            </w:pPr>
            <w:ins w:id="5516" w:author="Simon Brandl" w:date="2020-05-30T18:11:00Z">
              <w:r w:rsidRPr="005960E8">
                <w:rPr>
                  <w:rFonts w:ascii="Arial" w:hAnsi="Arial" w:cs="Arial"/>
                  <w:sz w:val="20"/>
                  <w:szCs w:val="20"/>
                </w:rPr>
                <w:t>25.85</w:t>
              </w:r>
            </w:ins>
          </w:p>
        </w:tc>
      </w:tr>
      <w:tr w:rsidR="00AD602C" w:rsidRPr="005960E8" w14:paraId="23214A3E" w14:textId="77777777" w:rsidTr="00AD602C">
        <w:trPr>
          <w:trHeight w:val="320"/>
          <w:ins w:id="5517" w:author="Simon Brandl" w:date="2020-05-30T18:11:00Z"/>
        </w:trPr>
        <w:tc>
          <w:tcPr>
            <w:tcW w:w="1336" w:type="dxa"/>
            <w:noWrap/>
            <w:hideMark/>
          </w:tcPr>
          <w:p w14:paraId="20E0A647" w14:textId="77777777" w:rsidR="00AD602C" w:rsidRPr="005960E8" w:rsidRDefault="00AD602C" w:rsidP="00AD602C">
            <w:pPr>
              <w:rPr>
                <w:ins w:id="5518" w:author="Simon Brandl" w:date="2020-05-30T18:11:00Z"/>
                <w:rFonts w:ascii="Arial" w:hAnsi="Arial" w:cs="Arial"/>
                <w:sz w:val="20"/>
                <w:szCs w:val="20"/>
              </w:rPr>
            </w:pPr>
            <w:ins w:id="5519" w:author="Simon Brandl" w:date="2020-05-30T18:11:00Z">
              <w:r w:rsidRPr="005960E8">
                <w:rPr>
                  <w:rFonts w:ascii="Arial" w:hAnsi="Arial" w:cs="Arial"/>
                  <w:sz w:val="20"/>
                  <w:szCs w:val="20"/>
                </w:rPr>
                <w:t>Gulf of Oman</w:t>
              </w:r>
            </w:ins>
          </w:p>
        </w:tc>
        <w:tc>
          <w:tcPr>
            <w:tcW w:w="1300" w:type="dxa"/>
            <w:noWrap/>
            <w:hideMark/>
          </w:tcPr>
          <w:p w14:paraId="6557AC16" w14:textId="77777777" w:rsidR="00AD602C" w:rsidRPr="005960E8" w:rsidRDefault="00AD602C" w:rsidP="00AD602C">
            <w:pPr>
              <w:rPr>
                <w:ins w:id="5520" w:author="Simon Brandl" w:date="2020-05-30T18:11:00Z"/>
                <w:rFonts w:ascii="Arial" w:hAnsi="Arial" w:cs="Arial"/>
                <w:sz w:val="20"/>
                <w:szCs w:val="20"/>
              </w:rPr>
            </w:pPr>
            <w:ins w:id="5521" w:author="Simon Brandl" w:date="2020-05-30T18:11:00Z">
              <w:r w:rsidRPr="005960E8">
                <w:rPr>
                  <w:rFonts w:ascii="Arial" w:hAnsi="Arial" w:cs="Arial"/>
                  <w:sz w:val="20"/>
                  <w:szCs w:val="20"/>
                </w:rPr>
                <w:t>2014</w:t>
              </w:r>
            </w:ins>
          </w:p>
        </w:tc>
        <w:tc>
          <w:tcPr>
            <w:tcW w:w="1300" w:type="dxa"/>
            <w:noWrap/>
            <w:hideMark/>
          </w:tcPr>
          <w:p w14:paraId="6F71ADF8" w14:textId="77777777" w:rsidR="00AD602C" w:rsidRPr="005960E8" w:rsidRDefault="00AD602C" w:rsidP="00AD602C">
            <w:pPr>
              <w:rPr>
                <w:ins w:id="5522" w:author="Simon Brandl" w:date="2020-05-30T18:11:00Z"/>
                <w:rFonts w:ascii="Arial" w:hAnsi="Arial" w:cs="Arial"/>
                <w:sz w:val="20"/>
                <w:szCs w:val="20"/>
              </w:rPr>
            </w:pPr>
            <w:ins w:id="5523" w:author="Simon Brandl" w:date="2020-05-30T18:11:00Z">
              <w:r w:rsidRPr="005960E8">
                <w:rPr>
                  <w:rFonts w:ascii="Arial" w:hAnsi="Arial" w:cs="Arial"/>
                  <w:sz w:val="20"/>
                  <w:szCs w:val="20"/>
                </w:rPr>
                <w:t>summer</w:t>
              </w:r>
            </w:ins>
          </w:p>
        </w:tc>
        <w:tc>
          <w:tcPr>
            <w:tcW w:w="1319" w:type="dxa"/>
            <w:noWrap/>
            <w:hideMark/>
          </w:tcPr>
          <w:p w14:paraId="772BE519" w14:textId="77777777" w:rsidR="00AD602C" w:rsidRPr="005960E8" w:rsidRDefault="00AD602C" w:rsidP="00AD602C">
            <w:pPr>
              <w:rPr>
                <w:ins w:id="5524" w:author="Simon Brandl" w:date="2020-05-30T18:11:00Z"/>
                <w:rFonts w:ascii="Arial" w:hAnsi="Arial" w:cs="Arial"/>
                <w:sz w:val="20"/>
                <w:szCs w:val="20"/>
              </w:rPr>
            </w:pPr>
            <w:ins w:id="5525" w:author="Simon Brandl" w:date="2020-05-30T18:11:00Z">
              <w:r w:rsidRPr="005960E8">
                <w:rPr>
                  <w:rFonts w:ascii="Arial" w:hAnsi="Arial" w:cs="Arial"/>
                  <w:sz w:val="20"/>
                  <w:szCs w:val="20"/>
                </w:rPr>
                <w:t>33.94</w:t>
              </w:r>
            </w:ins>
          </w:p>
        </w:tc>
        <w:tc>
          <w:tcPr>
            <w:tcW w:w="1300" w:type="dxa"/>
            <w:noWrap/>
            <w:hideMark/>
          </w:tcPr>
          <w:p w14:paraId="6A00E066" w14:textId="77777777" w:rsidR="00AD602C" w:rsidRPr="005960E8" w:rsidRDefault="00AD602C" w:rsidP="00AD602C">
            <w:pPr>
              <w:rPr>
                <w:ins w:id="5526" w:author="Simon Brandl" w:date="2020-05-30T18:11:00Z"/>
                <w:rFonts w:ascii="Arial" w:hAnsi="Arial" w:cs="Arial"/>
                <w:sz w:val="20"/>
                <w:szCs w:val="20"/>
              </w:rPr>
            </w:pPr>
            <w:ins w:id="5527" w:author="Simon Brandl" w:date="2020-05-30T18:11:00Z">
              <w:r w:rsidRPr="005960E8">
                <w:rPr>
                  <w:rFonts w:ascii="Arial" w:hAnsi="Arial" w:cs="Arial"/>
                  <w:sz w:val="20"/>
                  <w:szCs w:val="20"/>
                </w:rPr>
                <w:t>24.24</w:t>
              </w:r>
            </w:ins>
          </w:p>
        </w:tc>
        <w:tc>
          <w:tcPr>
            <w:tcW w:w="1300" w:type="dxa"/>
            <w:noWrap/>
            <w:hideMark/>
          </w:tcPr>
          <w:p w14:paraId="3EAD8DAF" w14:textId="77777777" w:rsidR="00AD602C" w:rsidRPr="005960E8" w:rsidRDefault="00AD602C" w:rsidP="00AD602C">
            <w:pPr>
              <w:rPr>
                <w:ins w:id="5528" w:author="Simon Brandl" w:date="2020-05-30T18:11:00Z"/>
                <w:rFonts w:ascii="Arial" w:hAnsi="Arial" w:cs="Arial"/>
                <w:sz w:val="20"/>
                <w:szCs w:val="20"/>
              </w:rPr>
            </w:pPr>
            <w:ins w:id="5529" w:author="Simon Brandl" w:date="2020-05-30T18:11:00Z">
              <w:r w:rsidRPr="005960E8">
                <w:rPr>
                  <w:rFonts w:ascii="Arial" w:hAnsi="Arial" w:cs="Arial"/>
                  <w:sz w:val="20"/>
                  <w:szCs w:val="20"/>
                </w:rPr>
                <w:t>30.75</w:t>
              </w:r>
            </w:ins>
          </w:p>
        </w:tc>
      </w:tr>
      <w:tr w:rsidR="00AD602C" w:rsidRPr="005960E8" w14:paraId="30799155" w14:textId="77777777" w:rsidTr="00AD602C">
        <w:trPr>
          <w:trHeight w:val="320"/>
          <w:ins w:id="5530" w:author="Simon Brandl" w:date="2020-05-30T18:11:00Z"/>
        </w:trPr>
        <w:tc>
          <w:tcPr>
            <w:tcW w:w="1336" w:type="dxa"/>
            <w:tcBorders>
              <w:bottom w:val="single" w:sz="4" w:space="0" w:color="auto"/>
            </w:tcBorders>
            <w:noWrap/>
            <w:hideMark/>
          </w:tcPr>
          <w:p w14:paraId="4F29F3EE" w14:textId="77777777" w:rsidR="00AD602C" w:rsidRPr="005960E8" w:rsidRDefault="00AD602C" w:rsidP="00AD602C">
            <w:pPr>
              <w:rPr>
                <w:ins w:id="5531" w:author="Simon Brandl" w:date="2020-05-30T18:11:00Z"/>
                <w:rFonts w:ascii="Arial" w:hAnsi="Arial" w:cs="Arial"/>
                <w:sz w:val="20"/>
                <w:szCs w:val="20"/>
              </w:rPr>
            </w:pPr>
            <w:ins w:id="5532" w:author="Simon Brandl" w:date="2020-05-30T18:11:00Z">
              <w:r w:rsidRPr="005960E8">
                <w:rPr>
                  <w:rFonts w:ascii="Arial" w:hAnsi="Arial" w:cs="Arial"/>
                  <w:sz w:val="20"/>
                  <w:szCs w:val="20"/>
                </w:rPr>
                <w:t>Gulf of Oman</w:t>
              </w:r>
            </w:ins>
          </w:p>
        </w:tc>
        <w:tc>
          <w:tcPr>
            <w:tcW w:w="1300" w:type="dxa"/>
            <w:tcBorders>
              <w:bottom w:val="single" w:sz="4" w:space="0" w:color="auto"/>
            </w:tcBorders>
            <w:noWrap/>
            <w:hideMark/>
          </w:tcPr>
          <w:p w14:paraId="177FCF46" w14:textId="77777777" w:rsidR="00AD602C" w:rsidRPr="005960E8" w:rsidRDefault="00AD602C" w:rsidP="00AD602C">
            <w:pPr>
              <w:rPr>
                <w:ins w:id="5533" w:author="Simon Brandl" w:date="2020-05-30T18:11:00Z"/>
                <w:rFonts w:ascii="Arial" w:hAnsi="Arial" w:cs="Arial"/>
                <w:sz w:val="20"/>
                <w:szCs w:val="20"/>
              </w:rPr>
            </w:pPr>
            <w:ins w:id="5534" w:author="Simon Brandl" w:date="2020-05-30T18:11:00Z">
              <w:r w:rsidRPr="005960E8">
                <w:rPr>
                  <w:rFonts w:ascii="Arial" w:hAnsi="Arial" w:cs="Arial"/>
                  <w:sz w:val="20"/>
                  <w:szCs w:val="20"/>
                </w:rPr>
                <w:t>2014</w:t>
              </w:r>
            </w:ins>
          </w:p>
        </w:tc>
        <w:tc>
          <w:tcPr>
            <w:tcW w:w="1300" w:type="dxa"/>
            <w:tcBorders>
              <w:bottom w:val="single" w:sz="4" w:space="0" w:color="auto"/>
            </w:tcBorders>
            <w:noWrap/>
            <w:hideMark/>
          </w:tcPr>
          <w:p w14:paraId="1D3F73CB" w14:textId="77777777" w:rsidR="00AD602C" w:rsidRPr="005960E8" w:rsidRDefault="00AD602C" w:rsidP="00AD602C">
            <w:pPr>
              <w:rPr>
                <w:ins w:id="5535" w:author="Simon Brandl" w:date="2020-05-30T18:11:00Z"/>
                <w:rFonts w:ascii="Arial" w:hAnsi="Arial" w:cs="Arial"/>
                <w:sz w:val="20"/>
                <w:szCs w:val="20"/>
              </w:rPr>
            </w:pPr>
            <w:ins w:id="5536" w:author="Simon Brandl" w:date="2020-05-30T18:11:00Z">
              <w:r w:rsidRPr="005960E8">
                <w:rPr>
                  <w:rFonts w:ascii="Arial" w:hAnsi="Arial" w:cs="Arial"/>
                  <w:sz w:val="20"/>
                  <w:szCs w:val="20"/>
                </w:rPr>
                <w:t>winter</w:t>
              </w:r>
            </w:ins>
          </w:p>
        </w:tc>
        <w:tc>
          <w:tcPr>
            <w:tcW w:w="1319" w:type="dxa"/>
            <w:tcBorders>
              <w:bottom w:val="single" w:sz="4" w:space="0" w:color="auto"/>
            </w:tcBorders>
            <w:noWrap/>
            <w:hideMark/>
          </w:tcPr>
          <w:p w14:paraId="2649F18A" w14:textId="77777777" w:rsidR="00AD602C" w:rsidRPr="005960E8" w:rsidRDefault="00AD602C" w:rsidP="00AD602C">
            <w:pPr>
              <w:rPr>
                <w:ins w:id="5537" w:author="Simon Brandl" w:date="2020-05-30T18:11:00Z"/>
                <w:rFonts w:ascii="Arial" w:hAnsi="Arial" w:cs="Arial"/>
                <w:sz w:val="20"/>
                <w:szCs w:val="20"/>
              </w:rPr>
            </w:pPr>
            <w:ins w:id="5538" w:author="Simon Brandl" w:date="2020-05-30T18:11:00Z">
              <w:r w:rsidRPr="005960E8">
                <w:rPr>
                  <w:rFonts w:ascii="Arial" w:hAnsi="Arial" w:cs="Arial"/>
                  <w:sz w:val="20"/>
                  <w:szCs w:val="20"/>
                </w:rPr>
                <w:t>24.97</w:t>
              </w:r>
            </w:ins>
          </w:p>
        </w:tc>
        <w:tc>
          <w:tcPr>
            <w:tcW w:w="1300" w:type="dxa"/>
            <w:tcBorders>
              <w:bottom w:val="single" w:sz="4" w:space="0" w:color="auto"/>
            </w:tcBorders>
            <w:noWrap/>
            <w:hideMark/>
          </w:tcPr>
          <w:p w14:paraId="7DC3F6D9" w14:textId="77777777" w:rsidR="00AD602C" w:rsidRPr="005960E8" w:rsidRDefault="00AD602C" w:rsidP="00AD602C">
            <w:pPr>
              <w:rPr>
                <w:ins w:id="5539" w:author="Simon Brandl" w:date="2020-05-30T18:11:00Z"/>
                <w:rFonts w:ascii="Arial" w:hAnsi="Arial" w:cs="Arial"/>
                <w:sz w:val="20"/>
                <w:szCs w:val="20"/>
              </w:rPr>
            </w:pPr>
            <w:ins w:id="5540" w:author="Simon Brandl" w:date="2020-05-30T18:11:00Z">
              <w:r w:rsidRPr="005960E8">
                <w:rPr>
                  <w:rFonts w:ascii="Arial" w:hAnsi="Arial" w:cs="Arial"/>
                  <w:sz w:val="20"/>
                  <w:szCs w:val="20"/>
                </w:rPr>
                <w:t>21.49</w:t>
              </w:r>
            </w:ins>
          </w:p>
        </w:tc>
        <w:tc>
          <w:tcPr>
            <w:tcW w:w="1300" w:type="dxa"/>
            <w:tcBorders>
              <w:bottom w:val="single" w:sz="4" w:space="0" w:color="auto"/>
            </w:tcBorders>
            <w:noWrap/>
            <w:hideMark/>
          </w:tcPr>
          <w:p w14:paraId="61E1DA1E" w14:textId="77777777" w:rsidR="00AD602C" w:rsidRPr="005960E8" w:rsidRDefault="00AD602C" w:rsidP="00AD602C">
            <w:pPr>
              <w:rPr>
                <w:ins w:id="5541" w:author="Simon Brandl" w:date="2020-05-30T18:11:00Z"/>
                <w:rFonts w:ascii="Arial" w:hAnsi="Arial" w:cs="Arial"/>
                <w:sz w:val="20"/>
                <w:szCs w:val="20"/>
              </w:rPr>
            </w:pPr>
            <w:ins w:id="5542" w:author="Simon Brandl" w:date="2020-05-30T18:11:00Z">
              <w:r w:rsidRPr="005960E8">
                <w:rPr>
                  <w:rFonts w:ascii="Arial" w:hAnsi="Arial" w:cs="Arial"/>
                  <w:sz w:val="20"/>
                  <w:szCs w:val="20"/>
                </w:rPr>
                <w:t>22.85</w:t>
              </w:r>
            </w:ins>
          </w:p>
        </w:tc>
      </w:tr>
    </w:tbl>
    <w:p w14:paraId="42C93AF4" w14:textId="77777777" w:rsidR="00AD602C" w:rsidRPr="0005446F" w:rsidRDefault="00AD602C" w:rsidP="00AD602C">
      <w:pPr>
        <w:rPr>
          <w:ins w:id="5543" w:author="Simon Brandl" w:date="2020-05-30T18:11:00Z"/>
          <w:rFonts w:ascii="Arial" w:hAnsi="Arial" w:cs="Arial"/>
          <w:sz w:val="20"/>
          <w:szCs w:val="20"/>
        </w:rPr>
      </w:pPr>
    </w:p>
    <w:p w14:paraId="3CE76AA6" w14:textId="77777777" w:rsidR="00AD602C" w:rsidRDefault="00AD602C" w:rsidP="00AD602C">
      <w:pPr>
        <w:rPr>
          <w:ins w:id="5544" w:author="Simon Brandl" w:date="2020-05-30T18:11:00Z"/>
          <w:rFonts w:ascii="Arial" w:hAnsi="Arial" w:cs="Arial"/>
          <w:b/>
          <w:bCs/>
        </w:rPr>
      </w:pPr>
      <w:ins w:id="5545" w:author="Simon Brandl" w:date="2020-05-30T18:11:00Z">
        <w:r>
          <w:rPr>
            <w:rFonts w:ascii="Arial" w:hAnsi="Arial" w:cs="Arial"/>
            <w:b/>
            <w:bCs/>
          </w:rPr>
          <w:br w:type="page"/>
        </w:r>
      </w:ins>
    </w:p>
    <w:p w14:paraId="45F20ECC" w14:textId="77777777" w:rsidR="00AD602C" w:rsidRPr="0005446F" w:rsidDel="00AD602C" w:rsidRDefault="00AD602C" w:rsidP="001F3670">
      <w:pPr>
        <w:spacing w:line="480" w:lineRule="auto"/>
        <w:rPr>
          <w:del w:id="5546" w:author="Simon Brandl" w:date="2020-05-30T18:12:00Z"/>
          <w:rFonts w:ascii="Arial" w:hAnsi="Arial" w:cs="Arial"/>
          <w:b/>
          <w:bCs/>
        </w:rPr>
      </w:pPr>
    </w:p>
    <w:p w14:paraId="587E2075" w14:textId="390B0764" w:rsidR="008D1FF2" w:rsidRPr="0005446F" w:rsidRDefault="00712563" w:rsidP="00712563">
      <w:pPr>
        <w:rPr>
          <w:rFonts w:ascii="Arial" w:hAnsi="Arial" w:cs="Arial"/>
        </w:rPr>
      </w:pPr>
      <w:r w:rsidRPr="0005446F">
        <w:rPr>
          <w:rFonts w:ascii="Arial" w:hAnsi="Arial" w:cs="Arial"/>
          <w:b/>
          <w:bCs/>
        </w:rPr>
        <w:t>Table S</w:t>
      </w:r>
      <w:ins w:id="5547" w:author="Simon Brandl" w:date="2020-05-30T18:12:00Z">
        <w:r w:rsidR="00AD602C">
          <w:rPr>
            <w:rFonts w:ascii="Arial" w:hAnsi="Arial" w:cs="Arial"/>
            <w:b/>
            <w:bCs/>
          </w:rPr>
          <w:t xml:space="preserve">2 </w:t>
        </w:r>
      </w:ins>
      <w:del w:id="5548" w:author="Simon Brandl" w:date="2020-05-30T18:12:00Z">
        <w:r w:rsidRPr="0005446F" w:rsidDel="00AD602C">
          <w:rPr>
            <w:rFonts w:ascii="Arial" w:hAnsi="Arial" w:cs="Arial"/>
            <w:b/>
            <w:bCs/>
          </w:rPr>
          <w:delText>1</w:delText>
        </w:r>
      </w:del>
      <w:r w:rsidR="00E76016" w:rsidRPr="0005446F">
        <w:rPr>
          <w:rFonts w:ascii="Arial" w:hAnsi="Arial" w:cs="Arial"/>
          <w:b/>
          <w:bCs/>
        </w:rPr>
        <w:t>|</w:t>
      </w:r>
      <w:r w:rsidRPr="0005446F">
        <w:rPr>
          <w:rFonts w:ascii="Arial" w:hAnsi="Arial" w:cs="Arial"/>
          <w:b/>
          <w:bCs/>
        </w:rPr>
        <w:t xml:space="preserve"> Presence, abundance, and previous records of species sampled in the present study. </w:t>
      </w:r>
      <w:r w:rsidRPr="0005446F">
        <w:rPr>
          <w:rFonts w:ascii="Arial" w:hAnsi="Arial" w:cs="Arial"/>
        </w:rPr>
        <w:t xml:space="preserve">Each row represents a species, with columns </w:t>
      </w:r>
      <w:r w:rsidRPr="0005446F">
        <w:rPr>
          <w:rFonts w:ascii="Arial" w:hAnsi="Arial" w:cs="Arial"/>
          <w:i/>
          <w:iCs/>
        </w:rPr>
        <w:t>AG</w:t>
      </w:r>
      <w:r w:rsidR="00CD53F7" w:rsidRPr="0005446F">
        <w:rPr>
          <w:rFonts w:ascii="Arial" w:hAnsi="Arial" w:cs="Arial"/>
          <w:i/>
          <w:iCs/>
        </w:rPr>
        <w:t xml:space="preserve"> </w:t>
      </w:r>
      <w:r w:rsidR="00CD53F7" w:rsidRPr="0005446F">
        <w:rPr>
          <w:rFonts w:ascii="Arial" w:hAnsi="Arial" w:cs="Arial"/>
          <w:iCs/>
        </w:rPr>
        <w:t>(Arabian Gulf)</w:t>
      </w:r>
      <w:r w:rsidRPr="0005446F">
        <w:rPr>
          <w:rFonts w:ascii="Arial" w:hAnsi="Arial" w:cs="Arial"/>
        </w:rPr>
        <w:t xml:space="preserve"> and </w:t>
      </w:r>
      <w:r w:rsidRPr="0005446F">
        <w:rPr>
          <w:rFonts w:ascii="Arial" w:hAnsi="Arial" w:cs="Arial"/>
          <w:i/>
          <w:iCs/>
        </w:rPr>
        <w:t>GO</w:t>
      </w:r>
      <w:r w:rsidRPr="0005446F">
        <w:rPr>
          <w:rFonts w:ascii="Arial" w:hAnsi="Arial" w:cs="Arial"/>
        </w:rPr>
        <w:t xml:space="preserve"> </w:t>
      </w:r>
      <w:r w:rsidR="00CD53F7" w:rsidRPr="0005446F">
        <w:rPr>
          <w:rFonts w:ascii="Arial" w:hAnsi="Arial" w:cs="Arial"/>
        </w:rPr>
        <w:t xml:space="preserve">(Gulf of Oman) </w:t>
      </w:r>
      <w:r w:rsidRPr="0005446F">
        <w:rPr>
          <w:rFonts w:ascii="Arial" w:hAnsi="Arial" w:cs="Arial"/>
        </w:rPr>
        <w:t xml:space="preserve">indicating the abundance of the species in our samples. Column </w:t>
      </w:r>
      <w:r w:rsidRPr="0005446F">
        <w:rPr>
          <w:rFonts w:ascii="Arial" w:hAnsi="Arial" w:cs="Arial"/>
          <w:i/>
          <w:iCs/>
        </w:rPr>
        <w:t>R</w:t>
      </w:r>
      <w:r w:rsidRPr="0005446F">
        <w:rPr>
          <w:rFonts w:ascii="Arial" w:hAnsi="Arial" w:cs="Arial"/>
        </w:rPr>
        <w:t xml:space="preserve"> indicates whether the species has been previously recorded in other parts of the Arabian Gulf (* = yes, – = no). References for previous records are provided.</w:t>
      </w:r>
    </w:p>
    <w:p w14:paraId="4F87C9C0" w14:textId="77777777" w:rsidR="00712563" w:rsidRPr="0005446F" w:rsidRDefault="00712563" w:rsidP="00712563">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2992"/>
        <w:gridCol w:w="550"/>
        <w:gridCol w:w="623"/>
        <w:gridCol w:w="361"/>
        <w:gridCol w:w="2993"/>
      </w:tblGrid>
      <w:tr w:rsidR="007E7CB2" w:rsidRPr="0005446F" w14:paraId="6EBD2727" w14:textId="77777777" w:rsidTr="00712563">
        <w:trPr>
          <w:trHeight w:val="260"/>
        </w:trPr>
        <w:tc>
          <w:tcPr>
            <w:tcW w:w="1841" w:type="dxa"/>
            <w:tcBorders>
              <w:bottom w:val="single" w:sz="4" w:space="0" w:color="auto"/>
            </w:tcBorders>
            <w:noWrap/>
            <w:hideMark/>
          </w:tcPr>
          <w:p w14:paraId="52A06352" w14:textId="77777777" w:rsidR="007E7CB2" w:rsidRPr="0005446F" w:rsidRDefault="007E7CB2">
            <w:pPr>
              <w:rPr>
                <w:rFonts w:ascii="Arial" w:hAnsi="Arial" w:cs="Arial"/>
                <w:b/>
                <w:bCs/>
                <w:i/>
                <w:iCs/>
                <w:sz w:val="20"/>
                <w:szCs w:val="20"/>
              </w:rPr>
            </w:pPr>
            <w:r w:rsidRPr="0005446F">
              <w:rPr>
                <w:rFonts w:ascii="Arial" w:hAnsi="Arial" w:cs="Arial"/>
                <w:b/>
                <w:bCs/>
                <w:i/>
                <w:iCs/>
                <w:sz w:val="20"/>
                <w:szCs w:val="20"/>
              </w:rPr>
              <w:t>Family</w:t>
            </w:r>
          </w:p>
        </w:tc>
        <w:tc>
          <w:tcPr>
            <w:tcW w:w="2992" w:type="dxa"/>
            <w:tcBorders>
              <w:bottom w:val="single" w:sz="4" w:space="0" w:color="auto"/>
            </w:tcBorders>
            <w:noWrap/>
            <w:hideMark/>
          </w:tcPr>
          <w:p w14:paraId="6E0F1887" w14:textId="77777777" w:rsidR="007E7CB2" w:rsidRPr="0005446F" w:rsidRDefault="007E7CB2">
            <w:pPr>
              <w:rPr>
                <w:rFonts w:ascii="Arial" w:hAnsi="Arial" w:cs="Arial"/>
                <w:b/>
                <w:bCs/>
                <w:i/>
                <w:iCs/>
                <w:sz w:val="20"/>
                <w:szCs w:val="20"/>
              </w:rPr>
            </w:pPr>
            <w:r w:rsidRPr="0005446F">
              <w:rPr>
                <w:rFonts w:ascii="Arial" w:hAnsi="Arial" w:cs="Arial"/>
                <w:b/>
                <w:bCs/>
                <w:i/>
                <w:iCs/>
                <w:sz w:val="20"/>
                <w:szCs w:val="20"/>
              </w:rPr>
              <w:t>Species</w:t>
            </w:r>
          </w:p>
        </w:tc>
        <w:tc>
          <w:tcPr>
            <w:tcW w:w="550" w:type="dxa"/>
            <w:tcBorders>
              <w:bottom w:val="single" w:sz="4" w:space="0" w:color="auto"/>
            </w:tcBorders>
            <w:noWrap/>
            <w:hideMark/>
          </w:tcPr>
          <w:p w14:paraId="542CE7C8" w14:textId="77777777" w:rsidR="007E7CB2" w:rsidRPr="0005446F" w:rsidRDefault="007E7CB2">
            <w:pPr>
              <w:rPr>
                <w:rFonts w:ascii="Arial" w:hAnsi="Arial" w:cs="Arial"/>
                <w:b/>
                <w:bCs/>
                <w:i/>
                <w:iCs/>
                <w:sz w:val="20"/>
                <w:szCs w:val="20"/>
              </w:rPr>
            </w:pPr>
            <w:r w:rsidRPr="0005446F">
              <w:rPr>
                <w:rFonts w:ascii="Arial" w:hAnsi="Arial" w:cs="Arial"/>
                <w:b/>
                <w:bCs/>
                <w:i/>
                <w:iCs/>
                <w:sz w:val="20"/>
                <w:szCs w:val="20"/>
              </w:rPr>
              <w:t>AG</w:t>
            </w:r>
          </w:p>
        </w:tc>
        <w:tc>
          <w:tcPr>
            <w:tcW w:w="623" w:type="dxa"/>
            <w:tcBorders>
              <w:bottom w:val="single" w:sz="4" w:space="0" w:color="auto"/>
            </w:tcBorders>
            <w:noWrap/>
            <w:hideMark/>
          </w:tcPr>
          <w:p w14:paraId="59C4BD7E" w14:textId="12FA2745" w:rsidR="007E7CB2" w:rsidRPr="0005446F" w:rsidRDefault="007E7CB2">
            <w:pPr>
              <w:rPr>
                <w:rFonts w:ascii="Arial" w:hAnsi="Arial" w:cs="Arial"/>
                <w:b/>
                <w:bCs/>
                <w:i/>
                <w:iCs/>
                <w:sz w:val="20"/>
                <w:szCs w:val="20"/>
              </w:rPr>
            </w:pPr>
            <w:r w:rsidRPr="0005446F">
              <w:rPr>
                <w:rFonts w:ascii="Arial" w:hAnsi="Arial" w:cs="Arial"/>
                <w:b/>
                <w:bCs/>
                <w:i/>
                <w:iCs/>
                <w:sz w:val="20"/>
                <w:szCs w:val="20"/>
              </w:rPr>
              <w:t>GO</w:t>
            </w:r>
          </w:p>
        </w:tc>
        <w:tc>
          <w:tcPr>
            <w:tcW w:w="361" w:type="dxa"/>
            <w:tcBorders>
              <w:bottom w:val="single" w:sz="4" w:space="0" w:color="auto"/>
            </w:tcBorders>
            <w:noWrap/>
            <w:hideMark/>
          </w:tcPr>
          <w:p w14:paraId="6BA682CE" w14:textId="77777777" w:rsidR="007E7CB2" w:rsidRPr="0005446F" w:rsidRDefault="007E7CB2">
            <w:pPr>
              <w:rPr>
                <w:rFonts w:ascii="Arial" w:hAnsi="Arial" w:cs="Arial"/>
                <w:b/>
                <w:bCs/>
                <w:i/>
                <w:iCs/>
                <w:sz w:val="20"/>
                <w:szCs w:val="20"/>
              </w:rPr>
            </w:pPr>
            <w:r w:rsidRPr="0005446F">
              <w:rPr>
                <w:rFonts w:ascii="Arial" w:hAnsi="Arial" w:cs="Arial"/>
                <w:b/>
                <w:bCs/>
                <w:i/>
                <w:iCs/>
                <w:sz w:val="20"/>
                <w:szCs w:val="20"/>
              </w:rPr>
              <w:t>R</w:t>
            </w:r>
          </w:p>
        </w:tc>
        <w:tc>
          <w:tcPr>
            <w:tcW w:w="2993" w:type="dxa"/>
            <w:tcBorders>
              <w:bottom w:val="single" w:sz="4" w:space="0" w:color="auto"/>
            </w:tcBorders>
            <w:noWrap/>
            <w:hideMark/>
          </w:tcPr>
          <w:p w14:paraId="6DF51896" w14:textId="77777777" w:rsidR="007E7CB2" w:rsidRPr="0005446F" w:rsidRDefault="007E7CB2">
            <w:pPr>
              <w:rPr>
                <w:rFonts w:ascii="Arial" w:hAnsi="Arial" w:cs="Arial"/>
                <w:b/>
                <w:bCs/>
                <w:i/>
                <w:iCs/>
                <w:sz w:val="20"/>
                <w:szCs w:val="20"/>
              </w:rPr>
            </w:pPr>
            <w:r w:rsidRPr="0005446F">
              <w:rPr>
                <w:rFonts w:ascii="Arial" w:hAnsi="Arial" w:cs="Arial"/>
                <w:b/>
                <w:bCs/>
                <w:i/>
                <w:iCs/>
                <w:sz w:val="20"/>
                <w:szCs w:val="20"/>
              </w:rPr>
              <w:t>Reference</w:t>
            </w:r>
          </w:p>
        </w:tc>
      </w:tr>
      <w:tr w:rsidR="007E7CB2" w:rsidRPr="0005446F" w14:paraId="492D00BA" w14:textId="77777777" w:rsidTr="00712563">
        <w:trPr>
          <w:trHeight w:val="260"/>
        </w:trPr>
        <w:tc>
          <w:tcPr>
            <w:tcW w:w="1841" w:type="dxa"/>
            <w:tcBorders>
              <w:top w:val="single" w:sz="4" w:space="0" w:color="auto"/>
            </w:tcBorders>
            <w:noWrap/>
            <w:hideMark/>
          </w:tcPr>
          <w:p w14:paraId="6993FC53"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Apogonidae</w:t>
            </w:r>
            <w:proofErr w:type="spellEnd"/>
          </w:p>
        </w:tc>
        <w:tc>
          <w:tcPr>
            <w:tcW w:w="2992" w:type="dxa"/>
            <w:tcBorders>
              <w:top w:val="single" w:sz="4" w:space="0" w:color="auto"/>
            </w:tcBorders>
            <w:noWrap/>
            <w:hideMark/>
          </w:tcPr>
          <w:p w14:paraId="6D43F16A"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Apogon</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coccineus</w:t>
            </w:r>
            <w:proofErr w:type="spellEnd"/>
          </w:p>
        </w:tc>
        <w:tc>
          <w:tcPr>
            <w:tcW w:w="550" w:type="dxa"/>
            <w:tcBorders>
              <w:top w:val="single" w:sz="4" w:space="0" w:color="auto"/>
            </w:tcBorders>
            <w:noWrap/>
            <w:hideMark/>
          </w:tcPr>
          <w:p w14:paraId="6291539C" w14:textId="77777777" w:rsidR="007E7CB2" w:rsidRPr="0005446F" w:rsidRDefault="007E7CB2" w:rsidP="007E7CB2">
            <w:pPr>
              <w:rPr>
                <w:rFonts w:ascii="Arial" w:hAnsi="Arial" w:cs="Arial"/>
                <w:sz w:val="20"/>
                <w:szCs w:val="20"/>
              </w:rPr>
            </w:pPr>
            <w:r w:rsidRPr="0005446F">
              <w:rPr>
                <w:rFonts w:ascii="Arial" w:hAnsi="Arial" w:cs="Arial"/>
                <w:sz w:val="20"/>
                <w:szCs w:val="20"/>
              </w:rPr>
              <w:t>6</w:t>
            </w:r>
          </w:p>
        </w:tc>
        <w:tc>
          <w:tcPr>
            <w:tcW w:w="623" w:type="dxa"/>
            <w:tcBorders>
              <w:top w:val="single" w:sz="4" w:space="0" w:color="auto"/>
            </w:tcBorders>
            <w:noWrap/>
            <w:hideMark/>
          </w:tcPr>
          <w:p w14:paraId="7C417B48" w14:textId="77777777" w:rsidR="007E7CB2" w:rsidRPr="0005446F" w:rsidRDefault="007E7CB2" w:rsidP="007E7CB2">
            <w:pPr>
              <w:rPr>
                <w:rFonts w:ascii="Arial" w:hAnsi="Arial" w:cs="Arial"/>
                <w:sz w:val="20"/>
                <w:szCs w:val="20"/>
              </w:rPr>
            </w:pPr>
            <w:r w:rsidRPr="0005446F">
              <w:rPr>
                <w:rFonts w:ascii="Arial" w:hAnsi="Arial" w:cs="Arial"/>
                <w:sz w:val="20"/>
                <w:szCs w:val="20"/>
              </w:rPr>
              <w:t>10</w:t>
            </w:r>
          </w:p>
        </w:tc>
        <w:tc>
          <w:tcPr>
            <w:tcW w:w="361" w:type="dxa"/>
            <w:tcBorders>
              <w:top w:val="single" w:sz="4" w:space="0" w:color="auto"/>
            </w:tcBorders>
            <w:noWrap/>
            <w:hideMark/>
          </w:tcPr>
          <w:p w14:paraId="772383C5"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tcBorders>
              <w:top w:val="single" w:sz="4" w:space="0" w:color="auto"/>
            </w:tcBorders>
            <w:noWrap/>
            <w:hideMark/>
          </w:tcPr>
          <w:p w14:paraId="28831E45"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04DB1F3E" w14:textId="77777777" w:rsidTr="00712563">
        <w:trPr>
          <w:trHeight w:val="260"/>
        </w:trPr>
        <w:tc>
          <w:tcPr>
            <w:tcW w:w="1841" w:type="dxa"/>
            <w:noWrap/>
            <w:hideMark/>
          </w:tcPr>
          <w:p w14:paraId="5E81BA3B"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Apogonidae</w:t>
            </w:r>
            <w:proofErr w:type="spellEnd"/>
          </w:p>
        </w:tc>
        <w:tc>
          <w:tcPr>
            <w:tcW w:w="2992" w:type="dxa"/>
            <w:noWrap/>
            <w:hideMark/>
          </w:tcPr>
          <w:p w14:paraId="31D26165"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Apogonichthyoides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taeniatus</w:t>
            </w:r>
            <w:proofErr w:type="spellEnd"/>
          </w:p>
        </w:tc>
        <w:tc>
          <w:tcPr>
            <w:tcW w:w="550" w:type="dxa"/>
            <w:noWrap/>
            <w:hideMark/>
          </w:tcPr>
          <w:p w14:paraId="6EEF321C" w14:textId="77777777" w:rsidR="007E7CB2" w:rsidRPr="0005446F" w:rsidRDefault="007E7CB2" w:rsidP="007E7CB2">
            <w:pPr>
              <w:rPr>
                <w:rFonts w:ascii="Arial" w:hAnsi="Arial" w:cs="Arial"/>
                <w:sz w:val="20"/>
                <w:szCs w:val="20"/>
              </w:rPr>
            </w:pPr>
            <w:r w:rsidRPr="0005446F">
              <w:rPr>
                <w:rFonts w:ascii="Arial" w:hAnsi="Arial" w:cs="Arial"/>
                <w:sz w:val="20"/>
                <w:szCs w:val="20"/>
              </w:rPr>
              <w:t>2</w:t>
            </w:r>
          </w:p>
        </w:tc>
        <w:tc>
          <w:tcPr>
            <w:tcW w:w="623" w:type="dxa"/>
            <w:noWrap/>
            <w:hideMark/>
          </w:tcPr>
          <w:p w14:paraId="696254E1"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361" w:type="dxa"/>
            <w:noWrap/>
            <w:hideMark/>
          </w:tcPr>
          <w:p w14:paraId="7C5F2D8D"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6A63770D"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5696AFEB" w14:textId="77777777" w:rsidTr="00712563">
        <w:trPr>
          <w:trHeight w:val="260"/>
        </w:trPr>
        <w:tc>
          <w:tcPr>
            <w:tcW w:w="1841" w:type="dxa"/>
            <w:noWrap/>
            <w:hideMark/>
          </w:tcPr>
          <w:p w14:paraId="654A481E"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Apogonidae</w:t>
            </w:r>
            <w:proofErr w:type="spellEnd"/>
          </w:p>
        </w:tc>
        <w:tc>
          <w:tcPr>
            <w:tcW w:w="2992" w:type="dxa"/>
            <w:noWrap/>
            <w:hideMark/>
          </w:tcPr>
          <w:p w14:paraId="6DBD8262"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Cheilodipterus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novemstriatus</w:t>
            </w:r>
            <w:proofErr w:type="spellEnd"/>
          </w:p>
        </w:tc>
        <w:tc>
          <w:tcPr>
            <w:tcW w:w="550" w:type="dxa"/>
            <w:noWrap/>
            <w:hideMark/>
          </w:tcPr>
          <w:p w14:paraId="1A3FE17D" w14:textId="77777777" w:rsidR="007E7CB2" w:rsidRPr="0005446F" w:rsidRDefault="007E7CB2" w:rsidP="007E7CB2">
            <w:pPr>
              <w:rPr>
                <w:rFonts w:ascii="Arial" w:hAnsi="Arial" w:cs="Arial"/>
                <w:sz w:val="20"/>
                <w:szCs w:val="20"/>
              </w:rPr>
            </w:pPr>
            <w:r w:rsidRPr="0005446F">
              <w:rPr>
                <w:rFonts w:ascii="Arial" w:hAnsi="Arial" w:cs="Arial"/>
                <w:sz w:val="20"/>
                <w:szCs w:val="20"/>
              </w:rPr>
              <w:t>2</w:t>
            </w:r>
          </w:p>
        </w:tc>
        <w:tc>
          <w:tcPr>
            <w:tcW w:w="623" w:type="dxa"/>
            <w:noWrap/>
            <w:hideMark/>
          </w:tcPr>
          <w:p w14:paraId="1FBA43DE" w14:textId="77777777" w:rsidR="007E7CB2" w:rsidRPr="0005446F" w:rsidRDefault="007E7CB2" w:rsidP="007E7CB2">
            <w:pPr>
              <w:rPr>
                <w:rFonts w:ascii="Arial" w:hAnsi="Arial" w:cs="Arial"/>
                <w:sz w:val="20"/>
                <w:szCs w:val="20"/>
              </w:rPr>
            </w:pPr>
            <w:r w:rsidRPr="0005446F">
              <w:rPr>
                <w:rFonts w:ascii="Arial" w:hAnsi="Arial" w:cs="Arial"/>
                <w:sz w:val="20"/>
                <w:szCs w:val="20"/>
              </w:rPr>
              <w:t>9</w:t>
            </w:r>
          </w:p>
        </w:tc>
        <w:tc>
          <w:tcPr>
            <w:tcW w:w="361" w:type="dxa"/>
            <w:noWrap/>
            <w:hideMark/>
          </w:tcPr>
          <w:p w14:paraId="47CA4BC1"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36C8F61E"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7C2D04D8" w14:textId="77777777" w:rsidTr="00712563">
        <w:trPr>
          <w:trHeight w:val="260"/>
        </w:trPr>
        <w:tc>
          <w:tcPr>
            <w:tcW w:w="1841" w:type="dxa"/>
            <w:noWrap/>
            <w:hideMark/>
          </w:tcPr>
          <w:p w14:paraId="6DE7AE19"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Apogonidae</w:t>
            </w:r>
            <w:proofErr w:type="spellEnd"/>
          </w:p>
        </w:tc>
        <w:tc>
          <w:tcPr>
            <w:tcW w:w="2992" w:type="dxa"/>
            <w:noWrap/>
            <w:hideMark/>
          </w:tcPr>
          <w:p w14:paraId="6C0EEC37"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Cheilodipterus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persicus</w:t>
            </w:r>
            <w:proofErr w:type="spellEnd"/>
          </w:p>
        </w:tc>
        <w:tc>
          <w:tcPr>
            <w:tcW w:w="550" w:type="dxa"/>
            <w:noWrap/>
            <w:hideMark/>
          </w:tcPr>
          <w:p w14:paraId="1388F2FE"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07DEBB3D" w14:textId="77777777" w:rsidR="007E7CB2" w:rsidRPr="0005446F" w:rsidRDefault="007E7CB2" w:rsidP="007E7CB2">
            <w:pPr>
              <w:rPr>
                <w:rFonts w:ascii="Arial" w:hAnsi="Arial" w:cs="Arial"/>
                <w:sz w:val="20"/>
                <w:szCs w:val="20"/>
              </w:rPr>
            </w:pPr>
            <w:r w:rsidRPr="0005446F">
              <w:rPr>
                <w:rFonts w:ascii="Arial" w:hAnsi="Arial" w:cs="Arial"/>
                <w:sz w:val="20"/>
                <w:szCs w:val="20"/>
              </w:rPr>
              <w:t>1</w:t>
            </w:r>
          </w:p>
        </w:tc>
        <w:tc>
          <w:tcPr>
            <w:tcW w:w="361" w:type="dxa"/>
            <w:noWrap/>
            <w:hideMark/>
          </w:tcPr>
          <w:p w14:paraId="06C1D926"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55B42CF1" w14:textId="77777777" w:rsidR="007E7CB2" w:rsidRPr="0005446F" w:rsidRDefault="007E7CB2">
            <w:pPr>
              <w:rPr>
                <w:rFonts w:ascii="Arial" w:hAnsi="Arial" w:cs="Arial"/>
                <w:sz w:val="20"/>
                <w:szCs w:val="20"/>
              </w:rPr>
            </w:pPr>
            <w:r w:rsidRPr="0005446F">
              <w:rPr>
                <w:rFonts w:ascii="Arial" w:hAnsi="Arial" w:cs="Arial"/>
                <w:sz w:val="20"/>
                <w:szCs w:val="20"/>
              </w:rPr>
              <w:t>Krupp &amp; Müller 1994</w:t>
            </w:r>
          </w:p>
        </w:tc>
      </w:tr>
      <w:tr w:rsidR="007E7CB2" w:rsidRPr="0005446F" w14:paraId="3EFF4701" w14:textId="77777777" w:rsidTr="00712563">
        <w:trPr>
          <w:trHeight w:val="260"/>
        </w:trPr>
        <w:tc>
          <w:tcPr>
            <w:tcW w:w="1841" w:type="dxa"/>
            <w:noWrap/>
            <w:hideMark/>
          </w:tcPr>
          <w:p w14:paraId="661FD6DD"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Apogonidae</w:t>
            </w:r>
            <w:proofErr w:type="spellEnd"/>
          </w:p>
        </w:tc>
        <w:tc>
          <w:tcPr>
            <w:tcW w:w="2992" w:type="dxa"/>
            <w:noWrap/>
            <w:hideMark/>
          </w:tcPr>
          <w:p w14:paraId="6E82DAFD"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Fowleria</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variegata</w:t>
            </w:r>
            <w:proofErr w:type="spellEnd"/>
          </w:p>
        </w:tc>
        <w:tc>
          <w:tcPr>
            <w:tcW w:w="550" w:type="dxa"/>
            <w:noWrap/>
            <w:hideMark/>
          </w:tcPr>
          <w:p w14:paraId="2D17FBAC" w14:textId="77777777" w:rsidR="007E7CB2" w:rsidRPr="0005446F" w:rsidRDefault="007E7CB2" w:rsidP="007E7CB2">
            <w:pPr>
              <w:rPr>
                <w:rFonts w:ascii="Arial" w:hAnsi="Arial" w:cs="Arial"/>
                <w:sz w:val="20"/>
                <w:szCs w:val="20"/>
              </w:rPr>
            </w:pPr>
            <w:r w:rsidRPr="0005446F">
              <w:rPr>
                <w:rFonts w:ascii="Arial" w:hAnsi="Arial" w:cs="Arial"/>
                <w:sz w:val="20"/>
                <w:szCs w:val="20"/>
              </w:rPr>
              <w:t>5</w:t>
            </w:r>
          </w:p>
        </w:tc>
        <w:tc>
          <w:tcPr>
            <w:tcW w:w="623" w:type="dxa"/>
            <w:noWrap/>
            <w:hideMark/>
          </w:tcPr>
          <w:p w14:paraId="0C1EAE5C" w14:textId="77777777" w:rsidR="007E7CB2" w:rsidRPr="0005446F" w:rsidRDefault="007E7CB2" w:rsidP="007E7CB2">
            <w:pPr>
              <w:rPr>
                <w:rFonts w:ascii="Arial" w:hAnsi="Arial" w:cs="Arial"/>
                <w:sz w:val="20"/>
                <w:szCs w:val="20"/>
              </w:rPr>
            </w:pPr>
            <w:r w:rsidRPr="0005446F">
              <w:rPr>
                <w:rFonts w:ascii="Arial" w:hAnsi="Arial" w:cs="Arial"/>
                <w:sz w:val="20"/>
                <w:szCs w:val="20"/>
              </w:rPr>
              <w:t>1</w:t>
            </w:r>
          </w:p>
        </w:tc>
        <w:tc>
          <w:tcPr>
            <w:tcW w:w="361" w:type="dxa"/>
            <w:noWrap/>
            <w:hideMark/>
          </w:tcPr>
          <w:p w14:paraId="1013ADBB"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5DFC9C26"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2219222E" w14:textId="77777777" w:rsidTr="00712563">
        <w:trPr>
          <w:trHeight w:val="260"/>
        </w:trPr>
        <w:tc>
          <w:tcPr>
            <w:tcW w:w="1841" w:type="dxa"/>
            <w:noWrap/>
            <w:hideMark/>
          </w:tcPr>
          <w:p w14:paraId="6253CC1A"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Apogonidae</w:t>
            </w:r>
            <w:proofErr w:type="spellEnd"/>
          </w:p>
        </w:tc>
        <w:tc>
          <w:tcPr>
            <w:tcW w:w="2992" w:type="dxa"/>
            <w:noWrap/>
            <w:hideMark/>
          </w:tcPr>
          <w:p w14:paraId="43C9DA03"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Ostorhinchus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cyanosoma</w:t>
            </w:r>
            <w:proofErr w:type="spellEnd"/>
          </w:p>
        </w:tc>
        <w:tc>
          <w:tcPr>
            <w:tcW w:w="550" w:type="dxa"/>
            <w:noWrap/>
            <w:hideMark/>
          </w:tcPr>
          <w:p w14:paraId="31BD7364"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4C00960C" w14:textId="77777777" w:rsidR="007E7CB2" w:rsidRPr="0005446F" w:rsidRDefault="007E7CB2" w:rsidP="007E7CB2">
            <w:pPr>
              <w:rPr>
                <w:rFonts w:ascii="Arial" w:hAnsi="Arial" w:cs="Arial"/>
                <w:sz w:val="20"/>
                <w:szCs w:val="20"/>
              </w:rPr>
            </w:pPr>
            <w:r w:rsidRPr="0005446F">
              <w:rPr>
                <w:rFonts w:ascii="Arial" w:hAnsi="Arial" w:cs="Arial"/>
                <w:sz w:val="20"/>
                <w:szCs w:val="20"/>
              </w:rPr>
              <w:t>15</w:t>
            </w:r>
          </w:p>
        </w:tc>
        <w:tc>
          <w:tcPr>
            <w:tcW w:w="361" w:type="dxa"/>
            <w:noWrap/>
            <w:hideMark/>
          </w:tcPr>
          <w:p w14:paraId="4D893894"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244C6706" w14:textId="77777777" w:rsidR="007E7CB2" w:rsidRPr="0005446F" w:rsidRDefault="007E7CB2">
            <w:pPr>
              <w:rPr>
                <w:rFonts w:ascii="Arial" w:hAnsi="Arial" w:cs="Arial"/>
                <w:sz w:val="20"/>
                <w:szCs w:val="20"/>
              </w:rPr>
            </w:pPr>
            <w:r w:rsidRPr="0005446F">
              <w:rPr>
                <w:rFonts w:ascii="Arial" w:hAnsi="Arial" w:cs="Arial"/>
                <w:sz w:val="20"/>
                <w:szCs w:val="20"/>
              </w:rPr>
              <w:t>Krupp &amp; Müller 1994</w:t>
            </w:r>
          </w:p>
        </w:tc>
      </w:tr>
      <w:tr w:rsidR="007E7CB2" w:rsidRPr="0005446F" w14:paraId="208D8AE4" w14:textId="77777777" w:rsidTr="00712563">
        <w:trPr>
          <w:trHeight w:val="260"/>
        </w:trPr>
        <w:tc>
          <w:tcPr>
            <w:tcW w:w="1841" w:type="dxa"/>
            <w:noWrap/>
            <w:hideMark/>
          </w:tcPr>
          <w:p w14:paraId="3940FFC0"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Apogonidae</w:t>
            </w:r>
            <w:proofErr w:type="spellEnd"/>
          </w:p>
        </w:tc>
        <w:tc>
          <w:tcPr>
            <w:tcW w:w="2992" w:type="dxa"/>
            <w:noWrap/>
            <w:hideMark/>
          </w:tcPr>
          <w:p w14:paraId="0DA035B4"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Ostorhinchus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fleurieu</w:t>
            </w:r>
            <w:proofErr w:type="spellEnd"/>
          </w:p>
        </w:tc>
        <w:tc>
          <w:tcPr>
            <w:tcW w:w="550" w:type="dxa"/>
            <w:noWrap/>
            <w:hideMark/>
          </w:tcPr>
          <w:p w14:paraId="563902C5"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642C2B3D" w14:textId="77777777" w:rsidR="007E7CB2" w:rsidRPr="0005446F" w:rsidRDefault="007E7CB2" w:rsidP="007E7CB2">
            <w:pPr>
              <w:rPr>
                <w:rFonts w:ascii="Arial" w:hAnsi="Arial" w:cs="Arial"/>
                <w:sz w:val="20"/>
                <w:szCs w:val="20"/>
              </w:rPr>
            </w:pPr>
            <w:r w:rsidRPr="0005446F">
              <w:rPr>
                <w:rFonts w:ascii="Arial" w:hAnsi="Arial" w:cs="Arial"/>
                <w:sz w:val="20"/>
                <w:szCs w:val="20"/>
              </w:rPr>
              <w:t>30</w:t>
            </w:r>
          </w:p>
        </w:tc>
        <w:tc>
          <w:tcPr>
            <w:tcW w:w="361" w:type="dxa"/>
            <w:noWrap/>
            <w:hideMark/>
          </w:tcPr>
          <w:p w14:paraId="0D839DAD"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0D44B983"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Eagderi</w:t>
            </w:r>
            <w:proofErr w:type="spellEnd"/>
            <w:r w:rsidRPr="0005446F">
              <w:rPr>
                <w:rFonts w:ascii="Arial" w:hAnsi="Arial" w:cs="Arial"/>
                <w:sz w:val="20"/>
                <w:szCs w:val="20"/>
              </w:rPr>
              <w:t xml:space="preserve"> et al. 2019</w:t>
            </w:r>
          </w:p>
        </w:tc>
      </w:tr>
      <w:tr w:rsidR="007E7CB2" w:rsidRPr="0005446F" w14:paraId="31A07E29" w14:textId="77777777" w:rsidTr="00712563">
        <w:trPr>
          <w:trHeight w:val="260"/>
        </w:trPr>
        <w:tc>
          <w:tcPr>
            <w:tcW w:w="1841" w:type="dxa"/>
            <w:noWrap/>
            <w:hideMark/>
          </w:tcPr>
          <w:p w14:paraId="71161E6C"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Batrachoididae</w:t>
            </w:r>
            <w:proofErr w:type="spellEnd"/>
          </w:p>
        </w:tc>
        <w:tc>
          <w:tcPr>
            <w:tcW w:w="2992" w:type="dxa"/>
            <w:noWrap/>
            <w:hideMark/>
          </w:tcPr>
          <w:p w14:paraId="789A0E04"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Colletteichthys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occidentalis</w:t>
            </w:r>
            <w:proofErr w:type="spellEnd"/>
          </w:p>
        </w:tc>
        <w:tc>
          <w:tcPr>
            <w:tcW w:w="550" w:type="dxa"/>
            <w:noWrap/>
            <w:hideMark/>
          </w:tcPr>
          <w:p w14:paraId="4918A82A" w14:textId="77777777" w:rsidR="007E7CB2" w:rsidRPr="0005446F" w:rsidRDefault="007E7CB2" w:rsidP="007E7CB2">
            <w:pPr>
              <w:rPr>
                <w:rFonts w:ascii="Arial" w:hAnsi="Arial" w:cs="Arial"/>
                <w:sz w:val="20"/>
                <w:szCs w:val="20"/>
              </w:rPr>
            </w:pPr>
            <w:r w:rsidRPr="0005446F">
              <w:rPr>
                <w:rFonts w:ascii="Arial" w:hAnsi="Arial" w:cs="Arial"/>
                <w:sz w:val="20"/>
                <w:szCs w:val="20"/>
              </w:rPr>
              <w:t>6</w:t>
            </w:r>
          </w:p>
        </w:tc>
        <w:tc>
          <w:tcPr>
            <w:tcW w:w="623" w:type="dxa"/>
            <w:noWrap/>
            <w:hideMark/>
          </w:tcPr>
          <w:p w14:paraId="51F81EB6"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361" w:type="dxa"/>
            <w:noWrap/>
            <w:hideMark/>
          </w:tcPr>
          <w:p w14:paraId="36BF0296"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58D2FF7F"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5AD65285" w14:textId="77777777" w:rsidTr="00712563">
        <w:trPr>
          <w:trHeight w:val="260"/>
        </w:trPr>
        <w:tc>
          <w:tcPr>
            <w:tcW w:w="1841" w:type="dxa"/>
            <w:noWrap/>
            <w:hideMark/>
          </w:tcPr>
          <w:p w14:paraId="7514A842"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Blenniidae</w:t>
            </w:r>
            <w:proofErr w:type="spellEnd"/>
          </w:p>
        </w:tc>
        <w:tc>
          <w:tcPr>
            <w:tcW w:w="2992" w:type="dxa"/>
            <w:noWrap/>
            <w:hideMark/>
          </w:tcPr>
          <w:p w14:paraId="3487E31D"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Antennablennius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adenensis</w:t>
            </w:r>
            <w:proofErr w:type="spellEnd"/>
          </w:p>
        </w:tc>
        <w:tc>
          <w:tcPr>
            <w:tcW w:w="550" w:type="dxa"/>
            <w:noWrap/>
            <w:hideMark/>
          </w:tcPr>
          <w:p w14:paraId="5C20A22E"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6AFAA5F6" w14:textId="77777777" w:rsidR="007E7CB2" w:rsidRPr="0005446F" w:rsidRDefault="007E7CB2" w:rsidP="007E7CB2">
            <w:pPr>
              <w:rPr>
                <w:rFonts w:ascii="Arial" w:hAnsi="Arial" w:cs="Arial"/>
                <w:sz w:val="20"/>
                <w:szCs w:val="20"/>
              </w:rPr>
            </w:pPr>
            <w:r w:rsidRPr="0005446F">
              <w:rPr>
                <w:rFonts w:ascii="Arial" w:hAnsi="Arial" w:cs="Arial"/>
                <w:sz w:val="20"/>
                <w:szCs w:val="20"/>
              </w:rPr>
              <w:t>54</w:t>
            </w:r>
          </w:p>
        </w:tc>
        <w:tc>
          <w:tcPr>
            <w:tcW w:w="361" w:type="dxa"/>
            <w:noWrap/>
            <w:hideMark/>
          </w:tcPr>
          <w:p w14:paraId="2CBDB3BF"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04A57717" w14:textId="77777777" w:rsidR="007E7CB2" w:rsidRPr="0005446F" w:rsidRDefault="007E7CB2">
            <w:pPr>
              <w:rPr>
                <w:rFonts w:ascii="Arial" w:hAnsi="Arial" w:cs="Arial"/>
                <w:sz w:val="20"/>
                <w:szCs w:val="20"/>
              </w:rPr>
            </w:pPr>
            <w:r w:rsidRPr="0005446F">
              <w:rPr>
                <w:rFonts w:ascii="Arial" w:hAnsi="Arial" w:cs="Arial"/>
                <w:sz w:val="20"/>
                <w:szCs w:val="20"/>
              </w:rPr>
              <w:t>Bishop 2003</w:t>
            </w:r>
          </w:p>
        </w:tc>
      </w:tr>
      <w:tr w:rsidR="007E7CB2" w:rsidRPr="0005446F" w14:paraId="66045815" w14:textId="77777777" w:rsidTr="00712563">
        <w:trPr>
          <w:trHeight w:val="260"/>
        </w:trPr>
        <w:tc>
          <w:tcPr>
            <w:tcW w:w="1841" w:type="dxa"/>
            <w:noWrap/>
            <w:hideMark/>
          </w:tcPr>
          <w:p w14:paraId="6B2895C0"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Blenniidae</w:t>
            </w:r>
            <w:proofErr w:type="spellEnd"/>
          </w:p>
        </w:tc>
        <w:tc>
          <w:tcPr>
            <w:tcW w:w="2992" w:type="dxa"/>
            <w:noWrap/>
            <w:hideMark/>
          </w:tcPr>
          <w:p w14:paraId="0F05D400"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Ecsenius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pulcher</w:t>
            </w:r>
            <w:proofErr w:type="spellEnd"/>
          </w:p>
        </w:tc>
        <w:tc>
          <w:tcPr>
            <w:tcW w:w="550" w:type="dxa"/>
            <w:noWrap/>
            <w:hideMark/>
          </w:tcPr>
          <w:p w14:paraId="6DA2B12E" w14:textId="77777777" w:rsidR="007E7CB2" w:rsidRPr="0005446F" w:rsidRDefault="007E7CB2" w:rsidP="007E7CB2">
            <w:pPr>
              <w:rPr>
                <w:rFonts w:ascii="Arial" w:hAnsi="Arial" w:cs="Arial"/>
                <w:sz w:val="20"/>
                <w:szCs w:val="20"/>
              </w:rPr>
            </w:pPr>
            <w:r w:rsidRPr="0005446F">
              <w:rPr>
                <w:rFonts w:ascii="Arial" w:hAnsi="Arial" w:cs="Arial"/>
                <w:sz w:val="20"/>
                <w:szCs w:val="20"/>
              </w:rPr>
              <w:t>8</w:t>
            </w:r>
          </w:p>
        </w:tc>
        <w:tc>
          <w:tcPr>
            <w:tcW w:w="623" w:type="dxa"/>
            <w:noWrap/>
            <w:hideMark/>
          </w:tcPr>
          <w:p w14:paraId="15741FDC" w14:textId="77777777" w:rsidR="007E7CB2" w:rsidRPr="0005446F" w:rsidRDefault="007E7CB2" w:rsidP="007E7CB2">
            <w:pPr>
              <w:rPr>
                <w:rFonts w:ascii="Arial" w:hAnsi="Arial" w:cs="Arial"/>
                <w:sz w:val="20"/>
                <w:szCs w:val="20"/>
              </w:rPr>
            </w:pPr>
            <w:r w:rsidRPr="0005446F">
              <w:rPr>
                <w:rFonts w:ascii="Arial" w:hAnsi="Arial" w:cs="Arial"/>
                <w:sz w:val="20"/>
                <w:szCs w:val="20"/>
              </w:rPr>
              <w:t>97</w:t>
            </w:r>
          </w:p>
        </w:tc>
        <w:tc>
          <w:tcPr>
            <w:tcW w:w="361" w:type="dxa"/>
            <w:noWrap/>
            <w:hideMark/>
          </w:tcPr>
          <w:p w14:paraId="22F6EF00"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763B8FB0"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39127070" w14:textId="77777777" w:rsidTr="00712563">
        <w:trPr>
          <w:trHeight w:val="260"/>
        </w:trPr>
        <w:tc>
          <w:tcPr>
            <w:tcW w:w="1841" w:type="dxa"/>
            <w:noWrap/>
            <w:hideMark/>
          </w:tcPr>
          <w:p w14:paraId="4FB4154A"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Blenniidae</w:t>
            </w:r>
            <w:proofErr w:type="spellEnd"/>
          </w:p>
        </w:tc>
        <w:tc>
          <w:tcPr>
            <w:tcW w:w="2992" w:type="dxa"/>
            <w:noWrap/>
            <w:hideMark/>
          </w:tcPr>
          <w:p w14:paraId="4AA194CB"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Laiphognathus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multimaculatus</w:t>
            </w:r>
            <w:proofErr w:type="spellEnd"/>
          </w:p>
        </w:tc>
        <w:tc>
          <w:tcPr>
            <w:tcW w:w="550" w:type="dxa"/>
            <w:noWrap/>
            <w:hideMark/>
          </w:tcPr>
          <w:p w14:paraId="33D61294" w14:textId="77777777" w:rsidR="007E7CB2" w:rsidRPr="0005446F" w:rsidRDefault="007E7CB2" w:rsidP="007E7CB2">
            <w:pPr>
              <w:rPr>
                <w:rFonts w:ascii="Arial" w:hAnsi="Arial" w:cs="Arial"/>
                <w:sz w:val="20"/>
                <w:szCs w:val="20"/>
              </w:rPr>
            </w:pPr>
            <w:r w:rsidRPr="0005446F">
              <w:rPr>
                <w:rFonts w:ascii="Arial" w:hAnsi="Arial" w:cs="Arial"/>
                <w:sz w:val="20"/>
                <w:szCs w:val="20"/>
              </w:rPr>
              <w:t>1</w:t>
            </w:r>
          </w:p>
        </w:tc>
        <w:tc>
          <w:tcPr>
            <w:tcW w:w="623" w:type="dxa"/>
            <w:noWrap/>
            <w:hideMark/>
          </w:tcPr>
          <w:p w14:paraId="369381A5"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361" w:type="dxa"/>
            <w:noWrap/>
            <w:hideMark/>
          </w:tcPr>
          <w:p w14:paraId="53E17487"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0B4033DE"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75AF161A" w14:textId="77777777" w:rsidTr="00712563">
        <w:trPr>
          <w:trHeight w:val="260"/>
        </w:trPr>
        <w:tc>
          <w:tcPr>
            <w:tcW w:w="1841" w:type="dxa"/>
            <w:noWrap/>
            <w:hideMark/>
          </w:tcPr>
          <w:p w14:paraId="137059A6"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Bythitidae</w:t>
            </w:r>
            <w:proofErr w:type="spellEnd"/>
          </w:p>
        </w:tc>
        <w:tc>
          <w:tcPr>
            <w:tcW w:w="2992" w:type="dxa"/>
            <w:noWrap/>
            <w:hideMark/>
          </w:tcPr>
          <w:p w14:paraId="582BEA6D"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Dinematichthys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iluocoeteoides</w:t>
            </w:r>
            <w:proofErr w:type="spellEnd"/>
          </w:p>
        </w:tc>
        <w:tc>
          <w:tcPr>
            <w:tcW w:w="550" w:type="dxa"/>
            <w:noWrap/>
            <w:hideMark/>
          </w:tcPr>
          <w:p w14:paraId="27CD4F7C" w14:textId="77777777" w:rsidR="007E7CB2" w:rsidRPr="0005446F" w:rsidRDefault="007E7CB2" w:rsidP="007E7CB2">
            <w:pPr>
              <w:rPr>
                <w:rFonts w:ascii="Arial" w:hAnsi="Arial" w:cs="Arial"/>
                <w:sz w:val="20"/>
                <w:szCs w:val="20"/>
              </w:rPr>
            </w:pPr>
            <w:r w:rsidRPr="0005446F">
              <w:rPr>
                <w:rFonts w:ascii="Arial" w:hAnsi="Arial" w:cs="Arial"/>
                <w:sz w:val="20"/>
                <w:szCs w:val="20"/>
              </w:rPr>
              <w:t>5</w:t>
            </w:r>
          </w:p>
        </w:tc>
        <w:tc>
          <w:tcPr>
            <w:tcW w:w="623" w:type="dxa"/>
            <w:noWrap/>
            <w:hideMark/>
          </w:tcPr>
          <w:p w14:paraId="0A6F1381"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361" w:type="dxa"/>
            <w:noWrap/>
            <w:hideMark/>
          </w:tcPr>
          <w:p w14:paraId="624BEBF7"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15A8541A"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258207FA" w14:textId="77777777" w:rsidTr="00712563">
        <w:trPr>
          <w:trHeight w:val="260"/>
        </w:trPr>
        <w:tc>
          <w:tcPr>
            <w:tcW w:w="1841" w:type="dxa"/>
            <w:noWrap/>
            <w:hideMark/>
          </w:tcPr>
          <w:p w14:paraId="58EFC72C"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01B8DA33"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Asterropteryx</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semipunctata</w:t>
            </w:r>
            <w:proofErr w:type="spellEnd"/>
          </w:p>
        </w:tc>
        <w:tc>
          <w:tcPr>
            <w:tcW w:w="550" w:type="dxa"/>
            <w:noWrap/>
            <w:hideMark/>
          </w:tcPr>
          <w:p w14:paraId="2B9789A1"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6F87BAAE" w14:textId="77777777" w:rsidR="007E7CB2" w:rsidRPr="0005446F" w:rsidRDefault="007E7CB2" w:rsidP="007E7CB2">
            <w:pPr>
              <w:rPr>
                <w:rFonts w:ascii="Arial" w:hAnsi="Arial" w:cs="Arial"/>
                <w:sz w:val="20"/>
                <w:szCs w:val="20"/>
              </w:rPr>
            </w:pPr>
            <w:r w:rsidRPr="0005446F">
              <w:rPr>
                <w:rFonts w:ascii="Arial" w:hAnsi="Arial" w:cs="Arial"/>
                <w:sz w:val="20"/>
                <w:szCs w:val="20"/>
              </w:rPr>
              <w:t>2</w:t>
            </w:r>
          </w:p>
        </w:tc>
        <w:tc>
          <w:tcPr>
            <w:tcW w:w="361" w:type="dxa"/>
            <w:noWrap/>
            <w:hideMark/>
          </w:tcPr>
          <w:p w14:paraId="4511AA35"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51BB9CFA" w14:textId="3FFF304D" w:rsidR="007E7CB2" w:rsidRPr="0005446F" w:rsidRDefault="007E7CB2">
            <w:pPr>
              <w:rPr>
                <w:rFonts w:ascii="Arial" w:hAnsi="Arial" w:cs="Arial"/>
                <w:sz w:val="20"/>
                <w:szCs w:val="20"/>
              </w:rPr>
            </w:pPr>
            <w:r w:rsidRPr="0005446F">
              <w:rPr>
                <w:rFonts w:ascii="Arial" w:hAnsi="Arial" w:cs="Arial"/>
                <w:sz w:val="20"/>
                <w:szCs w:val="20"/>
              </w:rPr>
              <w:t>Krupp &amp; Müller 1994</w:t>
            </w:r>
          </w:p>
        </w:tc>
      </w:tr>
      <w:tr w:rsidR="007E7CB2" w:rsidRPr="0005446F" w14:paraId="36510DA9" w14:textId="77777777" w:rsidTr="00712563">
        <w:trPr>
          <w:trHeight w:val="260"/>
        </w:trPr>
        <w:tc>
          <w:tcPr>
            <w:tcW w:w="1841" w:type="dxa"/>
            <w:noWrap/>
            <w:hideMark/>
          </w:tcPr>
          <w:p w14:paraId="0878BD8B"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1B0C280F"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Callogobius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bifasciatus</w:t>
            </w:r>
            <w:proofErr w:type="spellEnd"/>
          </w:p>
        </w:tc>
        <w:tc>
          <w:tcPr>
            <w:tcW w:w="550" w:type="dxa"/>
            <w:noWrap/>
            <w:hideMark/>
          </w:tcPr>
          <w:p w14:paraId="3C698185" w14:textId="77777777" w:rsidR="007E7CB2" w:rsidRPr="0005446F" w:rsidRDefault="007E7CB2" w:rsidP="007E7CB2">
            <w:pPr>
              <w:rPr>
                <w:rFonts w:ascii="Arial" w:hAnsi="Arial" w:cs="Arial"/>
                <w:sz w:val="20"/>
                <w:szCs w:val="20"/>
              </w:rPr>
            </w:pPr>
            <w:r w:rsidRPr="0005446F">
              <w:rPr>
                <w:rFonts w:ascii="Arial" w:hAnsi="Arial" w:cs="Arial"/>
                <w:sz w:val="20"/>
                <w:szCs w:val="20"/>
              </w:rPr>
              <w:t>2</w:t>
            </w:r>
          </w:p>
        </w:tc>
        <w:tc>
          <w:tcPr>
            <w:tcW w:w="623" w:type="dxa"/>
            <w:noWrap/>
            <w:hideMark/>
          </w:tcPr>
          <w:p w14:paraId="369A9C64"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361" w:type="dxa"/>
            <w:noWrap/>
            <w:hideMark/>
          </w:tcPr>
          <w:p w14:paraId="646E7055"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7BD85C12"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48A58AFA" w14:textId="77777777" w:rsidTr="00712563">
        <w:trPr>
          <w:trHeight w:val="260"/>
        </w:trPr>
        <w:tc>
          <w:tcPr>
            <w:tcW w:w="1841" w:type="dxa"/>
            <w:noWrap/>
            <w:hideMark/>
          </w:tcPr>
          <w:p w14:paraId="5E85CE41"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4E4686DA"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Callogobius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speA</w:t>
            </w:r>
            <w:proofErr w:type="spellEnd"/>
          </w:p>
        </w:tc>
        <w:tc>
          <w:tcPr>
            <w:tcW w:w="550" w:type="dxa"/>
            <w:noWrap/>
            <w:hideMark/>
          </w:tcPr>
          <w:p w14:paraId="02B040FA"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3EB959E3" w14:textId="77777777" w:rsidR="007E7CB2" w:rsidRPr="0005446F" w:rsidRDefault="007E7CB2" w:rsidP="007E7CB2">
            <w:pPr>
              <w:rPr>
                <w:rFonts w:ascii="Arial" w:hAnsi="Arial" w:cs="Arial"/>
                <w:sz w:val="20"/>
                <w:szCs w:val="20"/>
              </w:rPr>
            </w:pPr>
            <w:r w:rsidRPr="0005446F">
              <w:rPr>
                <w:rFonts w:ascii="Arial" w:hAnsi="Arial" w:cs="Arial"/>
                <w:sz w:val="20"/>
                <w:szCs w:val="20"/>
              </w:rPr>
              <w:t>3</w:t>
            </w:r>
          </w:p>
        </w:tc>
        <w:tc>
          <w:tcPr>
            <w:tcW w:w="361" w:type="dxa"/>
            <w:noWrap/>
            <w:hideMark/>
          </w:tcPr>
          <w:p w14:paraId="67BA339B"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6D5A9F7E"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Eagderi</w:t>
            </w:r>
            <w:proofErr w:type="spellEnd"/>
            <w:r w:rsidRPr="0005446F">
              <w:rPr>
                <w:rFonts w:ascii="Arial" w:hAnsi="Arial" w:cs="Arial"/>
                <w:sz w:val="20"/>
                <w:szCs w:val="20"/>
              </w:rPr>
              <w:t xml:space="preserve"> et al. 2019</w:t>
            </w:r>
          </w:p>
        </w:tc>
      </w:tr>
      <w:tr w:rsidR="007E7CB2" w:rsidRPr="0005446F" w14:paraId="36307799" w14:textId="77777777" w:rsidTr="00712563">
        <w:trPr>
          <w:trHeight w:val="260"/>
        </w:trPr>
        <w:tc>
          <w:tcPr>
            <w:tcW w:w="1841" w:type="dxa"/>
            <w:noWrap/>
            <w:hideMark/>
          </w:tcPr>
          <w:p w14:paraId="11D1695F"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29C41F1B"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Coryogalops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anomalus</w:t>
            </w:r>
            <w:proofErr w:type="spellEnd"/>
          </w:p>
        </w:tc>
        <w:tc>
          <w:tcPr>
            <w:tcW w:w="550" w:type="dxa"/>
            <w:noWrap/>
            <w:hideMark/>
          </w:tcPr>
          <w:p w14:paraId="63EA0E1F" w14:textId="77777777" w:rsidR="007E7CB2" w:rsidRPr="0005446F" w:rsidRDefault="007E7CB2" w:rsidP="007E7CB2">
            <w:pPr>
              <w:rPr>
                <w:rFonts w:ascii="Arial" w:hAnsi="Arial" w:cs="Arial"/>
                <w:sz w:val="20"/>
                <w:szCs w:val="20"/>
              </w:rPr>
            </w:pPr>
            <w:r w:rsidRPr="0005446F">
              <w:rPr>
                <w:rFonts w:ascii="Arial" w:hAnsi="Arial" w:cs="Arial"/>
                <w:sz w:val="20"/>
                <w:szCs w:val="20"/>
              </w:rPr>
              <w:t>65</w:t>
            </w:r>
          </w:p>
        </w:tc>
        <w:tc>
          <w:tcPr>
            <w:tcW w:w="623" w:type="dxa"/>
            <w:noWrap/>
            <w:hideMark/>
          </w:tcPr>
          <w:p w14:paraId="252CA7C3" w14:textId="77777777" w:rsidR="007E7CB2" w:rsidRPr="0005446F" w:rsidRDefault="007E7CB2" w:rsidP="007E7CB2">
            <w:pPr>
              <w:rPr>
                <w:rFonts w:ascii="Arial" w:hAnsi="Arial" w:cs="Arial"/>
                <w:sz w:val="20"/>
                <w:szCs w:val="20"/>
              </w:rPr>
            </w:pPr>
            <w:r w:rsidRPr="0005446F">
              <w:rPr>
                <w:rFonts w:ascii="Arial" w:hAnsi="Arial" w:cs="Arial"/>
                <w:sz w:val="20"/>
                <w:szCs w:val="20"/>
              </w:rPr>
              <w:t>33</w:t>
            </w:r>
          </w:p>
        </w:tc>
        <w:tc>
          <w:tcPr>
            <w:tcW w:w="361" w:type="dxa"/>
            <w:noWrap/>
            <w:hideMark/>
          </w:tcPr>
          <w:p w14:paraId="3D2C97EA"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72CCCF0F"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26EA7330" w14:textId="77777777" w:rsidTr="00712563">
        <w:trPr>
          <w:trHeight w:val="260"/>
        </w:trPr>
        <w:tc>
          <w:tcPr>
            <w:tcW w:w="1841" w:type="dxa"/>
            <w:noWrap/>
            <w:hideMark/>
          </w:tcPr>
          <w:p w14:paraId="7C68F9E0"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624709A6"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Eviota</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guttata</w:t>
            </w:r>
            <w:proofErr w:type="spellEnd"/>
          </w:p>
        </w:tc>
        <w:tc>
          <w:tcPr>
            <w:tcW w:w="550" w:type="dxa"/>
            <w:noWrap/>
            <w:hideMark/>
          </w:tcPr>
          <w:p w14:paraId="5A4A0822"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6526F098" w14:textId="77777777" w:rsidR="007E7CB2" w:rsidRPr="0005446F" w:rsidRDefault="007E7CB2" w:rsidP="007E7CB2">
            <w:pPr>
              <w:rPr>
                <w:rFonts w:ascii="Arial" w:hAnsi="Arial" w:cs="Arial"/>
                <w:sz w:val="20"/>
                <w:szCs w:val="20"/>
              </w:rPr>
            </w:pPr>
            <w:r w:rsidRPr="0005446F">
              <w:rPr>
                <w:rFonts w:ascii="Arial" w:hAnsi="Arial" w:cs="Arial"/>
                <w:sz w:val="20"/>
                <w:szCs w:val="20"/>
              </w:rPr>
              <w:t>69</w:t>
            </w:r>
          </w:p>
        </w:tc>
        <w:tc>
          <w:tcPr>
            <w:tcW w:w="361" w:type="dxa"/>
            <w:noWrap/>
            <w:hideMark/>
          </w:tcPr>
          <w:p w14:paraId="21E8D4CE"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7C38B7A7" w14:textId="77777777" w:rsidR="007E7CB2" w:rsidRPr="0005446F" w:rsidRDefault="007E7CB2">
            <w:pPr>
              <w:rPr>
                <w:rFonts w:ascii="Arial" w:hAnsi="Arial" w:cs="Arial"/>
                <w:sz w:val="20"/>
                <w:szCs w:val="20"/>
              </w:rPr>
            </w:pPr>
            <w:r w:rsidRPr="0005446F">
              <w:rPr>
                <w:rFonts w:ascii="Arial" w:hAnsi="Arial" w:cs="Arial"/>
                <w:sz w:val="20"/>
                <w:szCs w:val="20"/>
              </w:rPr>
              <w:t>Krupp &amp; Müller 1994</w:t>
            </w:r>
          </w:p>
        </w:tc>
      </w:tr>
      <w:tr w:rsidR="007E7CB2" w:rsidRPr="0005446F" w14:paraId="12D500EE" w14:textId="77777777" w:rsidTr="00712563">
        <w:trPr>
          <w:trHeight w:val="260"/>
        </w:trPr>
        <w:tc>
          <w:tcPr>
            <w:tcW w:w="1841" w:type="dxa"/>
            <w:noWrap/>
            <w:hideMark/>
          </w:tcPr>
          <w:p w14:paraId="0B51B31C"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5850F543"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Eviota</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punyit</w:t>
            </w:r>
            <w:proofErr w:type="spellEnd"/>
          </w:p>
        </w:tc>
        <w:tc>
          <w:tcPr>
            <w:tcW w:w="550" w:type="dxa"/>
            <w:noWrap/>
            <w:hideMark/>
          </w:tcPr>
          <w:p w14:paraId="34DDFF1B"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43907AA3" w14:textId="77777777" w:rsidR="007E7CB2" w:rsidRPr="0005446F" w:rsidRDefault="007E7CB2" w:rsidP="007E7CB2">
            <w:pPr>
              <w:rPr>
                <w:rFonts w:ascii="Arial" w:hAnsi="Arial" w:cs="Arial"/>
                <w:sz w:val="20"/>
                <w:szCs w:val="20"/>
              </w:rPr>
            </w:pPr>
            <w:r w:rsidRPr="0005446F">
              <w:rPr>
                <w:rFonts w:ascii="Arial" w:hAnsi="Arial" w:cs="Arial"/>
                <w:sz w:val="20"/>
                <w:szCs w:val="20"/>
              </w:rPr>
              <w:t>12</w:t>
            </w:r>
          </w:p>
        </w:tc>
        <w:tc>
          <w:tcPr>
            <w:tcW w:w="361" w:type="dxa"/>
            <w:noWrap/>
            <w:hideMark/>
          </w:tcPr>
          <w:p w14:paraId="18BD922A"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3B9D0BA8" w14:textId="35E57BED" w:rsidR="007E7CB2" w:rsidRPr="0005446F" w:rsidRDefault="007E7CB2">
            <w:pPr>
              <w:rPr>
                <w:rFonts w:ascii="Arial" w:hAnsi="Arial" w:cs="Arial"/>
                <w:sz w:val="20"/>
                <w:szCs w:val="20"/>
                <w:vertAlign w:val="superscript"/>
              </w:rPr>
            </w:pPr>
            <w:r w:rsidRPr="0005446F">
              <w:rPr>
                <w:rFonts w:ascii="Arial" w:hAnsi="Arial" w:cs="Arial"/>
                <w:sz w:val="20"/>
                <w:szCs w:val="20"/>
              </w:rPr>
              <w:t>Krupp &amp; Müller 1994</w:t>
            </w:r>
            <w:r w:rsidR="00F7675B" w:rsidRPr="0005446F">
              <w:rPr>
                <w:rFonts w:ascii="Arial" w:hAnsi="Arial" w:cs="Arial"/>
                <w:sz w:val="20"/>
                <w:szCs w:val="20"/>
                <w:vertAlign w:val="superscript"/>
              </w:rPr>
              <w:t>1</w:t>
            </w:r>
          </w:p>
        </w:tc>
      </w:tr>
      <w:tr w:rsidR="007E7CB2" w:rsidRPr="0005446F" w14:paraId="6EAEE4C5" w14:textId="77777777" w:rsidTr="00712563">
        <w:trPr>
          <w:trHeight w:val="260"/>
        </w:trPr>
        <w:tc>
          <w:tcPr>
            <w:tcW w:w="1841" w:type="dxa"/>
            <w:noWrap/>
            <w:hideMark/>
          </w:tcPr>
          <w:p w14:paraId="10915639"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32A57F2E"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Favonigobius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melanobranchus</w:t>
            </w:r>
            <w:proofErr w:type="spellEnd"/>
          </w:p>
        </w:tc>
        <w:tc>
          <w:tcPr>
            <w:tcW w:w="550" w:type="dxa"/>
            <w:noWrap/>
            <w:hideMark/>
          </w:tcPr>
          <w:p w14:paraId="120CE393" w14:textId="77777777" w:rsidR="007E7CB2" w:rsidRPr="0005446F" w:rsidRDefault="007E7CB2" w:rsidP="007E7CB2">
            <w:pPr>
              <w:rPr>
                <w:rFonts w:ascii="Arial" w:hAnsi="Arial" w:cs="Arial"/>
                <w:sz w:val="20"/>
                <w:szCs w:val="20"/>
              </w:rPr>
            </w:pPr>
            <w:r w:rsidRPr="0005446F">
              <w:rPr>
                <w:rFonts w:ascii="Arial" w:hAnsi="Arial" w:cs="Arial"/>
                <w:sz w:val="20"/>
                <w:szCs w:val="20"/>
              </w:rPr>
              <w:t>1</w:t>
            </w:r>
          </w:p>
        </w:tc>
        <w:tc>
          <w:tcPr>
            <w:tcW w:w="623" w:type="dxa"/>
            <w:noWrap/>
            <w:hideMark/>
          </w:tcPr>
          <w:p w14:paraId="13834C68"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361" w:type="dxa"/>
            <w:noWrap/>
            <w:hideMark/>
          </w:tcPr>
          <w:p w14:paraId="2F16E8A1"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1CE740D5"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57CAAA33" w14:textId="77777777" w:rsidTr="00712563">
        <w:trPr>
          <w:trHeight w:val="260"/>
        </w:trPr>
        <w:tc>
          <w:tcPr>
            <w:tcW w:w="1841" w:type="dxa"/>
            <w:noWrap/>
            <w:hideMark/>
          </w:tcPr>
          <w:p w14:paraId="468B5F03"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6BC8E342"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Fusigobius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inframaculatus</w:t>
            </w:r>
            <w:proofErr w:type="spellEnd"/>
          </w:p>
        </w:tc>
        <w:tc>
          <w:tcPr>
            <w:tcW w:w="550" w:type="dxa"/>
            <w:noWrap/>
            <w:hideMark/>
          </w:tcPr>
          <w:p w14:paraId="14C34DC5"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238B3C89" w14:textId="77777777" w:rsidR="007E7CB2" w:rsidRPr="0005446F" w:rsidRDefault="007E7CB2" w:rsidP="007E7CB2">
            <w:pPr>
              <w:rPr>
                <w:rFonts w:ascii="Arial" w:hAnsi="Arial" w:cs="Arial"/>
                <w:sz w:val="20"/>
                <w:szCs w:val="20"/>
              </w:rPr>
            </w:pPr>
            <w:r w:rsidRPr="0005446F">
              <w:rPr>
                <w:rFonts w:ascii="Arial" w:hAnsi="Arial" w:cs="Arial"/>
                <w:sz w:val="20"/>
                <w:szCs w:val="20"/>
              </w:rPr>
              <w:t>3</w:t>
            </w:r>
          </w:p>
        </w:tc>
        <w:tc>
          <w:tcPr>
            <w:tcW w:w="361" w:type="dxa"/>
            <w:noWrap/>
            <w:hideMark/>
          </w:tcPr>
          <w:p w14:paraId="2F9E0F90"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5DC7DF34"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Eagderi</w:t>
            </w:r>
            <w:proofErr w:type="spellEnd"/>
            <w:r w:rsidRPr="0005446F">
              <w:rPr>
                <w:rFonts w:ascii="Arial" w:hAnsi="Arial" w:cs="Arial"/>
                <w:sz w:val="20"/>
                <w:szCs w:val="20"/>
              </w:rPr>
              <w:t xml:space="preserve"> et al. 2019</w:t>
            </w:r>
          </w:p>
        </w:tc>
      </w:tr>
      <w:tr w:rsidR="007E7CB2" w:rsidRPr="0005446F" w14:paraId="14D7EF36" w14:textId="77777777" w:rsidTr="00712563">
        <w:trPr>
          <w:trHeight w:val="260"/>
        </w:trPr>
        <w:tc>
          <w:tcPr>
            <w:tcW w:w="1841" w:type="dxa"/>
            <w:noWrap/>
            <w:hideMark/>
          </w:tcPr>
          <w:p w14:paraId="14F05E57"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645FF417"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Gnatholepis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caudimaculata</w:t>
            </w:r>
            <w:proofErr w:type="spellEnd"/>
          </w:p>
        </w:tc>
        <w:tc>
          <w:tcPr>
            <w:tcW w:w="550" w:type="dxa"/>
            <w:noWrap/>
            <w:hideMark/>
          </w:tcPr>
          <w:p w14:paraId="5023F0F1"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0DDF3E8C" w14:textId="77777777" w:rsidR="007E7CB2" w:rsidRPr="0005446F" w:rsidRDefault="007E7CB2" w:rsidP="007E7CB2">
            <w:pPr>
              <w:rPr>
                <w:rFonts w:ascii="Arial" w:hAnsi="Arial" w:cs="Arial"/>
                <w:sz w:val="20"/>
                <w:szCs w:val="20"/>
              </w:rPr>
            </w:pPr>
            <w:r w:rsidRPr="0005446F">
              <w:rPr>
                <w:rFonts w:ascii="Arial" w:hAnsi="Arial" w:cs="Arial"/>
                <w:sz w:val="20"/>
                <w:szCs w:val="20"/>
              </w:rPr>
              <w:t>14</w:t>
            </w:r>
          </w:p>
        </w:tc>
        <w:tc>
          <w:tcPr>
            <w:tcW w:w="361" w:type="dxa"/>
            <w:noWrap/>
            <w:hideMark/>
          </w:tcPr>
          <w:p w14:paraId="486F310A"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6CB91E9A"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Eagderi</w:t>
            </w:r>
            <w:proofErr w:type="spellEnd"/>
            <w:r w:rsidRPr="0005446F">
              <w:rPr>
                <w:rFonts w:ascii="Arial" w:hAnsi="Arial" w:cs="Arial"/>
                <w:sz w:val="20"/>
                <w:szCs w:val="20"/>
              </w:rPr>
              <w:t xml:space="preserve"> et al. 2019</w:t>
            </w:r>
          </w:p>
        </w:tc>
      </w:tr>
      <w:tr w:rsidR="007E7CB2" w:rsidRPr="0005446F" w14:paraId="678A61AF" w14:textId="77777777" w:rsidTr="00712563">
        <w:trPr>
          <w:trHeight w:val="260"/>
        </w:trPr>
        <w:tc>
          <w:tcPr>
            <w:tcW w:w="1841" w:type="dxa"/>
            <w:noWrap/>
            <w:hideMark/>
          </w:tcPr>
          <w:p w14:paraId="3B00A86F"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234A7E8C"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Gobiodon</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reticulatus</w:t>
            </w:r>
            <w:proofErr w:type="spellEnd"/>
          </w:p>
        </w:tc>
        <w:tc>
          <w:tcPr>
            <w:tcW w:w="550" w:type="dxa"/>
            <w:noWrap/>
            <w:hideMark/>
          </w:tcPr>
          <w:p w14:paraId="7BE57AA0"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2D9E4E0D" w14:textId="77777777" w:rsidR="007E7CB2" w:rsidRPr="0005446F" w:rsidRDefault="007E7CB2" w:rsidP="007E7CB2">
            <w:pPr>
              <w:rPr>
                <w:rFonts w:ascii="Arial" w:hAnsi="Arial" w:cs="Arial"/>
                <w:sz w:val="20"/>
                <w:szCs w:val="20"/>
              </w:rPr>
            </w:pPr>
            <w:r w:rsidRPr="0005446F">
              <w:rPr>
                <w:rFonts w:ascii="Arial" w:hAnsi="Arial" w:cs="Arial"/>
                <w:sz w:val="20"/>
                <w:szCs w:val="20"/>
              </w:rPr>
              <w:t>2</w:t>
            </w:r>
          </w:p>
        </w:tc>
        <w:tc>
          <w:tcPr>
            <w:tcW w:w="361" w:type="dxa"/>
            <w:noWrap/>
            <w:hideMark/>
          </w:tcPr>
          <w:p w14:paraId="2D25215D"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047DC20F" w14:textId="77777777" w:rsidR="007E7CB2" w:rsidRPr="0005446F" w:rsidRDefault="007E7CB2">
            <w:pPr>
              <w:rPr>
                <w:rFonts w:ascii="Arial" w:hAnsi="Arial" w:cs="Arial"/>
                <w:sz w:val="20"/>
                <w:szCs w:val="20"/>
              </w:rPr>
            </w:pPr>
            <w:r w:rsidRPr="0005446F">
              <w:rPr>
                <w:rFonts w:ascii="Arial" w:hAnsi="Arial" w:cs="Arial"/>
                <w:sz w:val="20"/>
                <w:szCs w:val="20"/>
              </w:rPr>
              <w:t>Bishop 2003</w:t>
            </w:r>
          </w:p>
        </w:tc>
      </w:tr>
      <w:tr w:rsidR="007E7CB2" w:rsidRPr="0005446F" w14:paraId="6E7F5745" w14:textId="77777777" w:rsidTr="00712563">
        <w:trPr>
          <w:trHeight w:val="260"/>
        </w:trPr>
        <w:tc>
          <w:tcPr>
            <w:tcW w:w="1841" w:type="dxa"/>
            <w:noWrap/>
            <w:hideMark/>
          </w:tcPr>
          <w:p w14:paraId="42D2652B"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1C80005C"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Hetereleotris</w:t>
            </w:r>
            <w:proofErr w:type="spellEnd"/>
            <w:r w:rsidRPr="0005446F">
              <w:rPr>
                <w:rFonts w:ascii="Arial" w:hAnsi="Arial" w:cs="Arial"/>
                <w:i/>
                <w:iCs/>
                <w:sz w:val="20"/>
                <w:szCs w:val="20"/>
              </w:rPr>
              <w:t xml:space="preserve"> vulgaris</w:t>
            </w:r>
          </w:p>
        </w:tc>
        <w:tc>
          <w:tcPr>
            <w:tcW w:w="550" w:type="dxa"/>
            <w:noWrap/>
            <w:hideMark/>
          </w:tcPr>
          <w:p w14:paraId="759A85D0"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440C65D6" w14:textId="77777777" w:rsidR="007E7CB2" w:rsidRPr="0005446F" w:rsidRDefault="007E7CB2" w:rsidP="007E7CB2">
            <w:pPr>
              <w:rPr>
                <w:rFonts w:ascii="Arial" w:hAnsi="Arial" w:cs="Arial"/>
                <w:sz w:val="20"/>
                <w:szCs w:val="20"/>
              </w:rPr>
            </w:pPr>
            <w:r w:rsidRPr="0005446F">
              <w:rPr>
                <w:rFonts w:ascii="Arial" w:hAnsi="Arial" w:cs="Arial"/>
                <w:sz w:val="20"/>
                <w:szCs w:val="20"/>
              </w:rPr>
              <w:t>405</w:t>
            </w:r>
          </w:p>
        </w:tc>
        <w:tc>
          <w:tcPr>
            <w:tcW w:w="361" w:type="dxa"/>
            <w:noWrap/>
            <w:hideMark/>
          </w:tcPr>
          <w:p w14:paraId="2AABA486"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15D38418"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Eagderi</w:t>
            </w:r>
            <w:proofErr w:type="spellEnd"/>
            <w:r w:rsidRPr="0005446F">
              <w:rPr>
                <w:rFonts w:ascii="Arial" w:hAnsi="Arial" w:cs="Arial"/>
                <w:sz w:val="20"/>
                <w:szCs w:val="20"/>
              </w:rPr>
              <w:t xml:space="preserve"> et al. 2019</w:t>
            </w:r>
          </w:p>
        </w:tc>
      </w:tr>
      <w:tr w:rsidR="007E7CB2" w:rsidRPr="0005446F" w14:paraId="29D871A3" w14:textId="77777777" w:rsidTr="00712563">
        <w:trPr>
          <w:trHeight w:val="260"/>
        </w:trPr>
        <w:tc>
          <w:tcPr>
            <w:tcW w:w="1841" w:type="dxa"/>
            <w:noWrap/>
            <w:hideMark/>
          </w:tcPr>
          <w:p w14:paraId="2643E801"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1628449C"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Istigobius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decoratus</w:t>
            </w:r>
            <w:proofErr w:type="spellEnd"/>
          </w:p>
        </w:tc>
        <w:tc>
          <w:tcPr>
            <w:tcW w:w="550" w:type="dxa"/>
            <w:noWrap/>
            <w:hideMark/>
          </w:tcPr>
          <w:p w14:paraId="21DCCAC6"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2E5BC6F4" w14:textId="77777777" w:rsidR="007E7CB2" w:rsidRPr="0005446F" w:rsidRDefault="007E7CB2" w:rsidP="007E7CB2">
            <w:pPr>
              <w:rPr>
                <w:rFonts w:ascii="Arial" w:hAnsi="Arial" w:cs="Arial"/>
                <w:sz w:val="20"/>
                <w:szCs w:val="20"/>
              </w:rPr>
            </w:pPr>
            <w:r w:rsidRPr="0005446F">
              <w:rPr>
                <w:rFonts w:ascii="Arial" w:hAnsi="Arial" w:cs="Arial"/>
                <w:sz w:val="20"/>
                <w:szCs w:val="20"/>
              </w:rPr>
              <w:t>15</w:t>
            </w:r>
          </w:p>
        </w:tc>
        <w:tc>
          <w:tcPr>
            <w:tcW w:w="361" w:type="dxa"/>
            <w:noWrap/>
            <w:hideMark/>
          </w:tcPr>
          <w:p w14:paraId="11EC3AE3"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2E9BCB71"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Eagderi</w:t>
            </w:r>
            <w:proofErr w:type="spellEnd"/>
            <w:r w:rsidRPr="0005446F">
              <w:rPr>
                <w:rFonts w:ascii="Arial" w:hAnsi="Arial" w:cs="Arial"/>
                <w:sz w:val="20"/>
                <w:szCs w:val="20"/>
              </w:rPr>
              <w:t xml:space="preserve"> et al. 2019</w:t>
            </w:r>
          </w:p>
        </w:tc>
      </w:tr>
      <w:tr w:rsidR="007E7CB2" w:rsidRPr="0005446F" w14:paraId="7EBF6126" w14:textId="77777777" w:rsidTr="00712563">
        <w:trPr>
          <w:trHeight w:val="260"/>
        </w:trPr>
        <w:tc>
          <w:tcPr>
            <w:tcW w:w="1841" w:type="dxa"/>
            <w:noWrap/>
            <w:hideMark/>
          </w:tcPr>
          <w:p w14:paraId="6F8C4DE8"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7495B95C"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Priolepis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cincta</w:t>
            </w:r>
            <w:proofErr w:type="spellEnd"/>
          </w:p>
        </w:tc>
        <w:tc>
          <w:tcPr>
            <w:tcW w:w="550" w:type="dxa"/>
            <w:noWrap/>
            <w:hideMark/>
          </w:tcPr>
          <w:p w14:paraId="2EF4F6D5"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06AE1F53" w14:textId="77777777" w:rsidR="007E7CB2" w:rsidRPr="0005446F" w:rsidRDefault="007E7CB2" w:rsidP="007E7CB2">
            <w:pPr>
              <w:rPr>
                <w:rFonts w:ascii="Arial" w:hAnsi="Arial" w:cs="Arial"/>
                <w:sz w:val="20"/>
                <w:szCs w:val="20"/>
              </w:rPr>
            </w:pPr>
            <w:r w:rsidRPr="0005446F">
              <w:rPr>
                <w:rFonts w:ascii="Arial" w:hAnsi="Arial" w:cs="Arial"/>
                <w:sz w:val="20"/>
                <w:szCs w:val="20"/>
              </w:rPr>
              <w:t>4</w:t>
            </w:r>
          </w:p>
        </w:tc>
        <w:tc>
          <w:tcPr>
            <w:tcW w:w="361" w:type="dxa"/>
            <w:noWrap/>
            <w:hideMark/>
          </w:tcPr>
          <w:p w14:paraId="60F473BD"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1D090988" w14:textId="77777777" w:rsidR="007E7CB2" w:rsidRPr="0005446F" w:rsidRDefault="007E7CB2">
            <w:pPr>
              <w:rPr>
                <w:rFonts w:ascii="Arial" w:hAnsi="Arial" w:cs="Arial"/>
                <w:sz w:val="20"/>
                <w:szCs w:val="20"/>
              </w:rPr>
            </w:pPr>
            <w:r w:rsidRPr="0005446F">
              <w:rPr>
                <w:rFonts w:ascii="Arial" w:hAnsi="Arial" w:cs="Arial"/>
                <w:sz w:val="20"/>
                <w:szCs w:val="20"/>
              </w:rPr>
              <w:t>Winterbottom &amp; Burridge 1992</w:t>
            </w:r>
          </w:p>
        </w:tc>
      </w:tr>
      <w:tr w:rsidR="007E7CB2" w:rsidRPr="0005446F" w14:paraId="28B61365" w14:textId="77777777" w:rsidTr="00712563">
        <w:trPr>
          <w:trHeight w:val="260"/>
        </w:trPr>
        <w:tc>
          <w:tcPr>
            <w:tcW w:w="1841" w:type="dxa"/>
            <w:noWrap/>
            <w:hideMark/>
          </w:tcPr>
          <w:p w14:paraId="0EFED83B"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61BA18C9"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Priolepis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randalli</w:t>
            </w:r>
            <w:proofErr w:type="spellEnd"/>
          </w:p>
        </w:tc>
        <w:tc>
          <w:tcPr>
            <w:tcW w:w="550" w:type="dxa"/>
            <w:noWrap/>
            <w:hideMark/>
          </w:tcPr>
          <w:p w14:paraId="3B55D08E"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662EA2E3" w14:textId="77777777" w:rsidR="007E7CB2" w:rsidRPr="0005446F" w:rsidRDefault="007E7CB2" w:rsidP="007E7CB2">
            <w:pPr>
              <w:rPr>
                <w:rFonts w:ascii="Arial" w:hAnsi="Arial" w:cs="Arial"/>
                <w:sz w:val="20"/>
                <w:szCs w:val="20"/>
              </w:rPr>
            </w:pPr>
            <w:r w:rsidRPr="0005446F">
              <w:rPr>
                <w:rFonts w:ascii="Arial" w:hAnsi="Arial" w:cs="Arial"/>
                <w:sz w:val="20"/>
                <w:szCs w:val="20"/>
              </w:rPr>
              <w:t>2</w:t>
            </w:r>
          </w:p>
        </w:tc>
        <w:tc>
          <w:tcPr>
            <w:tcW w:w="361" w:type="dxa"/>
            <w:noWrap/>
            <w:hideMark/>
          </w:tcPr>
          <w:p w14:paraId="262BCD5C"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797215AA" w14:textId="77777777" w:rsidR="007E7CB2" w:rsidRPr="0005446F" w:rsidRDefault="007E7CB2">
            <w:pPr>
              <w:rPr>
                <w:rFonts w:ascii="Arial" w:hAnsi="Arial" w:cs="Arial"/>
                <w:sz w:val="20"/>
                <w:szCs w:val="20"/>
              </w:rPr>
            </w:pPr>
            <w:r w:rsidRPr="0005446F">
              <w:rPr>
                <w:rFonts w:ascii="Arial" w:hAnsi="Arial" w:cs="Arial"/>
                <w:sz w:val="20"/>
                <w:szCs w:val="20"/>
              </w:rPr>
              <w:t>Winterbottom &amp; Burridge 1993</w:t>
            </w:r>
          </w:p>
        </w:tc>
      </w:tr>
      <w:tr w:rsidR="007E7CB2" w:rsidRPr="0005446F" w14:paraId="2A712359" w14:textId="77777777" w:rsidTr="00712563">
        <w:trPr>
          <w:trHeight w:val="260"/>
        </w:trPr>
        <w:tc>
          <w:tcPr>
            <w:tcW w:w="1841" w:type="dxa"/>
            <w:noWrap/>
            <w:hideMark/>
          </w:tcPr>
          <w:p w14:paraId="6C12CE40"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287F4ECF"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Priolepis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semidoliata</w:t>
            </w:r>
            <w:proofErr w:type="spellEnd"/>
          </w:p>
        </w:tc>
        <w:tc>
          <w:tcPr>
            <w:tcW w:w="550" w:type="dxa"/>
            <w:noWrap/>
            <w:hideMark/>
          </w:tcPr>
          <w:p w14:paraId="36FF21DC"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74C2B369" w14:textId="77777777" w:rsidR="007E7CB2" w:rsidRPr="0005446F" w:rsidRDefault="007E7CB2" w:rsidP="007E7CB2">
            <w:pPr>
              <w:rPr>
                <w:rFonts w:ascii="Arial" w:hAnsi="Arial" w:cs="Arial"/>
                <w:sz w:val="20"/>
                <w:szCs w:val="20"/>
              </w:rPr>
            </w:pPr>
            <w:r w:rsidRPr="0005446F">
              <w:rPr>
                <w:rFonts w:ascii="Arial" w:hAnsi="Arial" w:cs="Arial"/>
                <w:sz w:val="20"/>
                <w:szCs w:val="20"/>
              </w:rPr>
              <w:t>10</w:t>
            </w:r>
          </w:p>
        </w:tc>
        <w:tc>
          <w:tcPr>
            <w:tcW w:w="361" w:type="dxa"/>
            <w:noWrap/>
            <w:hideMark/>
          </w:tcPr>
          <w:p w14:paraId="6C69AFB7"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2D86E0F7" w14:textId="77777777" w:rsidR="007E7CB2" w:rsidRPr="0005446F" w:rsidRDefault="007E7CB2">
            <w:pPr>
              <w:rPr>
                <w:rFonts w:ascii="Arial" w:hAnsi="Arial" w:cs="Arial"/>
                <w:sz w:val="20"/>
                <w:szCs w:val="20"/>
              </w:rPr>
            </w:pPr>
            <w:r w:rsidRPr="0005446F">
              <w:rPr>
                <w:rFonts w:ascii="Arial" w:hAnsi="Arial" w:cs="Arial"/>
                <w:sz w:val="20"/>
                <w:szCs w:val="20"/>
              </w:rPr>
              <w:t>NA</w:t>
            </w:r>
          </w:p>
        </w:tc>
      </w:tr>
      <w:tr w:rsidR="007E7CB2" w:rsidRPr="0005446F" w14:paraId="52CBDD4C" w14:textId="77777777" w:rsidTr="00712563">
        <w:trPr>
          <w:trHeight w:val="260"/>
        </w:trPr>
        <w:tc>
          <w:tcPr>
            <w:tcW w:w="1841" w:type="dxa"/>
            <w:noWrap/>
            <w:hideMark/>
          </w:tcPr>
          <w:p w14:paraId="5165C8F9"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Gobiidae</w:t>
            </w:r>
            <w:proofErr w:type="spellEnd"/>
          </w:p>
        </w:tc>
        <w:tc>
          <w:tcPr>
            <w:tcW w:w="2992" w:type="dxa"/>
            <w:noWrap/>
            <w:hideMark/>
          </w:tcPr>
          <w:p w14:paraId="48DBE8C6"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Trimma</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corallinum</w:t>
            </w:r>
            <w:proofErr w:type="spellEnd"/>
          </w:p>
        </w:tc>
        <w:tc>
          <w:tcPr>
            <w:tcW w:w="550" w:type="dxa"/>
            <w:noWrap/>
            <w:hideMark/>
          </w:tcPr>
          <w:p w14:paraId="377DD87C"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71E6DDBE" w14:textId="77777777" w:rsidR="007E7CB2" w:rsidRPr="0005446F" w:rsidRDefault="007E7CB2" w:rsidP="007E7CB2">
            <w:pPr>
              <w:rPr>
                <w:rFonts w:ascii="Arial" w:hAnsi="Arial" w:cs="Arial"/>
                <w:sz w:val="20"/>
                <w:szCs w:val="20"/>
              </w:rPr>
            </w:pPr>
            <w:r w:rsidRPr="0005446F">
              <w:rPr>
                <w:rFonts w:ascii="Arial" w:hAnsi="Arial" w:cs="Arial"/>
                <w:sz w:val="20"/>
                <w:szCs w:val="20"/>
              </w:rPr>
              <w:t>11</w:t>
            </w:r>
          </w:p>
        </w:tc>
        <w:tc>
          <w:tcPr>
            <w:tcW w:w="361" w:type="dxa"/>
            <w:noWrap/>
            <w:hideMark/>
          </w:tcPr>
          <w:p w14:paraId="40D5B3EA"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6163F571" w14:textId="3FD009B7" w:rsidR="007E7CB2" w:rsidRPr="0005446F" w:rsidRDefault="007E7CB2">
            <w:pPr>
              <w:rPr>
                <w:rFonts w:ascii="Arial" w:hAnsi="Arial" w:cs="Arial"/>
                <w:sz w:val="20"/>
                <w:szCs w:val="20"/>
                <w:vertAlign w:val="superscript"/>
              </w:rPr>
            </w:pPr>
            <w:proofErr w:type="spellStart"/>
            <w:r w:rsidRPr="0005446F">
              <w:rPr>
                <w:rFonts w:ascii="Arial" w:hAnsi="Arial" w:cs="Arial"/>
                <w:sz w:val="20"/>
                <w:szCs w:val="20"/>
              </w:rPr>
              <w:t>Eagderi</w:t>
            </w:r>
            <w:proofErr w:type="spellEnd"/>
            <w:r w:rsidRPr="0005446F">
              <w:rPr>
                <w:rFonts w:ascii="Arial" w:hAnsi="Arial" w:cs="Arial"/>
                <w:sz w:val="20"/>
                <w:szCs w:val="20"/>
              </w:rPr>
              <w:t xml:space="preserve"> et al. 2019</w:t>
            </w:r>
            <w:r w:rsidR="00F7675B" w:rsidRPr="0005446F">
              <w:rPr>
                <w:rFonts w:ascii="Arial" w:hAnsi="Arial" w:cs="Arial"/>
                <w:sz w:val="20"/>
                <w:szCs w:val="20"/>
                <w:vertAlign w:val="superscript"/>
              </w:rPr>
              <w:t>2</w:t>
            </w:r>
          </w:p>
        </w:tc>
      </w:tr>
      <w:tr w:rsidR="007E7CB2" w:rsidRPr="0005446F" w14:paraId="72231C22" w14:textId="77777777" w:rsidTr="00712563">
        <w:trPr>
          <w:trHeight w:val="260"/>
        </w:trPr>
        <w:tc>
          <w:tcPr>
            <w:tcW w:w="1841" w:type="dxa"/>
            <w:noWrap/>
            <w:hideMark/>
          </w:tcPr>
          <w:p w14:paraId="71F58000" w14:textId="77777777" w:rsidR="007E7CB2" w:rsidRPr="0005446F" w:rsidRDefault="007E7CB2">
            <w:pPr>
              <w:rPr>
                <w:rFonts w:ascii="Arial" w:hAnsi="Arial" w:cs="Arial"/>
                <w:sz w:val="20"/>
                <w:szCs w:val="20"/>
              </w:rPr>
            </w:pPr>
            <w:r w:rsidRPr="0005446F">
              <w:rPr>
                <w:rFonts w:ascii="Arial" w:hAnsi="Arial" w:cs="Arial"/>
                <w:sz w:val="20"/>
                <w:szCs w:val="20"/>
              </w:rPr>
              <w:t>Muraenidae</w:t>
            </w:r>
          </w:p>
        </w:tc>
        <w:tc>
          <w:tcPr>
            <w:tcW w:w="2992" w:type="dxa"/>
            <w:noWrap/>
            <w:hideMark/>
          </w:tcPr>
          <w:p w14:paraId="723C8692"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Gymnothorax</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speA</w:t>
            </w:r>
            <w:proofErr w:type="spellEnd"/>
          </w:p>
        </w:tc>
        <w:tc>
          <w:tcPr>
            <w:tcW w:w="550" w:type="dxa"/>
            <w:noWrap/>
            <w:hideMark/>
          </w:tcPr>
          <w:p w14:paraId="17037193"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7A28C27B" w14:textId="77777777" w:rsidR="007E7CB2" w:rsidRPr="0005446F" w:rsidRDefault="007E7CB2" w:rsidP="007E7CB2">
            <w:pPr>
              <w:rPr>
                <w:rFonts w:ascii="Arial" w:hAnsi="Arial" w:cs="Arial"/>
                <w:sz w:val="20"/>
                <w:szCs w:val="20"/>
              </w:rPr>
            </w:pPr>
            <w:r w:rsidRPr="0005446F">
              <w:rPr>
                <w:rFonts w:ascii="Arial" w:hAnsi="Arial" w:cs="Arial"/>
                <w:sz w:val="20"/>
                <w:szCs w:val="20"/>
              </w:rPr>
              <w:t>12</w:t>
            </w:r>
          </w:p>
        </w:tc>
        <w:tc>
          <w:tcPr>
            <w:tcW w:w="361" w:type="dxa"/>
            <w:noWrap/>
            <w:hideMark/>
          </w:tcPr>
          <w:p w14:paraId="08B9DDBA"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5D7BD18E" w14:textId="746CA60D" w:rsidR="007E7CB2" w:rsidRPr="0005446F" w:rsidRDefault="007E7CB2">
            <w:pPr>
              <w:rPr>
                <w:rFonts w:ascii="Arial" w:hAnsi="Arial" w:cs="Arial"/>
                <w:sz w:val="20"/>
                <w:szCs w:val="20"/>
                <w:vertAlign w:val="superscript"/>
              </w:rPr>
            </w:pPr>
            <w:proofErr w:type="spellStart"/>
            <w:r w:rsidRPr="0005446F">
              <w:rPr>
                <w:rFonts w:ascii="Arial" w:hAnsi="Arial" w:cs="Arial"/>
                <w:sz w:val="20"/>
                <w:szCs w:val="20"/>
              </w:rPr>
              <w:t>Eagderi</w:t>
            </w:r>
            <w:proofErr w:type="spellEnd"/>
            <w:r w:rsidRPr="0005446F">
              <w:rPr>
                <w:rFonts w:ascii="Arial" w:hAnsi="Arial" w:cs="Arial"/>
                <w:sz w:val="20"/>
                <w:szCs w:val="20"/>
              </w:rPr>
              <w:t xml:space="preserve"> et al. 2019</w:t>
            </w:r>
            <w:r w:rsidR="00F7675B" w:rsidRPr="0005446F">
              <w:rPr>
                <w:rFonts w:ascii="Arial" w:hAnsi="Arial" w:cs="Arial"/>
                <w:sz w:val="20"/>
                <w:szCs w:val="20"/>
                <w:vertAlign w:val="superscript"/>
              </w:rPr>
              <w:t>3</w:t>
            </w:r>
          </w:p>
        </w:tc>
      </w:tr>
      <w:tr w:rsidR="007E7CB2" w:rsidRPr="0005446F" w14:paraId="245EDF2F" w14:textId="77777777" w:rsidTr="00712563">
        <w:trPr>
          <w:trHeight w:val="260"/>
        </w:trPr>
        <w:tc>
          <w:tcPr>
            <w:tcW w:w="1841" w:type="dxa"/>
            <w:noWrap/>
            <w:hideMark/>
          </w:tcPr>
          <w:p w14:paraId="47FB459A"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Ostraciidae</w:t>
            </w:r>
            <w:proofErr w:type="spellEnd"/>
          </w:p>
        </w:tc>
        <w:tc>
          <w:tcPr>
            <w:tcW w:w="2992" w:type="dxa"/>
            <w:noWrap/>
            <w:hideMark/>
          </w:tcPr>
          <w:p w14:paraId="0DAA0B87"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Ostracion</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cubicus</w:t>
            </w:r>
            <w:proofErr w:type="spellEnd"/>
          </w:p>
        </w:tc>
        <w:tc>
          <w:tcPr>
            <w:tcW w:w="550" w:type="dxa"/>
            <w:noWrap/>
            <w:hideMark/>
          </w:tcPr>
          <w:p w14:paraId="4F88E0B5"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51214F1A" w14:textId="77777777" w:rsidR="007E7CB2" w:rsidRPr="0005446F" w:rsidRDefault="007E7CB2" w:rsidP="007E7CB2">
            <w:pPr>
              <w:rPr>
                <w:rFonts w:ascii="Arial" w:hAnsi="Arial" w:cs="Arial"/>
                <w:sz w:val="20"/>
                <w:szCs w:val="20"/>
              </w:rPr>
            </w:pPr>
            <w:r w:rsidRPr="0005446F">
              <w:rPr>
                <w:rFonts w:ascii="Arial" w:hAnsi="Arial" w:cs="Arial"/>
                <w:sz w:val="20"/>
                <w:szCs w:val="20"/>
              </w:rPr>
              <w:t>3</w:t>
            </w:r>
          </w:p>
        </w:tc>
        <w:tc>
          <w:tcPr>
            <w:tcW w:w="361" w:type="dxa"/>
            <w:noWrap/>
            <w:hideMark/>
          </w:tcPr>
          <w:p w14:paraId="05E48000"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2A0F3487"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Eagderi</w:t>
            </w:r>
            <w:proofErr w:type="spellEnd"/>
            <w:r w:rsidRPr="0005446F">
              <w:rPr>
                <w:rFonts w:ascii="Arial" w:hAnsi="Arial" w:cs="Arial"/>
                <w:sz w:val="20"/>
                <w:szCs w:val="20"/>
              </w:rPr>
              <w:t xml:space="preserve"> et al. 2019</w:t>
            </w:r>
          </w:p>
        </w:tc>
      </w:tr>
      <w:tr w:rsidR="007E7CB2" w:rsidRPr="0005446F" w14:paraId="3587A552" w14:textId="77777777" w:rsidTr="00712563">
        <w:trPr>
          <w:trHeight w:val="260"/>
        </w:trPr>
        <w:tc>
          <w:tcPr>
            <w:tcW w:w="1841" w:type="dxa"/>
            <w:noWrap/>
            <w:hideMark/>
          </w:tcPr>
          <w:p w14:paraId="66A4D421" w14:textId="77777777" w:rsidR="007E7CB2" w:rsidRPr="0005446F" w:rsidRDefault="007E7CB2">
            <w:pPr>
              <w:rPr>
                <w:rFonts w:ascii="Arial" w:hAnsi="Arial" w:cs="Arial"/>
                <w:sz w:val="20"/>
                <w:szCs w:val="20"/>
              </w:rPr>
            </w:pPr>
            <w:r w:rsidRPr="0005446F">
              <w:rPr>
                <w:rFonts w:ascii="Arial" w:hAnsi="Arial" w:cs="Arial"/>
                <w:sz w:val="20"/>
                <w:szCs w:val="20"/>
              </w:rPr>
              <w:t>Pomacanthidae</w:t>
            </w:r>
          </w:p>
        </w:tc>
        <w:tc>
          <w:tcPr>
            <w:tcW w:w="2992" w:type="dxa"/>
            <w:noWrap/>
            <w:hideMark/>
          </w:tcPr>
          <w:p w14:paraId="5C6AEFD2"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Pomacanthus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maculosus</w:t>
            </w:r>
            <w:proofErr w:type="spellEnd"/>
          </w:p>
        </w:tc>
        <w:tc>
          <w:tcPr>
            <w:tcW w:w="550" w:type="dxa"/>
            <w:noWrap/>
            <w:hideMark/>
          </w:tcPr>
          <w:p w14:paraId="0D7F3278" w14:textId="77777777" w:rsidR="007E7CB2" w:rsidRPr="0005446F" w:rsidRDefault="007E7CB2" w:rsidP="007E7CB2">
            <w:pPr>
              <w:rPr>
                <w:rFonts w:ascii="Arial" w:hAnsi="Arial" w:cs="Arial"/>
                <w:sz w:val="20"/>
                <w:szCs w:val="20"/>
              </w:rPr>
            </w:pPr>
            <w:r w:rsidRPr="0005446F">
              <w:rPr>
                <w:rFonts w:ascii="Arial" w:hAnsi="Arial" w:cs="Arial"/>
                <w:sz w:val="20"/>
                <w:szCs w:val="20"/>
              </w:rPr>
              <w:t>7</w:t>
            </w:r>
          </w:p>
        </w:tc>
        <w:tc>
          <w:tcPr>
            <w:tcW w:w="623" w:type="dxa"/>
            <w:noWrap/>
            <w:hideMark/>
          </w:tcPr>
          <w:p w14:paraId="63BFDDA3"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361" w:type="dxa"/>
            <w:noWrap/>
            <w:hideMark/>
          </w:tcPr>
          <w:p w14:paraId="52A6B152"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5FED8156"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7FE43F12" w14:textId="77777777" w:rsidTr="00712563">
        <w:trPr>
          <w:trHeight w:val="260"/>
        </w:trPr>
        <w:tc>
          <w:tcPr>
            <w:tcW w:w="1841" w:type="dxa"/>
            <w:noWrap/>
            <w:hideMark/>
          </w:tcPr>
          <w:p w14:paraId="2FDE15E7"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Pomacentridae</w:t>
            </w:r>
            <w:proofErr w:type="spellEnd"/>
          </w:p>
        </w:tc>
        <w:tc>
          <w:tcPr>
            <w:tcW w:w="2992" w:type="dxa"/>
            <w:noWrap/>
            <w:hideMark/>
          </w:tcPr>
          <w:p w14:paraId="75FB13F5"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Chromis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flavaxilla</w:t>
            </w:r>
            <w:proofErr w:type="spellEnd"/>
          </w:p>
        </w:tc>
        <w:tc>
          <w:tcPr>
            <w:tcW w:w="550" w:type="dxa"/>
            <w:noWrap/>
            <w:hideMark/>
          </w:tcPr>
          <w:p w14:paraId="3C39A46D"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0A65BE58" w14:textId="77777777" w:rsidR="007E7CB2" w:rsidRPr="0005446F" w:rsidRDefault="007E7CB2" w:rsidP="007E7CB2">
            <w:pPr>
              <w:rPr>
                <w:rFonts w:ascii="Arial" w:hAnsi="Arial" w:cs="Arial"/>
                <w:sz w:val="20"/>
                <w:szCs w:val="20"/>
              </w:rPr>
            </w:pPr>
            <w:r w:rsidRPr="0005446F">
              <w:rPr>
                <w:rFonts w:ascii="Arial" w:hAnsi="Arial" w:cs="Arial"/>
                <w:sz w:val="20"/>
                <w:szCs w:val="20"/>
              </w:rPr>
              <w:t>19</w:t>
            </w:r>
          </w:p>
        </w:tc>
        <w:tc>
          <w:tcPr>
            <w:tcW w:w="361" w:type="dxa"/>
            <w:noWrap/>
            <w:hideMark/>
          </w:tcPr>
          <w:p w14:paraId="7C43FA26"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56E08F3F" w14:textId="77777777" w:rsidR="007E7CB2" w:rsidRPr="0005446F" w:rsidRDefault="007E7CB2">
            <w:pPr>
              <w:rPr>
                <w:rFonts w:ascii="Arial" w:hAnsi="Arial" w:cs="Arial"/>
                <w:sz w:val="20"/>
                <w:szCs w:val="20"/>
              </w:rPr>
            </w:pPr>
            <w:r w:rsidRPr="0005446F">
              <w:rPr>
                <w:rFonts w:ascii="Arial" w:hAnsi="Arial" w:cs="Arial"/>
                <w:sz w:val="20"/>
                <w:szCs w:val="20"/>
              </w:rPr>
              <w:t>Bishop 2003</w:t>
            </w:r>
          </w:p>
        </w:tc>
      </w:tr>
      <w:tr w:rsidR="007E7CB2" w:rsidRPr="0005446F" w14:paraId="17FD776F" w14:textId="77777777" w:rsidTr="00712563">
        <w:trPr>
          <w:trHeight w:val="260"/>
        </w:trPr>
        <w:tc>
          <w:tcPr>
            <w:tcW w:w="1841" w:type="dxa"/>
            <w:noWrap/>
            <w:hideMark/>
          </w:tcPr>
          <w:p w14:paraId="725497E9"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Pomacentridae</w:t>
            </w:r>
            <w:proofErr w:type="spellEnd"/>
          </w:p>
        </w:tc>
        <w:tc>
          <w:tcPr>
            <w:tcW w:w="2992" w:type="dxa"/>
            <w:noWrap/>
            <w:hideMark/>
          </w:tcPr>
          <w:p w14:paraId="3254C7F2"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Chromis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xanthopterygius</w:t>
            </w:r>
            <w:proofErr w:type="spellEnd"/>
          </w:p>
        </w:tc>
        <w:tc>
          <w:tcPr>
            <w:tcW w:w="550" w:type="dxa"/>
            <w:noWrap/>
            <w:hideMark/>
          </w:tcPr>
          <w:p w14:paraId="798763F4"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5A128E10" w14:textId="77777777" w:rsidR="007E7CB2" w:rsidRPr="0005446F" w:rsidRDefault="007E7CB2" w:rsidP="007E7CB2">
            <w:pPr>
              <w:rPr>
                <w:rFonts w:ascii="Arial" w:hAnsi="Arial" w:cs="Arial"/>
                <w:sz w:val="20"/>
                <w:szCs w:val="20"/>
              </w:rPr>
            </w:pPr>
            <w:r w:rsidRPr="0005446F">
              <w:rPr>
                <w:rFonts w:ascii="Arial" w:hAnsi="Arial" w:cs="Arial"/>
                <w:sz w:val="20"/>
                <w:szCs w:val="20"/>
              </w:rPr>
              <w:t>3</w:t>
            </w:r>
          </w:p>
        </w:tc>
        <w:tc>
          <w:tcPr>
            <w:tcW w:w="361" w:type="dxa"/>
            <w:noWrap/>
            <w:hideMark/>
          </w:tcPr>
          <w:p w14:paraId="14E0D08F"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0FADC223" w14:textId="77777777" w:rsidR="007E7CB2" w:rsidRPr="0005446F" w:rsidRDefault="007E7CB2">
            <w:pPr>
              <w:rPr>
                <w:rFonts w:ascii="Arial" w:hAnsi="Arial" w:cs="Arial"/>
                <w:sz w:val="20"/>
                <w:szCs w:val="20"/>
              </w:rPr>
            </w:pPr>
            <w:r w:rsidRPr="0005446F">
              <w:rPr>
                <w:rFonts w:ascii="Arial" w:hAnsi="Arial" w:cs="Arial"/>
                <w:sz w:val="20"/>
                <w:szCs w:val="20"/>
              </w:rPr>
              <w:t>Bishop 2003</w:t>
            </w:r>
          </w:p>
        </w:tc>
      </w:tr>
      <w:tr w:rsidR="007E7CB2" w:rsidRPr="0005446F" w14:paraId="796D5642" w14:textId="77777777" w:rsidTr="00712563">
        <w:trPr>
          <w:trHeight w:val="260"/>
        </w:trPr>
        <w:tc>
          <w:tcPr>
            <w:tcW w:w="1841" w:type="dxa"/>
            <w:noWrap/>
            <w:hideMark/>
          </w:tcPr>
          <w:p w14:paraId="71DB9212"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Pomacentridae</w:t>
            </w:r>
            <w:proofErr w:type="spellEnd"/>
          </w:p>
        </w:tc>
        <w:tc>
          <w:tcPr>
            <w:tcW w:w="2992" w:type="dxa"/>
            <w:noWrap/>
            <w:hideMark/>
          </w:tcPr>
          <w:p w14:paraId="0F7FB7F3"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Neopomacentrus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cyanomos</w:t>
            </w:r>
            <w:proofErr w:type="spellEnd"/>
          </w:p>
        </w:tc>
        <w:tc>
          <w:tcPr>
            <w:tcW w:w="550" w:type="dxa"/>
            <w:noWrap/>
            <w:hideMark/>
          </w:tcPr>
          <w:p w14:paraId="31C09F0C"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45A26AEC" w14:textId="77777777" w:rsidR="007E7CB2" w:rsidRPr="0005446F" w:rsidRDefault="007E7CB2" w:rsidP="007E7CB2">
            <w:pPr>
              <w:rPr>
                <w:rFonts w:ascii="Arial" w:hAnsi="Arial" w:cs="Arial"/>
                <w:sz w:val="20"/>
                <w:szCs w:val="20"/>
              </w:rPr>
            </w:pPr>
            <w:r w:rsidRPr="0005446F">
              <w:rPr>
                <w:rFonts w:ascii="Arial" w:hAnsi="Arial" w:cs="Arial"/>
                <w:sz w:val="20"/>
                <w:szCs w:val="20"/>
              </w:rPr>
              <w:t>38</w:t>
            </w:r>
          </w:p>
        </w:tc>
        <w:tc>
          <w:tcPr>
            <w:tcW w:w="361" w:type="dxa"/>
            <w:noWrap/>
            <w:hideMark/>
          </w:tcPr>
          <w:p w14:paraId="02ECB83B"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4E645067" w14:textId="77777777" w:rsidR="007E7CB2" w:rsidRPr="0005446F" w:rsidRDefault="007E7CB2">
            <w:pPr>
              <w:rPr>
                <w:rFonts w:ascii="Arial" w:hAnsi="Arial" w:cs="Arial"/>
                <w:sz w:val="20"/>
                <w:szCs w:val="20"/>
              </w:rPr>
            </w:pPr>
            <w:r w:rsidRPr="0005446F">
              <w:rPr>
                <w:rFonts w:ascii="Arial" w:hAnsi="Arial" w:cs="Arial"/>
                <w:sz w:val="20"/>
                <w:szCs w:val="20"/>
              </w:rPr>
              <w:t>Bishop 2003</w:t>
            </w:r>
          </w:p>
        </w:tc>
      </w:tr>
      <w:tr w:rsidR="007E7CB2" w:rsidRPr="0005446F" w14:paraId="6FEA6296" w14:textId="77777777" w:rsidTr="00712563">
        <w:trPr>
          <w:trHeight w:val="260"/>
        </w:trPr>
        <w:tc>
          <w:tcPr>
            <w:tcW w:w="1841" w:type="dxa"/>
            <w:noWrap/>
            <w:hideMark/>
          </w:tcPr>
          <w:p w14:paraId="729326D2"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Pomacentridae</w:t>
            </w:r>
            <w:proofErr w:type="spellEnd"/>
          </w:p>
        </w:tc>
        <w:tc>
          <w:tcPr>
            <w:tcW w:w="2992" w:type="dxa"/>
            <w:noWrap/>
            <w:hideMark/>
          </w:tcPr>
          <w:p w14:paraId="12454871"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Neopomacentrus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miryae</w:t>
            </w:r>
            <w:proofErr w:type="spellEnd"/>
          </w:p>
        </w:tc>
        <w:tc>
          <w:tcPr>
            <w:tcW w:w="550" w:type="dxa"/>
            <w:noWrap/>
            <w:hideMark/>
          </w:tcPr>
          <w:p w14:paraId="06F8DE29"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146F8CD6" w14:textId="77777777" w:rsidR="007E7CB2" w:rsidRPr="0005446F" w:rsidRDefault="007E7CB2" w:rsidP="007E7CB2">
            <w:pPr>
              <w:rPr>
                <w:rFonts w:ascii="Arial" w:hAnsi="Arial" w:cs="Arial"/>
                <w:sz w:val="20"/>
                <w:szCs w:val="20"/>
              </w:rPr>
            </w:pPr>
            <w:r w:rsidRPr="0005446F">
              <w:rPr>
                <w:rFonts w:ascii="Arial" w:hAnsi="Arial" w:cs="Arial"/>
                <w:sz w:val="20"/>
                <w:szCs w:val="20"/>
              </w:rPr>
              <w:t>38</w:t>
            </w:r>
          </w:p>
        </w:tc>
        <w:tc>
          <w:tcPr>
            <w:tcW w:w="361" w:type="dxa"/>
            <w:noWrap/>
            <w:hideMark/>
          </w:tcPr>
          <w:p w14:paraId="167A9B3A"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78A1BD5C" w14:textId="77777777" w:rsidR="007E7CB2" w:rsidRPr="0005446F" w:rsidRDefault="007E7CB2">
            <w:pPr>
              <w:rPr>
                <w:rFonts w:ascii="Arial" w:hAnsi="Arial" w:cs="Arial"/>
                <w:sz w:val="20"/>
                <w:szCs w:val="20"/>
              </w:rPr>
            </w:pPr>
            <w:r w:rsidRPr="0005446F">
              <w:rPr>
                <w:rFonts w:ascii="Arial" w:hAnsi="Arial" w:cs="Arial"/>
                <w:sz w:val="20"/>
                <w:szCs w:val="20"/>
              </w:rPr>
              <w:t>NA</w:t>
            </w:r>
          </w:p>
        </w:tc>
      </w:tr>
      <w:tr w:rsidR="007E7CB2" w:rsidRPr="0005446F" w14:paraId="55EB6A0C" w14:textId="77777777" w:rsidTr="00712563">
        <w:trPr>
          <w:trHeight w:val="260"/>
        </w:trPr>
        <w:tc>
          <w:tcPr>
            <w:tcW w:w="1841" w:type="dxa"/>
            <w:noWrap/>
            <w:hideMark/>
          </w:tcPr>
          <w:p w14:paraId="0DD5118D"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Pomacentridae</w:t>
            </w:r>
            <w:proofErr w:type="spellEnd"/>
          </w:p>
        </w:tc>
        <w:tc>
          <w:tcPr>
            <w:tcW w:w="2992" w:type="dxa"/>
            <w:noWrap/>
            <w:hideMark/>
          </w:tcPr>
          <w:p w14:paraId="420F07D8"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Neopomacentrus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sindensis</w:t>
            </w:r>
            <w:proofErr w:type="spellEnd"/>
          </w:p>
        </w:tc>
        <w:tc>
          <w:tcPr>
            <w:tcW w:w="550" w:type="dxa"/>
            <w:noWrap/>
            <w:hideMark/>
          </w:tcPr>
          <w:p w14:paraId="55ACB718"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5DF8F473" w14:textId="77777777" w:rsidR="007E7CB2" w:rsidRPr="0005446F" w:rsidRDefault="007E7CB2" w:rsidP="007E7CB2">
            <w:pPr>
              <w:rPr>
                <w:rFonts w:ascii="Arial" w:hAnsi="Arial" w:cs="Arial"/>
                <w:sz w:val="20"/>
                <w:szCs w:val="20"/>
              </w:rPr>
            </w:pPr>
            <w:r w:rsidRPr="0005446F">
              <w:rPr>
                <w:rFonts w:ascii="Arial" w:hAnsi="Arial" w:cs="Arial"/>
                <w:sz w:val="20"/>
                <w:szCs w:val="20"/>
              </w:rPr>
              <w:t>6</w:t>
            </w:r>
          </w:p>
        </w:tc>
        <w:tc>
          <w:tcPr>
            <w:tcW w:w="361" w:type="dxa"/>
            <w:noWrap/>
            <w:hideMark/>
          </w:tcPr>
          <w:p w14:paraId="32C6CCB9"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0FA8B318" w14:textId="77777777" w:rsidR="007E7CB2" w:rsidRPr="0005446F" w:rsidRDefault="007E7CB2">
            <w:pPr>
              <w:rPr>
                <w:rFonts w:ascii="Arial" w:hAnsi="Arial" w:cs="Arial"/>
                <w:sz w:val="20"/>
                <w:szCs w:val="20"/>
              </w:rPr>
            </w:pPr>
            <w:r w:rsidRPr="0005446F">
              <w:rPr>
                <w:rFonts w:ascii="Arial" w:hAnsi="Arial" w:cs="Arial"/>
                <w:sz w:val="20"/>
                <w:szCs w:val="20"/>
              </w:rPr>
              <w:t>Bishop 2003</w:t>
            </w:r>
          </w:p>
        </w:tc>
      </w:tr>
      <w:tr w:rsidR="007E7CB2" w:rsidRPr="0005446F" w14:paraId="10E3C443" w14:textId="77777777" w:rsidTr="00712563">
        <w:trPr>
          <w:trHeight w:val="260"/>
        </w:trPr>
        <w:tc>
          <w:tcPr>
            <w:tcW w:w="1841" w:type="dxa"/>
            <w:noWrap/>
            <w:hideMark/>
          </w:tcPr>
          <w:p w14:paraId="43502F64"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Pomacentridae</w:t>
            </w:r>
            <w:proofErr w:type="spellEnd"/>
          </w:p>
        </w:tc>
        <w:tc>
          <w:tcPr>
            <w:tcW w:w="2992" w:type="dxa"/>
            <w:noWrap/>
            <w:hideMark/>
          </w:tcPr>
          <w:p w14:paraId="7636F1C8"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Pomacentrus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aquilus</w:t>
            </w:r>
            <w:proofErr w:type="spellEnd"/>
          </w:p>
        </w:tc>
        <w:tc>
          <w:tcPr>
            <w:tcW w:w="550" w:type="dxa"/>
            <w:noWrap/>
            <w:hideMark/>
          </w:tcPr>
          <w:p w14:paraId="34E6796C" w14:textId="77777777" w:rsidR="007E7CB2" w:rsidRPr="0005446F" w:rsidRDefault="007E7CB2" w:rsidP="007E7CB2">
            <w:pPr>
              <w:rPr>
                <w:rFonts w:ascii="Arial" w:hAnsi="Arial" w:cs="Arial"/>
                <w:sz w:val="20"/>
                <w:szCs w:val="20"/>
              </w:rPr>
            </w:pPr>
            <w:r w:rsidRPr="0005446F">
              <w:rPr>
                <w:rFonts w:ascii="Arial" w:hAnsi="Arial" w:cs="Arial"/>
                <w:sz w:val="20"/>
                <w:szCs w:val="20"/>
              </w:rPr>
              <w:t>3</w:t>
            </w:r>
          </w:p>
        </w:tc>
        <w:tc>
          <w:tcPr>
            <w:tcW w:w="623" w:type="dxa"/>
            <w:noWrap/>
            <w:hideMark/>
          </w:tcPr>
          <w:p w14:paraId="08CCF024"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361" w:type="dxa"/>
            <w:noWrap/>
            <w:hideMark/>
          </w:tcPr>
          <w:p w14:paraId="392548A1"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66602120"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06292EB2" w14:textId="77777777" w:rsidTr="00712563">
        <w:trPr>
          <w:trHeight w:val="260"/>
        </w:trPr>
        <w:tc>
          <w:tcPr>
            <w:tcW w:w="1841" w:type="dxa"/>
            <w:noWrap/>
            <w:hideMark/>
          </w:tcPr>
          <w:p w14:paraId="0CECE694"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Pomacentridae</w:t>
            </w:r>
            <w:proofErr w:type="spellEnd"/>
          </w:p>
        </w:tc>
        <w:tc>
          <w:tcPr>
            <w:tcW w:w="2992" w:type="dxa"/>
            <w:noWrap/>
            <w:hideMark/>
          </w:tcPr>
          <w:p w14:paraId="775683FE"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Pomacentrus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leptus</w:t>
            </w:r>
            <w:proofErr w:type="spellEnd"/>
          </w:p>
        </w:tc>
        <w:tc>
          <w:tcPr>
            <w:tcW w:w="550" w:type="dxa"/>
            <w:noWrap/>
            <w:hideMark/>
          </w:tcPr>
          <w:p w14:paraId="4D12AB5F"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60453E57" w14:textId="77777777" w:rsidR="007E7CB2" w:rsidRPr="0005446F" w:rsidRDefault="007E7CB2" w:rsidP="007E7CB2">
            <w:pPr>
              <w:rPr>
                <w:rFonts w:ascii="Arial" w:hAnsi="Arial" w:cs="Arial"/>
                <w:sz w:val="20"/>
                <w:szCs w:val="20"/>
              </w:rPr>
            </w:pPr>
            <w:r w:rsidRPr="0005446F">
              <w:rPr>
                <w:rFonts w:ascii="Arial" w:hAnsi="Arial" w:cs="Arial"/>
                <w:sz w:val="20"/>
                <w:szCs w:val="20"/>
              </w:rPr>
              <w:t>5</w:t>
            </w:r>
          </w:p>
        </w:tc>
        <w:tc>
          <w:tcPr>
            <w:tcW w:w="361" w:type="dxa"/>
            <w:noWrap/>
            <w:hideMark/>
          </w:tcPr>
          <w:p w14:paraId="5B757FD9"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45B6856B" w14:textId="77777777" w:rsidR="007E7CB2" w:rsidRPr="0005446F" w:rsidRDefault="007E7CB2">
            <w:pPr>
              <w:rPr>
                <w:rFonts w:ascii="Arial" w:hAnsi="Arial" w:cs="Arial"/>
                <w:sz w:val="20"/>
                <w:szCs w:val="20"/>
              </w:rPr>
            </w:pPr>
            <w:r w:rsidRPr="0005446F">
              <w:rPr>
                <w:rFonts w:ascii="Arial" w:hAnsi="Arial" w:cs="Arial"/>
                <w:sz w:val="20"/>
                <w:szCs w:val="20"/>
              </w:rPr>
              <w:t>Bishop 2003</w:t>
            </w:r>
          </w:p>
        </w:tc>
      </w:tr>
      <w:tr w:rsidR="007E7CB2" w:rsidRPr="0005446F" w14:paraId="57FAD601" w14:textId="77777777" w:rsidTr="00712563">
        <w:trPr>
          <w:trHeight w:val="260"/>
        </w:trPr>
        <w:tc>
          <w:tcPr>
            <w:tcW w:w="1841" w:type="dxa"/>
            <w:noWrap/>
            <w:hideMark/>
          </w:tcPr>
          <w:p w14:paraId="74F10773"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Pomacentridae</w:t>
            </w:r>
            <w:proofErr w:type="spellEnd"/>
          </w:p>
        </w:tc>
        <w:tc>
          <w:tcPr>
            <w:tcW w:w="2992" w:type="dxa"/>
            <w:noWrap/>
            <w:hideMark/>
          </w:tcPr>
          <w:p w14:paraId="5DB7CE19"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Pomacentrus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trichrourus</w:t>
            </w:r>
            <w:proofErr w:type="spellEnd"/>
          </w:p>
        </w:tc>
        <w:tc>
          <w:tcPr>
            <w:tcW w:w="550" w:type="dxa"/>
            <w:noWrap/>
            <w:hideMark/>
          </w:tcPr>
          <w:p w14:paraId="6F6A70B7" w14:textId="77777777" w:rsidR="007E7CB2" w:rsidRPr="0005446F" w:rsidRDefault="007E7CB2" w:rsidP="007E7CB2">
            <w:pPr>
              <w:rPr>
                <w:rFonts w:ascii="Arial" w:hAnsi="Arial" w:cs="Arial"/>
                <w:sz w:val="20"/>
                <w:szCs w:val="20"/>
              </w:rPr>
            </w:pPr>
            <w:r w:rsidRPr="0005446F">
              <w:rPr>
                <w:rFonts w:ascii="Arial" w:hAnsi="Arial" w:cs="Arial"/>
                <w:sz w:val="20"/>
                <w:szCs w:val="20"/>
              </w:rPr>
              <w:t>5</w:t>
            </w:r>
          </w:p>
        </w:tc>
        <w:tc>
          <w:tcPr>
            <w:tcW w:w="623" w:type="dxa"/>
            <w:noWrap/>
            <w:hideMark/>
          </w:tcPr>
          <w:p w14:paraId="6173224D"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361" w:type="dxa"/>
            <w:noWrap/>
            <w:hideMark/>
          </w:tcPr>
          <w:p w14:paraId="18F7CDB3"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759B0AD0"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78D3982D" w14:textId="77777777" w:rsidTr="00712563">
        <w:trPr>
          <w:trHeight w:val="260"/>
        </w:trPr>
        <w:tc>
          <w:tcPr>
            <w:tcW w:w="1841" w:type="dxa"/>
            <w:noWrap/>
            <w:hideMark/>
          </w:tcPr>
          <w:p w14:paraId="4CF0DBB9"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Pseudochromidae</w:t>
            </w:r>
            <w:proofErr w:type="spellEnd"/>
          </w:p>
        </w:tc>
        <w:tc>
          <w:tcPr>
            <w:tcW w:w="2992" w:type="dxa"/>
            <w:noWrap/>
            <w:hideMark/>
          </w:tcPr>
          <w:p w14:paraId="4F2A2F9C"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Pseudochromis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aldabraensis</w:t>
            </w:r>
            <w:proofErr w:type="spellEnd"/>
          </w:p>
        </w:tc>
        <w:tc>
          <w:tcPr>
            <w:tcW w:w="550" w:type="dxa"/>
            <w:noWrap/>
            <w:hideMark/>
          </w:tcPr>
          <w:p w14:paraId="207140A0"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33C90282" w14:textId="77777777" w:rsidR="007E7CB2" w:rsidRPr="0005446F" w:rsidRDefault="007E7CB2" w:rsidP="007E7CB2">
            <w:pPr>
              <w:rPr>
                <w:rFonts w:ascii="Arial" w:hAnsi="Arial" w:cs="Arial"/>
                <w:sz w:val="20"/>
                <w:szCs w:val="20"/>
              </w:rPr>
            </w:pPr>
            <w:r w:rsidRPr="0005446F">
              <w:rPr>
                <w:rFonts w:ascii="Arial" w:hAnsi="Arial" w:cs="Arial"/>
                <w:sz w:val="20"/>
                <w:szCs w:val="20"/>
              </w:rPr>
              <w:t>4</w:t>
            </w:r>
          </w:p>
        </w:tc>
        <w:tc>
          <w:tcPr>
            <w:tcW w:w="361" w:type="dxa"/>
            <w:noWrap/>
            <w:hideMark/>
          </w:tcPr>
          <w:p w14:paraId="4171FA89"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4CA53448" w14:textId="77777777" w:rsidR="007E7CB2" w:rsidRPr="0005446F" w:rsidRDefault="007E7CB2">
            <w:pPr>
              <w:rPr>
                <w:rFonts w:ascii="Arial" w:hAnsi="Arial" w:cs="Arial"/>
                <w:sz w:val="20"/>
                <w:szCs w:val="20"/>
              </w:rPr>
            </w:pPr>
            <w:r w:rsidRPr="0005446F">
              <w:rPr>
                <w:rFonts w:ascii="Arial" w:hAnsi="Arial" w:cs="Arial"/>
                <w:sz w:val="20"/>
                <w:szCs w:val="20"/>
              </w:rPr>
              <w:t>Bishop 2003</w:t>
            </w:r>
          </w:p>
        </w:tc>
      </w:tr>
      <w:tr w:rsidR="007E7CB2" w:rsidRPr="0005446F" w14:paraId="46C87387" w14:textId="77777777" w:rsidTr="00712563">
        <w:trPr>
          <w:trHeight w:val="260"/>
        </w:trPr>
        <w:tc>
          <w:tcPr>
            <w:tcW w:w="1841" w:type="dxa"/>
            <w:noWrap/>
            <w:hideMark/>
          </w:tcPr>
          <w:p w14:paraId="6881F75F"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Pseudochromidae</w:t>
            </w:r>
            <w:proofErr w:type="spellEnd"/>
          </w:p>
        </w:tc>
        <w:tc>
          <w:tcPr>
            <w:tcW w:w="2992" w:type="dxa"/>
            <w:noWrap/>
            <w:hideMark/>
          </w:tcPr>
          <w:p w14:paraId="5CFBEF9F"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Pseudochromis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linda</w:t>
            </w:r>
            <w:proofErr w:type="spellEnd"/>
          </w:p>
        </w:tc>
        <w:tc>
          <w:tcPr>
            <w:tcW w:w="550" w:type="dxa"/>
            <w:noWrap/>
            <w:hideMark/>
          </w:tcPr>
          <w:p w14:paraId="4824871F" w14:textId="77777777" w:rsidR="007E7CB2" w:rsidRPr="0005446F" w:rsidRDefault="007E7CB2" w:rsidP="007E7CB2">
            <w:pPr>
              <w:rPr>
                <w:rFonts w:ascii="Arial" w:hAnsi="Arial" w:cs="Arial"/>
                <w:sz w:val="20"/>
                <w:szCs w:val="20"/>
              </w:rPr>
            </w:pPr>
            <w:r w:rsidRPr="0005446F">
              <w:rPr>
                <w:rFonts w:ascii="Arial" w:hAnsi="Arial" w:cs="Arial"/>
                <w:sz w:val="20"/>
                <w:szCs w:val="20"/>
              </w:rPr>
              <w:t>1</w:t>
            </w:r>
          </w:p>
        </w:tc>
        <w:tc>
          <w:tcPr>
            <w:tcW w:w="623" w:type="dxa"/>
            <w:noWrap/>
            <w:hideMark/>
          </w:tcPr>
          <w:p w14:paraId="3C607A5E"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361" w:type="dxa"/>
            <w:noWrap/>
            <w:hideMark/>
          </w:tcPr>
          <w:p w14:paraId="5C433446"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19395040"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34161282" w14:textId="77777777" w:rsidTr="00712563">
        <w:trPr>
          <w:trHeight w:val="260"/>
        </w:trPr>
        <w:tc>
          <w:tcPr>
            <w:tcW w:w="1841" w:type="dxa"/>
            <w:noWrap/>
            <w:hideMark/>
          </w:tcPr>
          <w:p w14:paraId="1304D870"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t>Pseudochromidae</w:t>
            </w:r>
            <w:proofErr w:type="spellEnd"/>
          </w:p>
        </w:tc>
        <w:tc>
          <w:tcPr>
            <w:tcW w:w="2992" w:type="dxa"/>
            <w:noWrap/>
            <w:hideMark/>
          </w:tcPr>
          <w:p w14:paraId="3BF004B9"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Pseudochromis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nigrovittatus</w:t>
            </w:r>
            <w:proofErr w:type="spellEnd"/>
          </w:p>
        </w:tc>
        <w:tc>
          <w:tcPr>
            <w:tcW w:w="550" w:type="dxa"/>
            <w:noWrap/>
            <w:hideMark/>
          </w:tcPr>
          <w:p w14:paraId="01F2045A" w14:textId="77777777" w:rsidR="007E7CB2" w:rsidRPr="0005446F" w:rsidRDefault="007E7CB2" w:rsidP="007E7CB2">
            <w:pPr>
              <w:rPr>
                <w:rFonts w:ascii="Arial" w:hAnsi="Arial" w:cs="Arial"/>
                <w:sz w:val="20"/>
                <w:szCs w:val="20"/>
              </w:rPr>
            </w:pPr>
            <w:r w:rsidRPr="0005446F">
              <w:rPr>
                <w:rFonts w:ascii="Arial" w:hAnsi="Arial" w:cs="Arial"/>
                <w:sz w:val="20"/>
                <w:szCs w:val="20"/>
              </w:rPr>
              <w:t>2</w:t>
            </w:r>
          </w:p>
        </w:tc>
        <w:tc>
          <w:tcPr>
            <w:tcW w:w="623" w:type="dxa"/>
            <w:noWrap/>
            <w:hideMark/>
          </w:tcPr>
          <w:p w14:paraId="3C9DADB0" w14:textId="77777777" w:rsidR="007E7CB2" w:rsidRPr="0005446F" w:rsidRDefault="007E7CB2" w:rsidP="007E7CB2">
            <w:pPr>
              <w:rPr>
                <w:rFonts w:ascii="Arial" w:hAnsi="Arial" w:cs="Arial"/>
                <w:sz w:val="20"/>
                <w:szCs w:val="20"/>
              </w:rPr>
            </w:pPr>
            <w:r w:rsidRPr="0005446F">
              <w:rPr>
                <w:rFonts w:ascii="Arial" w:hAnsi="Arial" w:cs="Arial"/>
                <w:sz w:val="20"/>
                <w:szCs w:val="20"/>
              </w:rPr>
              <w:t>1</w:t>
            </w:r>
          </w:p>
        </w:tc>
        <w:tc>
          <w:tcPr>
            <w:tcW w:w="361" w:type="dxa"/>
            <w:noWrap/>
            <w:hideMark/>
          </w:tcPr>
          <w:p w14:paraId="081D0D3D"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5D918E89"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74222098" w14:textId="77777777" w:rsidTr="00712563">
        <w:trPr>
          <w:trHeight w:val="260"/>
        </w:trPr>
        <w:tc>
          <w:tcPr>
            <w:tcW w:w="1841" w:type="dxa"/>
            <w:noWrap/>
            <w:hideMark/>
          </w:tcPr>
          <w:p w14:paraId="4DD0DEEA" w14:textId="77777777" w:rsidR="007E7CB2" w:rsidRPr="0005446F" w:rsidRDefault="007E7CB2">
            <w:pPr>
              <w:rPr>
                <w:rFonts w:ascii="Arial" w:hAnsi="Arial" w:cs="Arial"/>
                <w:sz w:val="20"/>
                <w:szCs w:val="20"/>
              </w:rPr>
            </w:pPr>
            <w:proofErr w:type="spellStart"/>
            <w:r w:rsidRPr="0005446F">
              <w:rPr>
                <w:rFonts w:ascii="Arial" w:hAnsi="Arial" w:cs="Arial"/>
                <w:sz w:val="20"/>
                <w:szCs w:val="20"/>
              </w:rPr>
              <w:lastRenderedPageBreak/>
              <w:t>Pseudochromidae</w:t>
            </w:r>
            <w:proofErr w:type="spellEnd"/>
          </w:p>
        </w:tc>
        <w:tc>
          <w:tcPr>
            <w:tcW w:w="2992" w:type="dxa"/>
            <w:noWrap/>
            <w:hideMark/>
          </w:tcPr>
          <w:p w14:paraId="6104A11B"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Pseudochromis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persicus</w:t>
            </w:r>
            <w:proofErr w:type="spellEnd"/>
          </w:p>
        </w:tc>
        <w:tc>
          <w:tcPr>
            <w:tcW w:w="550" w:type="dxa"/>
            <w:noWrap/>
            <w:hideMark/>
          </w:tcPr>
          <w:p w14:paraId="09A56A72" w14:textId="77777777" w:rsidR="007E7CB2" w:rsidRPr="0005446F" w:rsidRDefault="007E7CB2" w:rsidP="007E7CB2">
            <w:pPr>
              <w:rPr>
                <w:rFonts w:ascii="Arial" w:hAnsi="Arial" w:cs="Arial"/>
                <w:sz w:val="20"/>
                <w:szCs w:val="20"/>
              </w:rPr>
            </w:pPr>
            <w:r w:rsidRPr="0005446F">
              <w:rPr>
                <w:rFonts w:ascii="Arial" w:hAnsi="Arial" w:cs="Arial"/>
                <w:sz w:val="20"/>
                <w:szCs w:val="20"/>
              </w:rPr>
              <w:t>1</w:t>
            </w:r>
          </w:p>
        </w:tc>
        <w:tc>
          <w:tcPr>
            <w:tcW w:w="623" w:type="dxa"/>
            <w:noWrap/>
            <w:hideMark/>
          </w:tcPr>
          <w:p w14:paraId="29F13E87"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361" w:type="dxa"/>
            <w:noWrap/>
            <w:hideMark/>
          </w:tcPr>
          <w:p w14:paraId="26F893D7"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294C6DEF"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5AC59626" w14:textId="77777777" w:rsidTr="00712563">
        <w:trPr>
          <w:trHeight w:val="260"/>
        </w:trPr>
        <w:tc>
          <w:tcPr>
            <w:tcW w:w="1841" w:type="dxa"/>
            <w:noWrap/>
            <w:hideMark/>
          </w:tcPr>
          <w:p w14:paraId="5C495EF4" w14:textId="77777777" w:rsidR="007E7CB2" w:rsidRPr="0005446F" w:rsidRDefault="007E7CB2">
            <w:pPr>
              <w:rPr>
                <w:rFonts w:ascii="Arial" w:hAnsi="Arial" w:cs="Arial"/>
                <w:sz w:val="20"/>
                <w:szCs w:val="20"/>
              </w:rPr>
            </w:pPr>
            <w:r w:rsidRPr="0005446F">
              <w:rPr>
                <w:rFonts w:ascii="Arial" w:hAnsi="Arial" w:cs="Arial"/>
                <w:sz w:val="20"/>
                <w:szCs w:val="20"/>
              </w:rPr>
              <w:t>Serranidae</w:t>
            </w:r>
          </w:p>
        </w:tc>
        <w:tc>
          <w:tcPr>
            <w:tcW w:w="2992" w:type="dxa"/>
            <w:noWrap/>
            <w:hideMark/>
          </w:tcPr>
          <w:p w14:paraId="05CC9AAC"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Cephalopholis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hemistiktos</w:t>
            </w:r>
            <w:proofErr w:type="spellEnd"/>
          </w:p>
        </w:tc>
        <w:tc>
          <w:tcPr>
            <w:tcW w:w="550" w:type="dxa"/>
            <w:noWrap/>
            <w:hideMark/>
          </w:tcPr>
          <w:p w14:paraId="15567EC5" w14:textId="77777777" w:rsidR="007E7CB2" w:rsidRPr="0005446F" w:rsidRDefault="007E7CB2" w:rsidP="007E7CB2">
            <w:pPr>
              <w:rPr>
                <w:rFonts w:ascii="Arial" w:hAnsi="Arial" w:cs="Arial"/>
                <w:sz w:val="20"/>
                <w:szCs w:val="20"/>
              </w:rPr>
            </w:pPr>
            <w:r w:rsidRPr="0005446F">
              <w:rPr>
                <w:rFonts w:ascii="Arial" w:hAnsi="Arial" w:cs="Arial"/>
                <w:sz w:val="20"/>
                <w:szCs w:val="20"/>
              </w:rPr>
              <w:t>2</w:t>
            </w:r>
          </w:p>
        </w:tc>
        <w:tc>
          <w:tcPr>
            <w:tcW w:w="623" w:type="dxa"/>
            <w:noWrap/>
            <w:hideMark/>
          </w:tcPr>
          <w:p w14:paraId="324A0D94" w14:textId="77777777" w:rsidR="007E7CB2" w:rsidRPr="0005446F" w:rsidRDefault="007E7CB2" w:rsidP="007E7CB2">
            <w:pPr>
              <w:rPr>
                <w:rFonts w:ascii="Arial" w:hAnsi="Arial" w:cs="Arial"/>
                <w:sz w:val="20"/>
                <w:szCs w:val="20"/>
              </w:rPr>
            </w:pPr>
            <w:r w:rsidRPr="0005446F">
              <w:rPr>
                <w:rFonts w:ascii="Arial" w:hAnsi="Arial" w:cs="Arial"/>
                <w:sz w:val="20"/>
                <w:szCs w:val="20"/>
              </w:rPr>
              <w:t>2</w:t>
            </w:r>
          </w:p>
        </w:tc>
        <w:tc>
          <w:tcPr>
            <w:tcW w:w="361" w:type="dxa"/>
            <w:noWrap/>
            <w:hideMark/>
          </w:tcPr>
          <w:p w14:paraId="5DF7C194"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04CA2A4E" w14:textId="77777777" w:rsidR="007E7CB2" w:rsidRPr="0005446F" w:rsidRDefault="007E7CB2">
            <w:pPr>
              <w:rPr>
                <w:rFonts w:ascii="Arial" w:hAnsi="Arial" w:cs="Arial"/>
                <w:sz w:val="20"/>
                <w:szCs w:val="20"/>
              </w:rPr>
            </w:pPr>
            <w:r w:rsidRPr="0005446F">
              <w:rPr>
                <w:rFonts w:ascii="Arial" w:hAnsi="Arial" w:cs="Arial"/>
                <w:sz w:val="20"/>
                <w:szCs w:val="20"/>
              </w:rPr>
              <w:t>present</w:t>
            </w:r>
          </w:p>
        </w:tc>
      </w:tr>
      <w:tr w:rsidR="007E7CB2" w:rsidRPr="0005446F" w14:paraId="3A88AA7C" w14:textId="77777777" w:rsidTr="00712563">
        <w:trPr>
          <w:trHeight w:val="260"/>
        </w:trPr>
        <w:tc>
          <w:tcPr>
            <w:tcW w:w="1841" w:type="dxa"/>
            <w:noWrap/>
            <w:hideMark/>
          </w:tcPr>
          <w:p w14:paraId="691E2943" w14:textId="77777777" w:rsidR="007E7CB2" w:rsidRPr="0005446F" w:rsidRDefault="007E7CB2">
            <w:pPr>
              <w:rPr>
                <w:rFonts w:ascii="Arial" w:hAnsi="Arial" w:cs="Arial"/>
                <w:sz w:val="20"/>
                <w:szCs w:val="20"/>
              </w:rPr>
            </w:pPr>
            <w:r w:rsidRPr="0005446F">
              <w:rPr>
                <w:rFonts w:ascii="Arial" w:hAnsi="Arial" w:cs="Arial"/>
                <w:sz w:val="20"/>
                <w:szCs w:val="20"/>
              </w:rPr>
              <w:t>Syngnathidae</w:t>
            </w:r>
          </w:p>
        </w:tc>
        <w:tc>
          <w:tcPr>
            <w:tcW w:w="2992" w:type="dxa"/>
            <w:noWrap/>
            <w:hideMark/>
          </w:tcPr>
          <w:p w14:paraId="4521DA0A"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Corythoichthys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flavofasciata</w:t>
            </w:r>
            <w:proofErr w:type="spellEnd"/>
          </w:p>
        </w:tc>
        <w:tc>
          <w:tcPr>
            <w:tcW w:w="550" w:type="dxa"/>
            <w:noWrap/>
            <w:hideMark/>
          </w:tcPr>
          <w:p w14:paraId="3EB67E49"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7A178963" w14:textId="77777777" w:rsidR="007E7CB2" w:rsidRPr="0005446F" w:rsidRDefault="007E7CB2" w:rsidP="007E7CB2">
            <w:pPr>
              <w:rPr>
                <w:rFonts w:ascii="Arial" w:hAnsi="Arial" w:cs="Arial"/>
                <w:sz w:val="20"/>
                <w:szCs w:val="20"/>
              </w:rPr>
            </w:pPr>
            <w:r w:rsidRPr="0005446F">
              <w:rPr>
                <w:rFonts w:ascii="Arial" w:hAnsi="Arial" w:cs="Arial"/>
                <w:sz w:val="20"/>
                <w:szCs w:val="20"/>
              </w:rPr>
              <w:t>5</w:t>
            </w:r>
          </w:p>
        </w:tc>
        <w:tc>
          <w:tcPr>
            <w:tcW w:w="361" w:type="dxa"/>
            <w:noWrap/>
            <w:hideMark/>
          </w:tcPr>
          <w:p w14:paraId="73FE971E"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08F8595B" w14:textId="77777777" w:rsidR="007E7CB2" w:rsidRPr="0005446F" w:rsidRDefault="007E7CB2">
            <w:pPr>
              <w:rPr>
                <w:rFonts w:ascii="Arial" w:hAnsi="Arial" w:cs="Arial"/>
                <w:sz w:val="20"/>
                <w:szCs w:val="20"/>
              </w:rPr>
            </w:pPr>
            <w:r w:rsidRPr="0005446F">
              <w:rPr>
                <w:rFonts w:ascii="Arial" w:hAnsi="Arial" w:cs="Arial"/>
                <w:sz w:val="20"/>
                <w:szCs w:val="20"/>
              </w:rPr>
              <w:t>Froese &amp; Pauly 2019</w:t>
            </w:r>
          </w:p>
        </w:tc>
      </w:tr>
      <w:tr w:rsidR="007E7CB2" w:rsidRPr="0005446F" w14:paraId="6EBA11B8" w14:textId="77777777" w:rsidTr="00712563">
        <w:trPr>
          <w:trHeight w:val="260"/>
        </w:trPr>
        <w:tc>
          <w:tcPr>
            <w:tcW w:w="1841" w:type="dxa"/>
            <w:noWrap/>
            <w:hideMark/>
          </w:tcPr>
          <w:p w14:paraId="28013A41" w14:textId="77777777" w:rsidR="007E7CB2" w:rsidRPr="0005446F" w:rsidRDefault="007E7CB2">
            <w:pPr>
              <w:rPr>
                <w:rFonts w:ascii="Arial" w:hAnsi="Arial" w:cs="Arial"/>
                <w:sz w:val="20"/>
                <w:szCs w:val="20"/>
              </w:rPr>
            </w:pPr>
            <w:r w:rsidRPr="0005446F">
              <w:rPr>
                <w:rFonts w:ascii="Arial" w:hAnsi="Arial" w:cs="Arial"/>
                <w:sz w:val="20"/>
                <w:szCs w:val="20"/>
              </w:rPr>
              <w:t>Syngnathidae</w:t>
            </w:r>
          </w:p>
        </w:tc>
        <w:tc>
          <w:tcPr>
            <w:tcW w:w="2992" w:type="dxa"/>
            <w:noWrap/>
            <w:hideMark/>
          </w:tcPr>
          <w:p w14:paraId="522495F8" w14:textId="77777777" w:rsidR="007E7CB2" w:rsidRPr="0005446F" w:rsidRDefault="007E7CB2">
            <w:pPr>
              <w:rPr>
                <w:rFonts w:ascii="Arial" w:hAnsi="Arial" w:cs="Arial"/>
                <w:i/>
                <w:iCs/>
                <w:sz w:val="20"/>
                <w:szCs w:val="20"/>
              </w:rPr>
            </w:pPr>
            <w:proofErr w:type="spellStart"/>
            <w:r w:rsidRPr="0005446F">
              <w:rPr>
                <w:rFonts w:ascii="Arial" w:hAnsi="Arial" w:cs="Arial"/>
                <w:i/>
                <w:iCs/>
                <w:sz w:val="20"/>
                <w:szCs w:val="20"/>
              </w:rPr>
              <w:t>Doryrhamphus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excisus</w:t>
            </w:r>
            <w:proofErr w:type="spellEnd"/>
          </w:p>
        </w:tc>
        <w:tc>
          <w:tcPr>
            <w:tcW w:w="550" w:type="dxa"/>
            <w:noWrap/>
            <w:hideMark/>
          </w:tcPr>
          <w:p w14:paraId="609A3A6F" w14:textId="77777777" w:rsidR="007E7CB2" w:rsidRPr="0005446F" w:rsidRDefault="007E7CB2" w:rsidP="007E7CB2">
            <w:pPr>
              <w:rPr>
                <w:rFonts w:ascii="Arial" w:hAnsi="Arial" w:cs="Arial"/>
                <w:sz w:val="20"/>
                <w:szCs w:val="20"/>
              </w:rPr>
            </w:pPr>
            <w:r w:rsidRPr="0005446F">
              <w:rPr>
                <w:rFonts w:ascii="Arial" w:hAnsi="Arial" w:cs="Arial"/>
                <w:sz w:val="20"/>
                <w:szCs w:val="20"/>
              </w:rPr>
              <w:t>0</w:t>
            </w:r>
          </w:p>
        </w:tc>
        <w:tc>
          <w:tcPr>
            <w:tcW w:w="623" w:type="dxa"/>
            <w:noWrap/>
            <w:hideMark/>
          </w:tcPr>
          <w:p w14:paraId="17C0B162" w14:textId="77777777" w:rsidR="007E7CB2" w:rsidRPr="0005446F" w:rsidRDefault="007E7CB2" w:rsidP="007E7CB2">
            <w:pPr>
              <w:rPr>
                <w:rFonts w:ascii="Arial" w:hAnsi="Arial" w:cs="Arial"/>
                <w:sz w:val="20"/>
                <w:szCs w:val="20"/>
              </w:rPr>
            </w:pPr>
            <w:r w:rsidRPr="0005446F">
              <w:rPr>
                <w:rFonts w:ascii="Arial" w:hAnsi="Arial" w:cs="Arial"/>
                <w:sz w:val="20"/>
                <w:szCs w:val="20"/>
              </w:rPr>
              <w:t>3</w:t>
            </w:r>
          </w:p>
        </w:tc>
        <w:tc>
          <w:tcPr>
            <w:tcW w:w="361" w:type="dxa"/>
            <w:noWrap/>
            <w:hideMark/>
          </w:tcPr>
          <w:p w14:paraId="5661B625" w14:textId="77777777" w:rsidR="007E7CB2" w:rsidRPr="0005446F" w:rsidRDefault="007E7CB2">
            <w:pPr>
              <w:rPr>
                <w:rFonts w:ascii="Arial" w:hAnsi="Arial" w:cs="Arial"/>
                <w:sz w:val="20"/>
                <w:szCs w:val="20"/>
              </w:rPr>
            </w:pPr>
            <w:r w:rsidRPr="0005446F">
              <w:rPr>
                <w:rFonts w:ascii="Arial" w:hAnsi="Arial" w:cs="Arial"/>
                <w:sz w:val="20"/>
                <w:szCs w:val="20"/>
              </w:rPr>
              <w:t>*</w:t>
            </w:r>
          </w:p>
        </w:tc>
        <w:tc>
          <w:tcPr>
            <w:tcW w:w="2993" w:type="dxa"/>
            <w:noWrap/>
            <w:hideMark/>
          </w:tcPr>
          <w:p w14:paraId="7D959675" w14:textId="77777777" w:rsidR="007E7CB2" w:rsidRPr="0005446F" w:rsidRDefault="007E7CB2">
            <w:pPr>
              <w:rPr>
                <w:rFonts w:ascii="Arial" w:hAnsi="Arial" w:cs="Arial"/>
                <w:sz w:val="20"/>
                <w:szCs w:val="20"/>
              </w:rPr>
            </w:pPr>
            <w:r w:rsidRPr="0005446F">
              <w:rPr>
                <w:rFonts w:ascii="Arial" w:hAnsi="Arial" w:cs="Arial"/>
                <w:sz w:val="20"/>
                <w:szCs w:val="20"/>
              </w:rPr>
              <w:t>Bishop 2003</w:t>
            </w:r>
          </w:p>
        </w:tc>
      </w:tr>
      <w:tr w:rsidR="007E7CB2" w:rsidRPr="0005446F" w14:paraId="1141CBBD" w14:textId="77777777" w:rsidTr="00712563">
        <w:trPr>
          <w:trHeight w:val="260"/>
        </w:trPr>
        <w:tc>
          <w:tcPr>
            <w:tcW w:w="1841" w:type="dxa"/>
            <w:noWrap/>
            <w:hideMark/>
          </w:tcPr>
          <w:p w14:paraId="7346AC90" w14:textId="77777777" w:rsidR="007E7CB2" w:rsidRPr="0005446F" w:rsidRDefault="007E7CB2" w:rsidP="00947C48">
            <w:pPr>
              <w:rPr>
                <w:rFonts w:ascii="Arial" w:hAnsi="Arial" w:cs="Arial"/>
                <w:sz w:val="20"/>
                <w:szCs w:val="20"/>
              </w:rPr>
            </w:pPr>
            <w:proofErr w:type="spellStart"/>
            <w:r w:rsidRPr="0005446F">
              <w:rPr>
                <w:rFonts w:ascii="Arial" w:hAnsi="Arial" w:cs="Arial"/>
                <w:sz w:val="20"/>
                <w:szCs w:val="20"/>
              </w:rPr>
              <w:t>Tripterygiidae</w:t>
            </w:r>
            <w:proofErr w:type="spellEnd"/>
          </w:p>
        </w:tc>
        <w:tc>
          <w:tcPr>
            <w:tcW w:w="2992" w:type="dxa"/>
            <w:noWrap/>
            <w:hideMark/>
          </w:tcPr>
          <w:p w14:paraId="7956FFBA" w14:textId="77777777" w:rsidR="007E7CB2" w:rsidRPr="0005446F" w:rsidRDefault="007E7CB2" w:rsidP="00947C48">
            <w:pPr>
              <w:rPr>
                <w:rFonts w:ascii="Arial" w:hAnsi="Arial" w:cs="Arial"/>
                <w:i/>
                <w:iCs/>
                <w:sz w:val="20"/>
                <w:szCs w:val="20"/>
              </w:rPr>
            </w:pPr>
            <w:proofErr w:type="spellStart"/>
            <w:r w:rsidRPr="0005446F">
              <w:rPr>
                <w:rFonts w:ascii="Arial" w:hAnsi="Arial" w:cs="Arial"/>
                <w:i/>
                <w:iCs/>
                <w:sz w:val="20"/>
                <w:szCs w:val="20"/>
              </w:rPr>
              <w:t>Enneapterygius</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ventermaculus</w:t>
            </w:r>
            <w:proofErr w:type="spellEnd"/>
          </w:p>
        </w:tc>
        <w:tc>
          <w:tcPr>
            <w:tcW w:w="550" w:type="dxa"/>
            <w:noWrap/>
            <w:hideMark/>
          </w:tcPr>
          <w:p w14:paraId="199D86AC" w14:textId="77777777" w:rsidR="007E7CB2" w:rsidRPr="0005446F" w:rsidRDefault="007E7CB2" w:rsidP="00947C48">
            <w:pPr>
              <w:rPr>
                <w:rFonts w:ascii="Arial" w:hAnsi="Arial" w:cs="Arial"/>
                <w:sz w:val="20"/>
                <w:szCs w:val="20"/>
              </w:rPr>
            </w:pPr>
            <w:r w:rsidRPr="0005446F">
              <w:rPr>
                <w:rFonts w:ascii="Arial" w:hAnsi="Arial" w:cs="Arial"/>
                <w:sz w:val="20"/>
                <w:szCs w:val="20"/>
              </w:rPr>
              <w:t>131</w:t>
            </w:r>
          </w:p>
        </w:tc>
        <w:tc>
          <w:tcPr>
            <w:tcW w:w="623" w:type="dxa"/>
            <w:noWrap/>
            <w:hideMark/>
          </w:tcPr>
          <w:p w14:paraId="4B4430F3" w14:textId="77777777" w:rsidR="007E7CB2" w:rsidRPr="0005446F" w:rsidRDefault="007E7CB2" w:rsidP="00947C48">
            <w:pPr>
              <w:rPr>
                <w:rFonts w:ascii="Arial" w:hAnsi="Arial" w:cs="Arial"/>
                <w:sz w:val="20"/>
                <w:szCs w:val="20"/>
              </w:rPr>
            </w:pPr>
            <w:r w:rsidRPr="0005446F">
              <w:rPr>
                <w:rFonts w:ascii="Arial" w:hAnsi="Arial" w:cs="Arial"/>
                <w:sz w:val="20"/>
                <w:szCs w:val="20"/>
              </w:rPr>
              <w:t>262</w:t>
            </w:r>
          </w:p>
        </w:tc>
        <w:tc>
          <w:tcPr>
            <w:tcW w:w="361" w:type="dxa"/>
            <w:noWrap/>
            <w:hideMark/>
          </w:tcPr>
          <w:p w14:paraId="1216CA86" w14:textId="77777777" w:rsidR="007E7CB2" w:rsidRPr="0005446F" w:rsidRDefault="007E7CB2" w:rsidP="00947C48">
            <w:pPr>
              <w:rPr>
                <w:rFonts w:ascii="Arial" w:hAnsi="Arial" w:cs="Arial"/>
                <w:sz w:val="20"/>
                <w:szCs w:val="20"/>
              </w:rPr>
            </w:pPr>
            <w:r w:rsidRPr="0005446F">
              <w:rPr>
                <w:rFonts w:ascii="Arial" w:hAnsi="Arial" w:cs="Arial"/>
                <w:sz w:val="20"/>
                <w:szCs w:val="20"/>
              </w:rPr>
              <w:t>*</w:t>
            </w:r>
          </w:p>
        </w:tc>
        <w:tc>
          <w:tcPr>
            <w:tcW w:w="2993" w:type="dxa"/>
            <w:noWrap/>
            <w:hideMark/>
          </w:tcPr>
          <w:p w14:paraId="0F642DE8" w14:textId="77777777" w:rsidR="007E7CB2" w:rsidRPr="0005446F" w:rsidRDefault="007E7CB2" w:rsidP="00947C48">
            <w:pPr>
              <w:rPr>
                <w:rFonts w:ascii="Arial" w:hAnsi="Arial" w:cs="Arial"/>
                <w:sz w:val="20"/>
                <w:szCs w:val="20"/>
              </w:rPr>
            </w:pPr>
            <w:r w:rsidRPr="0005446F">
              <w:rPr>
                <w:rFonts w:ascii="Arial" w:hAnsi="Arial" w:cs="Arial"/>
                <w:sz w:val="20"/>
                <w:szCs w:val="20"/>
              </w:rPr>
              <w:t>present</w:t>
            </w:r>
          </w:p>
        </w:tc>
      </w:tr>
      <w:tr w:rsidR="007E7CB2" w:rsidRPr="0005446F" w14:paraId="61A7E978" w14:textId="77777777" w:rsidTr="00712563">
        <w:trPr>
          <w:trHeight w:val="260"/>
        </w:trPr>
        <w:tc>
          <w:tcPr>
            <w:tcW w:w="1841" w:type="dxa"/>
            <w:tcBorders>
              <w:bottom w:val="single" w:sz="4" w:space="0" w:color="auto"/>
            </w:tcBorders>
            <w:noWrap/>
            <w:hideMark/>
          </w:tcPr>
          <w:p w14:paraId="2431DCD1" w14:textId="77777777" w:rsidR="007E7CB2" w:rsidRPr="0005446F" w:rsidRDefault="007E7CB2" w:rsidP="00947C48">
            <w:pPr>
              <w:rPr>
                <w:rFonts w:ascii="Arial" w:hAnsi="Arial" w:cs="Arial"/>
                <w:sz w:val="20"/>
                <w:szCs w:val="20"/>
              </w:rPr>
            </w:pPr>
            <w:proofErr w:type="spellStart"/>
            <w:r w:rsidRPr="0005446F">
              <w:rPr>
                <w:rFonts w:ascii="Arial" w:hAnsi="Arial" w:cs="Arial"/>
                <w:sz w:val="20"/>
                <w:szCs w:val="20"/>
              </w:rPr>
              <w:t>Tripterygiidae</w:t>
            </w:r>
            <w:proofErr w:type="spellEnd"/>
          </w:p>
        </w:tc>
        <w:tc>
          <w:tcPr>
            <w:tcW w:w="2992" w:type="dxa"/>
            <w:tcBorders>
              <w:bottom w:val="single" w:sz="4" w:space="0" w:color="auto"/>
            </w:tcBorders>
            <w:noWrap/>
            <w:hideMark/>
          </w:tcPr>
          <w:p w14:paraId="27F0F886" w14:textId="77777777" w:rsidR="007E7CB2" w:rsidRPr="0005446F" w:rsidRDefault="007E7CB2" w:rsidP="00947C48">
            <w:pPr>
              <w:rPr>
                <w:rFonts w:ascii="Arial" w:hAnsi="Arial" w:cs="Arial"/>
                <w:i/>
                <w:iCs/>
                <w:sz w:val="20"/>
                <w:szCs w:val="20"/>
              </w:rPr>
            </w:pPr>
            <w:proofErr w:type="spellStart"/>
            <w:r w:rsidRPr="0005446F">
              <w:rPr>
                <w:rFonts w:ascii="Arial" w:hAnsi="Arial" w:cs="Arial"/>
                <w:i/>
                <w:iCs/>
                <w:sz w:val="20"/>
                <w:szCs w:val="20"/>
              </w:rPr>
              <w:t>Helcogramma</w:t>
            </w:r>
            <w:proofErr w:type="spellEnd"/>
            <w:r w:rsidRPr="0005446F">
              <w:rPr>
                <w:rFonts w:ascii="Arial" w:hAnsi="Arial" w:cs="Arial"/>
                <w:i/>
                <w:iCs/>
                <w:sz w:val="20"/>
                <w:szCs w:val="20"/>
              </w:rPr>
              <w:t xml:space="preserve"> </w:t>
            </w:r>
            <w:proofErr w:type="spellStart"/>
            <w:r w:rsidRPr="0005446F">
              <w:rPr>
                <w:rFonts w:ascii="Arial" w:hAnsi="Arial" w:cs="Arial"/>
                <w:i/>
                <w:iCs/>
                <w:sz w:val="20"/>
                <w:szCs w:val="20"/>
              </w:rPr>
              <w:t>fuscopinna</w:t>
            </w:r>
            <w:proofErr w:type="spellEnd"/>
          </w:p>
        </w:tc>
        <w:tc>
          <w:tcPr>
            <w:tcW w:w="550" w:type="dxa"/>
            <w:tcBorders>
              <w:bottom w:val="single" w:sz="4" w:space="0" w:color="auto"/>
            </w:tcBorders>
            <w:noWrap/>
            <w:hideMark/>
          </w:tcPr>
          <w:p w14:paraId="627AE1CD" w14:textId="77777777" w:rsidR="007E7CB2" w:rsidRPr="0005446F" w:rsidRDefault="007E7CB2" w:rsidP="00947C48">
            <w:pPr>
              <w:rPr>
                <w:rFonts w:ascii="Arial" w:hAnsi="Arial" w:cs="Arial"/>
                <w:sz w:val="20"/>
                <w:szCs w:val="20"/>
              </w:rPr>
            </w:pPr>
            <w:r w:rsidRPr="0005446F">
              <w:rPr>
                <w:rFonts w:ascii="Arial" w:hAnsi="Arial" w:cs="Arial"/>
                <w:sz w:val="20"/>
                <w:szCs w:val="20"/>
              </w:rPr>
              <w:t>0</w:t>
            </w:r>
          </w:p>
        </w:tc>
        <w:tc>
          <w:tcPr>
            <w:tcW w:w="623" w:type="dxa"/>
            <w:tcBorders>
              <w:bottom w:val="single" w:sz="4" w:space="0" w:color="auto"/>
            </w:tcBorders>
            <w:noWrap/>
            <w:hideMark/>
          </w:tcPr>
          <w:p w14:paraId="1F356D5C" w14:textId="77777777" w:rsidR="007E7CB2" w:rsidRPr="0005446F" w:rsidRDefault="007E7CB2" w:rsidP="00947C48">
            <w:pPr>
              <w:rPr>
                <w:rFonts w:ascii="Arial" w:hAnsi="Arial" w:cs="Arial"/>
                <w:sz w:val="20"/>
                <w:szCs w:val="20"/>
              </w:rPr>
            </w:pPr>
            <w:r w:rsidRPr="0005446F">
              <w:rPr>
                <w:rFonts w:ascii="Arial" w:hAnsi="Arial" w:cs="Arial"/>
                <w:sz w:val="20"/>
                <w:szCs w:val="20"/>
              </w:rPr>
              <w:t>134</w:t>
            </w:r>
          </w:p>
        </w:tc>
        <w:tc>
          <w:tcPr>
            <w:tcW w:w="361" w:type="dxa"/>
            <w:tcBorders>
              <w:bottom w:val="single" w:sz="4" w:space="0" w:color="auto"/>
            </w:tcBorders>
            <w:noWrap/>
            <w:hideMark/>
          </w:tcPr>
          <w:p w14:paraId="5FB12DE0" w14:textId="77777777" w:rsidR="007E7CB2" w:rsidRPr="0005446F" w:rsidRDefault="007E7CB2" w:rsidP="00947C48">
            <w:pPr>
              <w:rPr>
                <w:rFonts w:ascii="Arial" w:hAnsi="Arial" w:cs="Arial"/>
                <w:sz w:val="20"/>
                <w:szCs w:val="20"/>
              </w:rPr>
            </w:pPr>
            <w:r w:rsidRPr="0005446F">
              <w:rPr>
                <w:rFonts w:ascii="Arial" w:hAnsi="Arial" w:cs="Arial"/>
                <w:sz w:val="20"/>
                <w:szCs w:val="20"/>
              </w:rPr>
              <w:t>–</w:t>
            </w:r>
          </w:p>
        </w:tc>
        <w:tc>
          <w:tcPr>
            <w:tcW w:w="2993" w:type="dxa"/>
            <w:tcBorders>
              <w:bottom w:val="single" w:sz="4" w:space="0" w:color="auto"/>
            </w:tcBorders>
            <w:noWrap/>
            <w:hideMark/>
          </w:tcPr>
          <w:p w14:paraId="2B39C0D8" w14:textId="77777777" w:rsidR="007E7CB2" w:rsidRPr="0005446F" w:rsidRDefault="007E7CB2" w:rsidP="00947C48">
            <w:pPr>
              <w:rPr>
                <w:rFonts w:ascii="Arial" w:hAnsi="Arial" w:cs="Arial"/>
                <w:sz w:val="20"/>
                <w:szCs w:val="20"/>
              </w:rPr>
            </w:pPr>
            <w:r w:rsidRPr="0005446F">
              <w:rPr>
                <w:rFonts w:ascii="Arial" w:hAnsi="Arial" w:cs="Arial"/>
                <w:sz w:val="20"/>
                <w:szCs w:val="20"/>
              </w:rPr>
              <w:t>NA</w:t>
            </w:r>
          </w:p>
        </w:tc>
      </w:tr>
    </w:tbl>
    <w:p w14:paraId="6F643300" w14:textId="77777777" w:rsidR="00947C48" w:rsidRPr="0005446F" w:rsidRDefault="00947C48" w:rsidP="00947C48">
      <w:pPr>
        <w:rPr>
          <w:rFonts w:ascii="Arial" w:hAnsi="Arial" w:cs="Arial"/>
          <w:sz w:val="20"/>
          <w:szCs w:val="20"/>
          <w:vertAlign w:val="superscript"/>
        </w:rPr>
      </w:pPr>
    </w:p>
    <w:p w14:paraId="626BEBDF" w14:textId="2995B597" w:rsidR="00F7675B" w:rsidRPr="0005446F" w:rsidRDefault="00F7675B" w:rsidP="00947C48">
      <w:pPr>
        <w:rPr>
          <w:rFonts w:ascii="Arial" w:hAnsi="Arial" w:cs="Arial"/>
          <w:sz w:val="20"/>
          <w:szCs w:val="20"/>
        </w:rPr>
      </w:pPr>
      <w:r w:rsidRPr="0005446F">
        <w:rPr>
          <w:rFonts w:ascii="Arial" w:hAnsi="Arial" w:cs="Arial"/>
          <w:sz w:val="20"/>
          <w:szCs w:val="20"/>
          <w:vertAlign w:val="superscript"/>
        </w:rPr>
        <w:t>1</w:t>
      </w:r>
      <w:r w:rsidRPr="0005446F">
        <w:rPr>
          <w:rFonts w:ascii="Arial" w:hAnsi="Arial" w:cs="Arial"/>
          <w:sz w:val="20"/>
          <w:szCs w:val="20"/>
        </w:rPr>
        <w:t xml:space="preserve">identified as </w:t>
      </w:r>
      <w:r w:rsidRPr="0005446F">
        <w:rPr>
          <w:rFonts w:ascii="Arial" w:hAnsi="Arial" w:cs="Arial"/>
          <w:i/>
          <w:iCs/>
          <w:sz w:val="20"/>
          <w:szCs w:val="20"/>
        </w:rPr>
        <w:t xml:space="preserve">E. </w:t>
      </w:r>
      <w:proofErr w:type="spellStart"/>
      <w:r w:rsidRPr="0005446F">
        <w:rPr>
          <w:rFonts w:ascii="Arial" w:hAnsi="Arial" w:cs="Arial"/>
          <w:i/>
          <w:iCs/>
          <w:sz w:val="20"/>
          <w:szCs w:val="20"/>
        </w:rPr>
        <w:t>sebreei</w:t>
      </w:r>
      <w:proofErr w:type="spellEnd"/>
    </w:p>
    <w:p w14:paraId="6144BF6C" w14:textId="77777777" w:rsidR="00F7675B" w:rsidRPr="0005446F" w:rsidRDefault="00F7675B" w:rsidP="00947C48">
      <w:pPr>
        <w:rPr>
          <w:rFonts w:ascii="Arial" w:hAnsi="Arial" w:cs="Arial"/>
          <w:sz w:val="20"/>
          <w:szCs w:val="20"/>
        </w:rPr>
      </w:pPr>
      <w:r w:rsidRPr="0005446F">
        <w:rPr>
          <w:rFonts w:ascii="Arial" w:hAnsi="Arial" w:cs="Arial"/>
          <w:sz w:val="20"/>
          <w:szCs w:val="20"/>
          <w:vertAlign w:val="superscript"/>
        </w:rPr>
        <w:t>2</w:t>
      </w:r>
      <w:r w:rsidRPr="0005446F">
        <w:rPr>
          <w:rFonts w:ascii="Arial" w:hAnsi="Arial" w:cs="Arial"/>
          <w:sz w:val="20"/>
          <w:szCs w:val="20"/>
        </w:rPr>
        <w:t xml:space="preserve">synonymous with </w:t>
      </w:r>
      <w:r w:rsidRPr="0005446F">
        <w:rPr>
          <w:rFonts w:ascii="Arial" w:hAnsi="Arial" w:cs="Arial"/>
          <w:i/>
          <w:iCs/>
          <w:sz w:val="20"/>
          <w:szCs w:val="20"/>
        </w:rPr>
        <w:t xml:space="preserve">T. </w:t>
      </w:r>
      <w:proofErr w:type="spellStart"/>
      <w:r w:rsidRPr="0005446F">
        <w:rPr>
          <w:rFonts w:ascii="Arial" w:hAnsi="Arial" w:cs="Arial"/>
          <w:i/>
          <w:iCs/>
          <w:sz w:val="20"/>
          <w:szCs w:val="20"/>
        </w:rPr>
        <w:t>winterbottomi</w:t>
      </w:r>
      <w:proofErr w:type="spellEnd"/>
    </w:p>
    <w:p w14:paraId="25708447" w14:textId="77777777" w:rsidR="00F7675B" w:rsidRPr="0005446F" w:rsidDel="005960E8" w:rsidRDefault="00F7675B" w:rsidP="00947C48">
      <w:pPr>
        <w:rPr>
          <w:del w:id="5549" w:author="Simon Brandl" w:date="2020-05-22T17:42:00Z"/>
          <w:rFonts w:ascii="Arial" w:hAnsi="Arial" w:cs="Arial"/>
          <w:sz w:val="20"/>
          <w:szCs w:val="20"/>
        </w:rPr>
      </w:pPr>
      <w:r w:rsidRPr="0005446F">
        <w:rPr>
          <w:rFonts w:ascii="Arial" w:hAnsi="Arial" w:cs="Arial"/>
          <w:sz w:val="20"/>
          <w:szCs w:val="20"/>
          <w:vertAlign w:val="superscript"/>
        </w:rPr>
        <w:t>3</w:t>
      </w:r>
      <w:r w:rsidRPr="0005446F">
        <w:rPr>
          <w:rFonts w:ascii="Arial" w:hAnsi="Arial" w:cs="Arial"/>
          <w:sz w:val="20"/>
          <w:szCs w:val="20"/>
        </w:rPr>
        <w:t>genus level</w:t>
      </w:r>
    </w:p>
    <w:p w14:paraId="443DF1C0" w14:textId="17702EEA" w:rsidR="00F7675B" w:rsidRPr="0005446F" w:rsidDel="005960E8" w:rsidRDefault="00F7675B" w:rsidP="00F7675B">
      <w:pPr>
        <w:rPr>
          <w:del w:id="5550" w:author="Simon Brandl" w:date="2020-05-22T17:42:00Z"/>
          <w:rFonts w:ascii="Arial" w:hAnsi="Arial" w:cs="Arial"/>
          <w:sz w:val="20"/>
          <w:szCs w:val="20"/>
        </w:rPr>
      </w:pPr>
    </w:p>
    <w:p w14:paraId="66FFC3D5" w14:textId="22D59188" w:rsidR="005960E8" w:rsidRDefault="000708E7">
      <w:pPr>
        <w:rPr>
          <w:ins w:id="5551" w:author="Simon Brandl" w:date="2020-05-22T17:41:00Z"/>
          <w:rFonts w:ascii="Arial" w:hAnsi="Arial" w:cs="Arial"/>
          <w:sz w:val="20"/>
          <w:szCs w:val="20"/>
        </w:rPr>
      </w:pPr>
      <w:r w:rsidRPr="0005446F">
        <w:rPr>
          <w:rFonts w:ascii="Arial" w:hAnsi="Arial" w:cs="Arial"/>
          <w:sz w:val="20"/>
          <w:szCs w:val="20"/>
        </w:rPr>
        <w:br w:type="page"/>
      </w:r>
    </w:p>
    <w:p w14:paraId="30B3731E" w14:textId="2DC1E1A2" w:rsidR="005960E8" w:rsidRPr="0005446F" w:rsidDel="00AD602C" w:rsidRDefault="005960E8">
      <w:pPr>
        <w:rPr>
          <w:del w:id="5552" w:author="Simon Brandl" w:date="2020-05-30T18:11:00Z"/>
          <w:rFonts w:ascii="Arial" w:hAnsi="Arial" w:cs="Arial"/>
          <w:sz w:val="20"/>
          <w:szCs w:val="20"/>
        </w:rPr>
      </w:pPr>
    </w:p>
    <w:p w14:paraId="4078F2A3" w14:textId="6EFE29DE" w:rsidR="002952B3" w:rsidRPr="0005446F" w:rsidRDefault="002952B3" w:rsidP="002952B3">
      <w:pPr>
        <w:rPr>
          <w:rFonts w:ascii="Arial" w:hAnsi="Arial" w:cs="Arial"/>
        </w:rPr>
      </w:pPr>
      <w:r w:rsidRPr="0005446F">
        <w:rPr>
          <w:rFonts w:ascii="Arial" w:hAnsi="Arial" w:cs="Arial"/>
          <w:b/>
          <w:bCs/>
        </w:rPr>
        <w:t>Table S</w:t>
      </w:r>
      <w:ins w:id="5553" w:author="Simon Brandl" w:date="2020-05-22T17:41:00Z">
        <w:r w:rsidR="005960E8">
          <w:rPr>
            <w:rFonts w:ascii="Arial" w:hAnsi="Arial" w:cs="Arial"/>
            <w:b/>
            <w:bCs/>
          </w:rPr>
          <w:t>3</w:t>
        </w:r>
      </w:ins>
      <w:del w:id="5554" w:author="Simon Brandl" w:date="2020-05-22T17:41:00Z">
        <w:r w:rsidRPr="0005446F" w:rsidDel="005960E8">
          <w:rPr>
            <w:rFonts w:ascii="Arial" w:hAnsi="Arial" w:cs="Arial"/>
            <w:b/>
            <w:bCs/>
          </w:rPr>
          <w:delText>2</w:delText>
        </w:r>
      </w:del>
      <w:r w:rsidRPr="0005446F">
        <w:rPr>
          <w:rFonts w:ascii="Arial" w:hAnsi="Arial" w:cs="Arial"/>
          <w:b/>
          <w:bCs/>
        </w:rPr>
        <w:t xml:space="preserve"> | Contrasts between levels of the explanatory variable for the model testing </w:t>
      </w:r>
      <w:proofErr w:type="spellStart"/>
      <w:r w:rsidRPr="0005446F">
        <w:rPr>
          <w:rFonts w:ascii="Arial" w:hAnsi="Arial" w:cs="Arial"/>
          <w:b/>
          <w:bCs/>
        </w:rPr>
        <w:t>CT</w:t>
      </w:r>
      <w:r w:rsidRPr="0005446F">
        <w:rPr>
          <w:rFonts w:ascii="Arial" w:hAnsi="Arial" w:cs="Arial"/>
          <w:b/>
          <w:bCs/>
          <w:vertAlign w:val="subscript"/>
        </w:rPr>
        <w:t>max</w:t>
      </w:r>
      <w:proofErr w:type="spellEnd"/>
      <w:r w:rsidRPr="0005446F">
        <w:rPr>
          <w:rFonts w:ascii="Arial" w:hAnsi="Arial" w:cs="Arial"/>
          <w:b/>
          <w:bCs/>
        </w:rPr>
        <w:t xml:space="preserve"> differences in cryptobenthic reef fishes.</w:t>
      </w:r>
      <w:r w:rsidRPr="0005446F">
        <w:rPr>
          <w:rFonts w:ascii="Arial" w:hAnsi="Arial" w:cs="Arial"/>
        </w:rPr>
        <w:t xml:space="preserve"> Population columns highlight the contrast estimated in the model, whereas the estimate and its confidence intervals indicate estimated differences. </w:t>
      </w:r>
    </w:p>
    <w:p w14:paraId="7B0137DE" w14:textId="77777777" w:rsidR="002952B3" w:rsidRPr="0005446F" w:rsidRDefault="002952B3" w:rsidP="002952B3">
      <w:pPr>
        <w:spacing w:line="480" w:lineRule="auto"/>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790"/>
        <w:gridCol w:w="1440"/>
        <w:gridCol w:w="1080"/>
        <w:gridCol w:w="1080"/>
      </w:tblGrid>
      <w:tr w:rsidR="002952B3" w:rsidRPr="0005446F" w14:paraId="155FA83E" w14:textId="77777777" w:rsidTr="00312F25">
        <w:trPr>
          <w:trHeight w:val="320"/>
        </w:trPr>
        <w:tc>
          <w:tcPr>
            <w:tcW w:w="2520" w:type="dxa"/>
            <w:tcBorders>
              <w:bottom w:val="single" w:sz="4" w:space="0" w:color="auto"/>
            </w:tcBorders>
            <w:noWrap/>
          </w:tcPr>
          <w:p w14:paraId="78C94BFC" w14:textId="77777777" w:rsidR="002952B3" w:rsidRPr="0005446F" w:rsidRDefault="002952B3" w:rsidP="00312F25">
            <w:pPr>
              <w:spacing w:line="480" w:lineRule="auto"/>
              <w:rPr>
                <w:rFonts w:ascii="Arial" w:hAnsi="Arial" w:cs="Arial"/>
                <w:b/>
                <w:bCs/>
                <w:sz w:val="20"/>
                <w:szCs w:val="20"/>
              </w:rPr>
            </w:pPr>
            <w:r w:rsidRPr="0005446F">
              <w:rPr>
                <w:rFonts w:ascii="Arial" w:hAnsi="Arial" w:cs="Arial"/>
                <w:b/>
                <w:bCs/>
                <w:sz w:val="20"/>
                <w:szCs w:val="20"/>
              </w:rPr>
              <w:t>Population I</w:t>
            </w:r>
          </w:p>
        </w:tc>
        <w:tc>
          <w:tcPr>
            <w:tcW w:w="2790" w:type="dxa"/>
            <w:tcBorders>
              <w:bottom w:val="single" w:sz="4" w:space="0" w:color="auto"/>
            </w:tcBorders>
            <w:noWrap/>
          </w:tcPr>
          <w:p w14:paraId="5D750AFD" w14:textId="77777777" w:rsidR="002952B3" w:rsidRPr="0005446F" w:rsidRDefault="002952B3" w:rsidP="00312F25">
            <w:pPr>
              <w:spacing w:line="480" w:lineRule="auto"/>
              <w:rPr>
                <w:rFonts w:ascii="Arial" w:hAnsi="Arial" w:cs="Arial"/>
                <w:b/>
                <w:bCs/>
                <w:sz w:val="20"/>
                <w:szCs w:val="20"/>
              </w:rPr>
            </w:pPr>
            <w:r w:rsidRPr="0005446F">
              <w:rPr>
                <w:rFonts w:ascii="Arial" w:hAnsi="Arial" w:cs="Arial"/>
                <w:b/>
                <w:bCs/>
                <w:sz w:val="20"/>
                <w:szCs w:val="20"/>
              </w:rPr>
              <w:t>Population II</w:t>
            </w:r>
          </w:p>
        </w:tc>
        <w:tc>
          <w:tcPr>
            <w:tcW w:w="1440" w:type="dxa"/>
            <w:tcBorders>
              <w:bottom w:val="single" w:sz="4" w:space="0" w:color="auto"/>
            </w:tcBorders>
            <w:noWrap/>
          </w:tcPr>
          <w:p w14:paraId="6E338345" w14:textId="77777777" w:rsidR="002952B3" w:rsidRPr="0005446F" w:rsidRDefault="002952B3" w:rsidP="00312F25">
            <w:pPr>
              <w:spacing w:line="480" w:lineRule="auto"/>
              <w:rPr>
                <w:rFonts w:ascii="Arial" w:hAnsi="Arial" w:cs="Arial"/>
                <w:b/>
                <w:bCs/>
                <w:sz w:val="20"/>
                <w:szCs w:val="20"/>
              </w:rPr>
            </w:pPr>
            <w:r w:rsidRPr="0005446F">
              <w:rPr>
                <w:rFonts w:ascii="Arial" w:hAnsi="Arial" w:cs="Arial"/>
                <w:b/>
                <w:bCs/>
                <w:sz w:val="20"/>
                <w:szCs w:val="20"/>
              </w:rPr>
              <w:t>Estimate</w:t>
            </w:r>
          </w:p>
        </w:tc>
        <w:tc>
          <w:tcPr>
            <w:tcW w:w="1080" w:type="dxa"/>
            <w:tcBorders>
              <w:bottom w:val="single" w:sz="4" w:space="0" w:color="auto"/>
            </w:tcBorders>
            <w:noWrap/>
          </w:tcPr>
          <w:p w14:paraId="493FD578" w14:textId="77777777" w:rsidR="002952B3" w:rsidRPr="0005446F" w:rsidRDefault="002952B3" w:rsidP="00312F25">
            <w:pPr>
              <w:spacing w:line="480" w:lineRule="auto"/>
              <w:rPr>
                <w:rFonts w:ascii="Arial" w:hAnsi="Arial" w:cs="Arial"/>
                <w:b/>
                <w:bCs/>
                <w:sz w:val="20"/>
                <w:szCs w:val="20"/>
              </w:rPr>
            </w:pPr>
            <w:r w:rsidRPr="0005446F">
              <w:rPr>
                <w:rFonts w:ascii="Arial" w:hAnsi="Arial" w:cs="Arial"/>
                <w:b/>
                <w:bCs/>
                <w:sz w:val="20"/>
                <w:szCs w:val="20"/>
              </w:rPr>
              <w:t>LCI</w:t>
            </w:r>
          </w:p>
        </w:tc>
        <w:tc>
          <w:tcPr>
            <w:tcW w:w="1080" w:type="dxa"/>
            <w:tcBorders>
              <w:bottom w:val="single" w:sz="4" w:space="0" w:color="auto"/>
            </w:tcBorders>
            <w:noWrap/>
          </w:tcPr>
          <w:p w14:paraId="30ED298C" w14:textId="77777777" w:rsidR="002952B3" w:rsidRPr="0005446F" w:rsidRDefault="002952B3" w:rsidP="00312F25">
            <w:pPr>
              <w:spacing w:line="480" w:lineRule="auto"/>
              <w:rPr>
                <w:rFonts w:ascii="Arial" w:hAnsi="Arial" w:cs="Arial"/>
                <w:b/>
                <w:bCs/>
                <w:sz w:val="20"/>
                <w:szCs w:val="20"/>
              </w:rPr>
            </w:pPr>
            <w:r w:rsidRPr="0005446F">
              <w:rPr>
                <w:rFonts w:ascii="Arial" w:hAnsi="Arial" w:cs="Arial"/>
                <w:b/>
                <w:bCs/>
                <w:sz w:val="20"/>
                <w:szCs w:val="20"/>
              </w:rPr>
              <w:t>UCI</w:t>
            </w:r>
          </w:p>
        </w:tc>
      </w:tr>
      <w:tr w:rsidR="002952B3" w:rsidRPr="0005446F" w14:paraId="0F730081" w14:textId="77777777" w:rsidTr="00312F25">
        <w:trPr>
          <w:trHeight w:val="320"/>
        </w:trPr>
        <w:tc>
          <w:tcPr>
            <w:tcW w:w="2520" w:type="dxa"/>
            <w:tcBorders>
              <w:top w:val="single" w:sz="4" w:space="0" w:color="auto"/>
            </w:tcBorders>
            <w:noWrap/>
            <w:vAlign w:val="bottom"/>
            <w:hideMark/>
          </w:tcPr>
          <w:p w14:paraId="11C617D6"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C. anomolus.AG</w:t>
            </w:r>
          </w:p>
        </w:tc>
        <w:tc>
          <w:tcPr>
            <w:tcW w:w="2790" w:type="dxa"/>
            <w:tcBorders>
              <w:top w:val="single" w:sz="4" w:space="0" w:color="auto"/>
            </w:tcBorders>
            <w:noWrap/>
            <w:vAlign w:val="bottom"/>
            <w:hideMark/>
          </w:tcPr>
          <w:p w14:paraId="778D20E4"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pulcher.AG</w:t>
            </w:r>
          </w:p>
        </w:tc>
        <w:tc>
          <w:tcPr>
            <w:tcW w:w="1440" w:type="dxa"/>
            <w:tcBorders>
              <w:top w:val="single" w:sz="4" w:space="0" w:color="auto"/>
            </w:tcBorders>
            <w:noWrap/>
            <w:vAlign w:val="bottom"/>
            <w:hideMark/>
          </w:tcPr>
          <w:p w14:paraId="7C33B4D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0.486</w:t>
            </w:r>
          </w:p>
        </w:tc>
        <w:tc>
          <w:tcPr>
            <w:tcW w:w="1080" w:type="dxa"/>
            <w:tcBorders>
              <w:top w:val="single" w:sz="4" w:space="0" w:color="auto"/>
            </w:tcBorders>
            <w:noWrap/>
            <w:vAlign w:val="bottom"/>
            <w:hideMark/>
          </w:tcPr>
          <w:p w14:paraId="66ADE9EE"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-0.079</w:t>
            </w:r>
          </w:p>
        </w:tc>
        <w:tc>
          <w:tcPr>
            <w:tcW w:w="1080" w:type="dxa"/>
            <w:tcBorders>
              <w:top w:val="single" w:sz="4" w:space="0" w:color="auto"/>
            </w:tcBorders>
            <w:noWrap/>
            <w:vAlign w:val="bottom"/>
            <w:hideMark/>
          </w:tcPr>
          <w:p w14:paraId="38F44E7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1.054</w:t>
            </w:r>
          </w:p>
        </w:tc>
      </w:tr>
      <w:tr w:rsidR="002952B3" w:rsidRPr="0005446F" w14:paraId="48955D95" w14:textId="77777777" w:rsidTr="00312F25">
        <w:trPr>
          <w:trHeight w:val="320"/>
        </w:trPr>
        <w:tc>
          <w:tcPr>
            <w:tcW w:w="2520" w:type="dxa"/>
            <w:noWrap/>
            <w:vAlign w:val="bottom"/>
            <w:hideMark/>
          </w:tcPr>
          <w:p w14:paraId="49E6FD1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C. anomolus.AG</w:t>
            </w:r>
          </w:p>
        </w:tc>
        <w:tc>
          <w:tcPr>
            <w:tcW w:w="2790" w:type="dxa"/>
            <w:noWrap/>
            <w:vAlign w:val="bottom"/>
            <w:hideMark/>
          </w:tcPr>
          <w:p w14:paraId="3D8896AD"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ventermaculus.AG</w:t>
            </w:r>
          </w:p>
        </w:tc>
        <w:tc>
          <w:tcPr>
            <w:tcW w:w="1440" w:type="dxa"/>
            <w:noWrap/>
            <w:vAlign w:val="bottom"/>
            <w:hideMark/>
          </w:tcPr>
          <w:p w14:paraId="3C094895"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1.360</w:t>
            </w:r>
          </w:p>
        </w:tc>
        <w:tc>
          <w:tcPr>
            <w:tcW w:w="1080" w:type="dxa"/>
            <w:noWrap/>
            <w:vAlign w:val="bottom"/>
            <w:hideMark/>
          </w:tcPr>
          <w:p w14:paraId="4B325EE2"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0.808</w:t>
            </w:r>
          </w:p>
        </w:tc>
        <w:tc>
          <w:tcPr>
            <w:tcW w:w="1080" w:type="dxa"/>
            <w:noWrap/>
            <w:vAlign w:val="bottom"/>
            <w:hideMark/>
          </w:tcPr>
          <w:p w14:paraId="666EED60"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1.949</w:t>
            </w:r>
          </w:p>
        </w:tc>
      </w:tr>
      <w:tr w:rsidR="002952B3" w:rsidRPr="0005446F" w14:paraId="6FA2F5B8" w14:textId="77777777" w:rsidTr="00312F25">
        <w:trPr>
          <w:trHeight w:val="320"/>
        </w:trPr>
        <w:tc>
          <w:tcPr>
            <w:tcW w:w="2520" w:type="dxa"/>
            <w:noWrap/>
            <w:vAlign w:val="bottom"/>
            <w:hideMark/>
          </w:tcPr>
          <w:p w14:paraId="2533F193"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C. anomolus.AG</w:t>
            </w:r>
          </w:p>
        </w:tc>
        <w:tc>
          <w:tcPr>
            <w:tcW w:w="2790" w:type="dxa"/>
            <w:noWrap/>
            <w:vAlign w:val="bottom"/>
            <w:hideMark/>
          </w:tcPr>
          <w:p w14:paraId="54C76313"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pulcher.GoO</w:t>
            </w:r>
            <w:proofErr w:type="spellEnd"/>
            <w:proofErr w:type="gramEnd"/>
          </w:p>
        </w:tc>
        <w:tc>
          <w:tcPr>
            <w:tcW w:w="1440" w:type="dxa"/>
            <w:noWrap/>
            <w:vAlign w:val="bottom"/>
            <w:hideMark/>
          </w:tcPr>
          <w:p w14:paraId="0030C578"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1.114</w:t>
            </w:r>
          </w:p>
        </w:tc>
        <w:tc>
          <w:tcPr>
            <w:tcW w:w="1080" w:type="dxa"/>
            <w:noWrap/>
            <w:vAlign w:val="bottom"/>
            <w:hideMark/>
          </w:tcPr>
          <w:p w14:paraId="6A143FD8"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0.581</w:t>
            </w:r>
          </w:p>
        </w:tc>
        <w:tc>
          <w:tcPr>
            <w:tcW w:w="1080" w:type="dxa"/>
            <w:noWrap/>
            <w:vAlign w:val="bottom"/>
            <w:hideMark/>
          </w:tcPr>
          <w:p w14:paraId="25E2249A"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1.726</w:t>
            </w:r>
          </w:p>
        </w:tc>
      </w:tr>
      <w:tr w:rsidR="002952B3" w:rsidRPr="0005446F" w14:paraId="3C328360" w14:textId="77777777" w:rsidTr="00312F25">
        <w:trPr>
          <w:trHeight w:val="320"/>
        </w:trPr>
        <w:tc>
          <w:tcPr>
            <w:tcW w:w="2520" w:type="dxa"/>
            <w:noWrap/>
            <w:vAlign w:val="bottom"/>
            <w:hideMark/>
          </w:tcPr>
          <w:p w14:paraId="59B98283"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C. anomolus.AG</w:t>
            </w:r>
          </w:p>
        </w:tc>
        <w:tc>
          <w:tcPr>
            <w:tcW w:w="2790" w:type="dxa"/>
            <w:noWrap/>
            <w:vAlign w:val="bottom"/>
            <w:hideMark/>
          </w:tcPr>
          <w:p w14:paraId="3CD0C05E"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ventermaculus.GoO</w:t>
            </w:r>
            <w:proofErr w:type="spellEnd"/>
            <w:proofErr w:type="gramEnd"/>
          </w:p>
        </w:tc>
        <w:tc>
          <w:tcPr>
            <w:tcW w:w="1440" w:type="dxa"/>
            <w:noWrap/>
            <w:vAlign w:val="bottom"/>
            <w:hideMark/>
          </w:tcPr>
          <w:p w14:paraId="2F70BBC1"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1.633</w:t>
            </w:r>
          </w:p>
        </w:tc>
        <w:tc>
          <w:tcPr>
            <w:tcW w:w="1080" w:type="dxa"/>
            <w:noWrap/>
            <w:vAlign w:val="bottom"/>
            <w:hideMark/>
          </w:tcPr>
          <w:p w14:paraId="12DF9A48"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0.939</w:t>
            </w:r>
          </w:p>
        </w:tc>
        <w:tc>
          <w:tcPr>
            <w:tcW w:w="1080" w:type="dxa"/>
            <w:noWrap/>
            <w:vAlign w:val="bottom"/>
            <w:hideMark/>
          </w:tcPr>
          <w:p w14:paraId="272E745B"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2.342</w:t>
            </w:r>
          </w:p>
        </w:tc>
      </w:tr>
      <w:tr w:rsidR="002952B3" w:rsidRPr="0005446F" w14:paraId="245A320E" w14:textId="77777777" w:rsidTr="00312F25">
        <w:trPr>
          <w:trHeight w:val="320"/>
        </w:trPr>
        <w:tc>
          <w:tcPr>
            <w:tcW w:w="2520" w:type="dxa"/>
            <w:noWrap/>
            <w:vAlign w:val="bottom"/>
            <w:hideMark/>
          </w:tcPr>
          <w:p w14:paraId="78E6DC2E"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C. anomolus.AG</w:t>
            </w:r>
          </w:p>
        </w:tc>
        <w:tc>
          <w:tcPr>
            <w:tcW w:w="2790" w:type="dxa"/>
            <w:noWrap/>
            <w:vAlign w:val="bottom"/>
            <w:hideMark/>
          </w:tcPr>
          <w:p w14:paraId="4B99B68A"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guttata.GoO</w:t>
            </w:r>
            <w:proofErr w:type="spellEnd"/>
            <w:proofErr w:type="gramEnd"/>
          </w:p>
        </w:tc>
        <w:tc>
          <w:tcPr>
            <w:tcW w:w="1440" w:type="dxa"/>
            <w:noWrap/>
            <w:vAlign w:val="bottom"/>
            <w:hideMark/>
          </w:tcPr>
          <w:p w14:paraId="62FCA04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1.143</w:t>
            </w:r>
          </w:p>
        </w:tc>
        <w:tc>
          <w:tcPr>
            <w:tcW w:w="1080" w:type="dxa"/>
            <w:noWrap/>
            <w:vAlign w:val="bottom"/>
            <w:hideMark/>
          </w:tcPr>
          <w:p w14:paraId="109D9CF6"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0.534</w:t>
            </w:r>
          </w:p>
        </w:tc>
        <w:tc>
          <w:tcPr>
            <w:tcW w:w="1080" w:type="dxa"/>
            <w:noWrap/>
            <w:vAlign w:val="bottom"/>
            <w:hideMark/>
          </w:tcPr>
          <w:p w14:paraId="099B42B1"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1.759</w:t>
            </w:r>
          </w:p>
        </w:tc>
      </w:tr>
      <w:tr w:rsidR="002952B3" w:rsidRPr="0005446F" w14:paraId="6E398320" w14:textId="77777777" w:rsidTr="00312F25">
        <w:trPr>
          <w:trHeight w:val="320"/>
        </w:trPr>
        <w:tc>
          <w:tcPr>
            <w:tcW w:w="2520" w:type="dxa"/>
            <w:noWrap/>
            <w:vAlign w:val="bottom"/>
            <w:hideMark/>
          </w:tcPr>
          <w:p w14:paraId="333F0DF1"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C. anomolus.AG</w:t>
            </w:r>
          </w:p>
        </w:tc>
        <w:tc>
          <w:tcPr>
            <w:tcW w:w="2790" w:type="dxa"/>
            <w:noWrap/>
            <w:vAlign w:val="bottom"/>
            <w:hideMark/>
          </w:tcPr>
          <w:p w14:paraId="15069BA3"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fuscopinna.GoO</w:t>
            </w:r>
            <w:proofErr w:type="spellEnd"/>
            <w:proofErr w:type="gramEnd"/>
          </w:p>
        </w:tc>
        <w:tc>
          <w:tcPr>
            <w:tcW w:w="1440" w:type="dxa"/>
            <w:noWrap/>
            <w:vAlign w:val="bottom"/>
            <w:hideMark/>
          </w:tcPr>
          <w:p w14:paraId="398D81D3"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2.392</w:t>
            </w:r>
          </w:p>
        </w:tc>
        <w:tc>
          <w:tcPr>
            <w:tcW w:w="1080" w:type="dxa"/>
            <w:noWrap/>
            <w:vAlign w:val="bottom"/>
            <w:hideMark/>
          </w:tcPr>
          <w:p w14:paraId="04BA4BAE"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1.758</w:t>
            </w:r>
          </w:p>
        </w:tc>
        <w:tc>
          <w:tcPr>
            <w:tcW w:w="1080" w:type="dxa"/>
            <w:noWrap/>
            <w:vAlign w:val="bottom"/>
            <w:hideMark/>
          </w:tcPr>
          <w:p w14:paraId="79F60562"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2.992</w:t>
            </w:r>
          </w:p>
        </w:tc>
      </w:tr>
      <w:tr w:rsidR="002952B3" w:rsidRPr="0005446F" w14:paraId="3A117E34" w14:textId="77777777" w:rsidTr="00312F25">
        <w:trPr>
          <w:trHeight w:val="320"/>
        </w:trPr>
        <w:tc>
          <w:tcPr>
            <w:tcW w:w="2520" w:type="dxa"/>
            <w:noWrap/>
            <w:vAlign w:val="bottom"/>
            <w:hideMark/>
          </w:tcPr>
          <w:p w14:paraId="2F684CA6"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C. anomolus.AG</w:t>
            </w:r>
          </w:p>
        </w:tc>
        <w:tc>
          <w:tcPr>
            <w:tcW w:w="2790" w:type="dxa"/>
            <w:noWrap/>
            <w:vAlign w:val="bottom"/>
            <w:hideMark/>
          </w:tcPr>
          <w:p w14:paraId="4F51570B"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vulgaris.GoO</w:t>
            </w:r>
            <w:proofErr w:type="spellEnd"/>
            <w:proofErr w:type="gramEnd"/>
          </w:p>
        </w:tc>
        <w:tc>
          <w:tcPr>
            <w:tcW w:w="1440" w:type="dxa"/>
            <w:noWrap/>
            <w:vAlign w:val="bottom"/>
            <w:hideMark/>
          </w:tcPr>
          <w:p w14:paraId="7E85198F"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0.492</w:t>
            </w:r>
          </w:p>
        </w:tc>
        <w:tc>
          <w:tcPr>
            <w:tcW w:w="1080" w:type="dxa"/>
            <w:noWrap/>
            <w:vAlign w:val="bottom"/>
            <w:hideMark/>
          </w:tcPr>
          <w:p w14:paraId="5332779D"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-0.061</w:t>
            </w:r>
          </w:p>
        </w:tc>
        <w:tc>
          <w:tcPr>
            <w:tcW w:w="1080" w:type="dxa"/>
            <w:noWrap/>
            <w:vAlign w:val="bottom"/>
            <w:hideMark/>
          </w:tcPr>
          <w:p w14:paraId="522394D5"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1.078</w:t>
            </w:r>
          </w:p>
        </w:tc>
      </w:tr>
      <w:tr w:rsidR="002952B3" w:rsidRPr="0005446F" w14:paraId="5434A5A5" w14:textId="77777777" w:rsidTr="00312F25">
        <w:trPr>
          <w:trHeight w:val="320"/>
        </w:trPr>
        <w:tc>
          <w:tcPr>
            <w:tcW w:w="2520" w:type="dxa"/>
            <w:noWrap/>
            <w:vAlign w:val="bottom"/>
            <w:hideMark/>
          </w:tcPr>
          <w:p w14:paraId="4C236E0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pulcher.AG</w:t>
            </w:r>
          </w:p>
        </w:tc>
        <w:tc>
          <w:tcPr>
            <w:tcW w:w="2790" w:type="dxa"/>
            <w:noWrap/>
            <w:vAlign w:val="bottom"/>
            <w:hideMark/>
          </w:tcPr>
          <w:p w14:paraId="0640D3EB"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ventermaculus.AG</w:t>
            </w:r>
          </w:p>
        </w:tc>
        <w:tc>
          <w:tcPr>
            <w:tcW w:w="1440" w:type="dxa"/>
            <w:noWrap/>
            <w:vAlign w:val="bottom"/>
            <w:hideMark/>
          </w:tcPr>
          <w:p w14:paraId="000E9BE4"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0.879</w:t>
            </w:r>
          </w:p>
        </w:tc>
        <w:tc>
          <w:tcPr>
            <w:tcW w:w="1080" w:type="dxa"/>
            <w:noWrap/>
            <w:vAlign w:val="bottom"/>
            <w:hideMark/>
          </w:tcPr>
          <w:p w14:paraId="4B7F322D"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0.509</w:t>
            </w:r>
          </w:p>
        </w:tc>
        <w:tc>
          <w:tcPr>
            <w:tcW w:w="1080" w:type="dxa"/>
            <w:noWrap/>
            <w:vAlign w:val="bottom"/>
            <w:hideMark/>
          </w:tcPr>
          <w:p w14:paraId="69B4B29A"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1.252</w:t>
            </w:r>
          </w:p>
        </w:tc>
      </w:tr>
      <w:tr w:rsidR="002952B3" w:rsidRPr="0005446F" w14:paraId="5828E3C1" w14:textId="77777777" w:rsidTr="00312F25">
        <w:trPr>
          <w:trHeight w:val="320"/>
        </w:trPr>
        <w:tc>
          <w:tcPr>
            <w:tcW w:w="2520" w:type="dxa"/>
            <w:noWrap/>
            <w:vAlign w:val="bottom"/>
            <w:hideMark/>
          </w:tcPr>
          <w:p w14:paraId="02C393C5"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pulcher.AG</w:t>
            </w:r>
          </w:p>
        </w:tc>
        <w:tc>
          <w:tcPr>
            <w:tcW w:w="2790" w:type="dxa"/>
            <w:noWrap/>
            <w:vAlign w:val="bottom"/>
            <w:hideMark/>
          </w:tcPr>
          <w:p w14:paraId="2408A47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pulcher.GoO</w:t>
            </w:r>
            <w:proofErr w:type="spellEnd"/>
            <w:proofErr w:type="gramEnd"/>
          </w:p>
        </w:tc>
        <w:tc>
          <w:tcPr>
            <w:tcW w:w="1440" w:type="dxa"/>
            <w:noWrap/>
            <w:vAlign w:val="bottom"/>
            <w:hideMark/>
          </w:tcPr>
          <w:p w14:paraId="7A9A300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0.636</w:t>
            </w:r>
          </w:p>
        </w:tc>
        <w:tc>
          <w:tcPr>
            <w:tcW w:w="1080" w:type="dxa"/>
            <w:noWrap/>
            <w:vAlign w:val="bottom"/>
            <w:hideMark/>
          </w:tcPr>
          <w:p w14:paraId="0831D311"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0.244</w:t>
            </w:r>
          </w:p>
        </w:tc>
        <w:tc>
          <w:tcPr>
            <w:tcW w:w="1080" w:type="dxa"/>
            <w:noWrap/>
            <w:vAlign w:val="bottom"/>
            <w:hideMark/>
          </w:tcPr>
          <w:p w14:paraId="7A7AE826"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1.016</w:t>
            </w:r>
          </w:p>
        </w:tc>
      </w:tr>
      <w:tr w:rsidR="002952B3" w:rsidRPr="0005446F" w14:paraId="41FF1445" w14:textId="77777777" w:rsidTr="00312F25">
        <w:trPr>
          <w:trHeight w:val="320"/>
        </w:trPr>
        <w:tc>
          <w:tcPr>
            <w:tcW w:w="2520" w:type="dxa"/>
            <w:noWrap/>
            <w:vAlign w:val="bottom"/>
            <w:hideMark/>
          </w:tcPr>
          <w:p w14:paraId="33B636F6"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pulcher.AG</w:t>
            </w:r>
          </w:p>
        </w:tc>
        <w:tc>
          <w:tcPr>
            <w:tcW w:w="2790" w:type="dxa"/>
            <w:noWrap/>
            <w:vAlign w:val="bottom"/>
            <w:hideMark/>
          </w:tcPr>
          <w:p w14:paraId="706738A8"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ventermaculus.GoO</w:t>
            </w:r>
            <w:proofErr w:type="spellEnd"/>
            <w:proofErr w:type="gramEnd"/>
          </w:p>
        </w:tc>
        <w:tc>
          <w:tcPr>
            <w:tcW w:w="1440" w:type="dxa"/>
            <w:noWrap/>
            <w:vAlign w:val="bottom"/>
            <w:hideMark/>
          </w:tcPr>
          <w:p w14:paraId="42F57533"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1.159</w:t>
            </w:r>
          </w:p>
        </w:tc>
        <w:tc>
          <w:tcPr>
            <w:tcW w:w="1080" w:type="dxa"/>
            <w:noWrap/>
            <w:vAlign w:val="bottom"/>
            <w:hideMark/>
          </w:tcPr>
          <w:p w14:paraId="5D9DFC38"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0.624</w:t>
            </w:r>
          </w:p>
        </w:tc>
        <w:tc>
          <w:tcPr>
            <w:tcW w:w="1080" w:type="dxa"/>
            <w:noWrap/>
            <w:vAlign w:val="bottom"/>
            <w:hideMark/>
          </w:tcPr>
          <w:p w14:paraId="10E1D041"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1.737</w:t>
            </w:r>
          </w:p>
        </w:tc>
      </w:tr>
      <w:tr w:rsidR="002952B3" w:rsidRPr="0005446F" w14:paraId="39E2B520" w14:textId="77777777" w:rsidTr="00312F25">
        <w:trPr>
          <w:trHeight w:val="320"/>
        </w:trPr>
        <w:tc>
          <w:tcPr>
            <w:tcW w:w="2520" w:type="dxa"/>
            <w:noWrap/>
            <w:vAlign w:val="bottom"/>
            <w:hideMark/>
          </w:tcPr>
          <w:p w14:paraId="71B97FEB"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pulcher.AG</w:t>
            </w:r>
          </w:p>
        </w:tc>
        <w:tc>
          <w:tcPr>
            <w:tcW w:w="2790" w:type="dxa"/>
            <w:noWrap/>
            <w:vAlign w:val="bottom"/>
            <w:hideMark/>
          </w:tcPr>
          <w:p w14:paraId="746D46F0"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guttata.GoO</w:t>
            </w:r>
            <w:proofErr w:type="spellEnd"/>
            <w:proofErr w:type="gramEnd"/>
          </w:p>
        </w:tc>
        <w:tc>
          <w:tcPr>
            <w:tcW w:w="1440" w:type="dxa"/>
            <w:noWrap/>
            <w:vAlign w:val="bottom"/>
            <w:hideMark/>
          </w:tcPr>
          <w:p w14:paraId="1F476D0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0.656</w:t>
            </w:r>
          </w:p>
        </w:tc>
        <w:tc>
          <w:tcPr>
            <w:tcW w:w="1080" w:type="dxa"/>
            <w:noWrap/>
            <w:vAlign w:val="bottom"/>
            <w:hideMark/>
          </w:tcPr>
          <w:p w14:paraId="122EB1E3"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0.227</w:t>
            </w:r>
          </w:p>
        </w:tc>
        <w:tc>
          <w:tcPr>
            <w:tcW w:w="1080" w:type="dxa"/>
            <w:noWrap/>
            <w:vAlign w:val="bottom"/>
            <w:hideMark/>
          </w:tcPr>
          <w:p w14:paraId="246B0D1C"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1.134</w:t>
            </w:r>
          </w:p>
        </w:tc>
      </w:tr>
      <w:tr w:rsidR="002952B3" w:rsidRPr="0005446F" w14:paraId="646D74AA" w14:textId="77777777" w:rsidTr="00312F25">
        <w:trPr>
          <w:trHeight w:val="320"/>
        </w:trPr>
        <w:tc>
          <w:tcPr>
            <w:tcW w:w="2520" w:type="dxa"/>
            <w:noWrap/>
            <w:vAlign w:val="bottom"/>
            <w:hideMark/>
          </w:tcPr>
          <w:p w14:paraId="494B712E"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pulcher.AG</w:t>
            </w:r>
          </w:p>
        </w:tc>
        <w:tc>
          <w:tcPr>
            <w:tcW w:w="2790" w:type="dxa"/>
            <w:noWrap/>
            <w:vAlign w:val="bottom"/>
            <w:hideMark/>
          </w:tcPr>
          <w:p w14:paraId="6E41C268"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fuscoguttata.GoO</w:t>
            </w:r>
            <w:proofErr w:type="spellEnd"/>
            <w:proofErr w:type="gramEnd"/>
          </w:p>
        </w:tc>
        <w:tc>
          <w:tcPr>
            <w:tcW w:w="1440" w:type="dxa"/>
            <w:noWrap/>
            <w:vAlign w:val="bottom"/>
            <w:hideMark/>
          </w:tcPr>
          <w:p w14:paraId="6BCC01AB"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1.905</w:t>
            </w:r>
          </w:p>
        </w:tc>
        <w:tc>
          <w:tcPr>
            <w:tcW w:w="1080" w:type="dxa"/>
            <w:noWrap/>
            <w:vAlign w:val="bottom"/>
            <w:hideMark/>
          </w:tcPr>
          <w:p w14:paraId="0C6900EC"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1.463</w:t>
            </w:r>
          </w:p>
        </w:tc>
        <w:tc>
          <w:tcPr>
            <w:tcW w:w="1080" w:type="dxa"/>
            <w:noWrap/>
            <w:vAlign w:val="bottom"/>
            <w:hideMark/>
          </w:tcPr>
          <w:p w14:paraId="335524B1"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2.341</w:t>
            </w:r>
          </w:p>
        </w:tc>
      </w:tr>
      <w:tr w:rsidR="002952B3" w:rsidRPr="0005446F" w14:paraId="4D25E0D8" w14:textId="77777777" w:rsidTr="00312F25">
        <w:trPr>
          <w:trHeight w:val="320"/>
        </w:trPr>
        <w:tc>
          <w:tcPr>
            <w:tcW w:w="2520" w:type="dxa"/>
            <w:noWrap/>
            <w:vAlign w:val="bottom"/>
            <w:hideMark/>
          </w:tcPr>
          <w:p w14:paraId="562179D8"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pulcher.AG</w:t>
            </w:r>
          </w:p>
        </w:tc>
        <w:tc>
          <w:tcPr>
            <w:tcW w:w="2790" w:type="dxa"/>
            <w:noWrap/>
            <w:vAlign w:val="bottom"/>
            <w:hideMark/>
          </w:tcPr>
          <w:p w14:paraId="5D4C365F"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vulgaris.GoO</w:t>
            </w:r>
            <w:proofErr w:type="spellEnd"/>
            <w:proofErr w:type="gramEnd"/>
          </w:p>
        </w:tc>
        <w:tc>
          <w:tcPr>
            <w:tcW w:w="1440" w:type="dxa"/>
            <w:noWrap/>
            <w:vAlign w:val="bottom"/>
            <w:hideMark/>
          </w:tcPr>
          <w:p w14:paraId="4FCED1B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0.011</w:t>
            </w:r>
          </w:p>
        </w:tc>
        <w:tc>
          <w:tcPr>
            <w:tcW w:w="1080" w:type="dxa"/>
            <w:noWrap/>
            <w:vAlign w:val="bottom"/>
            <w:hideMark/>
          </w:tcPr>
          <w:p w14:paraId="4C507FAC"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-0.368</w:t>
            </w:r>
          </w:p>
        </w:tc>
        <w:tc>
          <w:tcPr>
            <w:tcW w:w="1080" w:type="dxa"/>
            <w:noWrap/>
            <w:vAlign w:val="bottom"/>
            <w:hideMark/>
          </w:tcPr>
          <w:p w14:paraId="473EBEAD"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0.417</w:t>
            </w:r>
          </w:p>
        </w:tc>
      </w:tr>
      <w:tr w:rsidR="002952B3" w:rsidRPr="0005446F" w14:paraId="5710EEFB" w14:textId="77777777" w:rsidTr="00312F25">
        <w:trPr>
          <w:trHeight w:val="320"/>
        </w:trPr>
        <w:tc>
          <w:tcPr>
            <w:tcW w:w="2520" w:type="dxa"/>
            <w:noWrap/>
            <w:vAlign w:val="bottom"/>
            <w:hideMark/>
          </w:tcPr>
          <w:p w14:paraId="412F8AD2"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ventermaculus.AG</w:t>
            </w:r>
          </w:p>
        </w:tc>
        <w:tc>
          <w:tcPr>
            <w:tcW w:w="2790" w:type="dxa"/>
            <w:noWrap/>
            <w:vAlign w:val="bottom"/>
            <w:hideMark/>
          </w:tcPr>
          <w:p w14:paraId="57ED77A6"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pulcher.GoO</w:t>
            </w:r>
            <w:proofErr w:type="spellEnd"/>
            <w:proofErr w:type="gramEnd"/>
          </w:p>
        </w:tc>
        <w:tc>
          <w:tcPr>
            <w:tcW w:w="1440" w:type="dxa"/>
            <w:noWrap/>
            <w:vAlign w:val="bottom"/>
            <w:hideMark/>
          </w:tcPr>
          <w:p w14:paraId="4C140195"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-0.245</w:t>
            </w:r>
          </w:p>
        </w:tc>
        <w:tc>
          <w:tcPr>
            <w:tcW w:w="1080" w:type="dxa"/>
            <w:noWrap/>
            <w:vAlign w:val="bottom"/>
            <w:hideMark/>
          </w:tcPr>
          <w:p w14:paraId="368D88A5"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-0.640</w:t>
            </w:r>
          </w:p>
        </w:tc>
        <w:tc>
          <w:tcPr>
            <w:tcW w:w="1080" w:type="dxa"/>
            <w:noWrap/>
            <w:vAlign w:val="bottom"/>
            <w:hideMark/>
          </w:tcPr>
          <w:p w14:paraId="6EC001C6"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0.118</w:t>
            </w:r>
          </w:p>
        </w:tc>
      </w:tr>
      <w:tr w:rsidR="002952B3" w:rsidRPr="0005446F" w14:paraId="20151C8D" w14:textId="77777777" w:rsidTr="00312F25">
        <w:trPr>
          <w:trHeight w:val="320"/>
        </w:trPr>
        <w:tc>
          <w:tcPr>
            <w:tcW w:w="2520" w:type="dxa"/>
            <w:noWrap/>
            <w:vAlign w:val="bottom"/>
            <w:hideMark/>
          </w:tcPr>
          <w:p w14:paraId="3FACFC4F"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ventermaculus.AG</w:t>
            </w:r>
          </w:p>
        </w:tc>
        <w:tc>
          <w:tcPr>
            <w:tcW w:w="2790" w:type="dxa"/>
            <w:noWrap/>
            <w:vAlign w:val="bottom"/>
            <w:hideMark/>
          </w:tcPr>
          <w:p w14:paraId="6A58367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ventermaculus.GoO</w:t>
            </w:r>
            <w:proofErr w:type="spellEnd"/>
            <w:proofErr w:type="gramEnd"/>
          </w:p>
        </w:tc>
        <w:tc>
          <w:tcPr>
            <w:tcW w:w="1440" w:type="dxa"/>
            <w:noWrap/>
            <w:vAlign w:val="bottom"/>
            <w:hideMark/>
          </w:tcPr>
          <w:p w14:paraId="552E764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0.277</w:t>
            </w:r>
          </w:p>
        </w:tc>
        <w:tc>
          <w:tcPr>
            <w:tcW w:w="1080" w:type="dxa"/>
            <w:noWrap/>
            <w:vAlign w:val="bottom"/>
            <w:hideMark/>
          </w:tcPr>
          <w:p w14:paraId="727C7614"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-0.260</w:t>
            </w:r>
          </w:p>
        </w:tc>
        <w:tc>
          <w:tcPr>
            <w:tcW w:w="1080" w:type="dxa"/>
            <w:noWrap/>
            <w:vAlign w:val="bottom"/>
            <w:hideMark/>
          </w:tcPr>
          <w:p w14:paraId="2BCAD9DF"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0.815</w:t>
            </w:r>
          </w:p>
        </w:tc>
      </w:tr>
      <w:tr w:rsidR="002952B3" w:rsidRPr="0005446F" w14:paraId="681393F7" w14:textId="77777777" w:rsidTr="00312F25">
        <w:trPr>
          <w:trHeight w:val="320"/>
        </w:trPr>
        <w:tc>
          <w:tcPr>
            <w:tcW w:w="2520" w:type="dxa"/>
            <w:noWrap/>
            <w:vAlign w:val="bottom"/>
            <w:hideMark/>
          </w:tcPr>
          <w:p w14:paraId="64F50D36"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ventermaculus.AG</w:t>
            </w:r>
          </w:p>
        </w:tc>
        <w:tc>
          <w:tcPr>
            <w:tcW w:w="2790" w:type="dxa"/>
            <w:noWrap/>
            <w:vAlign w:val="bottom"/>
            <w:hideMark/>
          </w:tcPr>
          <w:p w14:paraId="2808AF1B"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guttata.GoO</w:t>
            </w:r>
            <w:proofErr w:type="spellEnd"/>
            <w:proofErr w:type="gramEnd"/>
          </w:p>
        </w:tc>
        <w:tc>
          <w:tcPr>
            <w:tcW w:w="1440" w:type="dxa"/>
            <w:noWrap/>
            <w:vAlign w:val="bottom"/>
            <w:hideMark/>
          </w:tcPr>
          <w:p w14:paraId="70325428"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-0.225</w:t>
            </w:r>
          </w:p>
        </w:tc>
        <w:tc>
          <w:tcPr>
            <w:tcW w:w="1080" w:type="dxa"/>
            <w:noWrap/>
            <w:vAlign w:val="bottom"/>
            <w:hideMark/>
          </w:tcPr>
          <w:p w14:paraId="55D368F5"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-0.680</w:t>
            </w:r>
          </w:p>
        </w:tc>
        <w:tc>
          <w:tcPr>
            <w:tcW w:w="1080" w:type="dxa"/>
            <w:noWrap/>
            <w:vAlign w:val="bottom"/>
            <w:hideMark/>
          </w:tcPr>
          <w:p w14:paraId="2A6E648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0.212</w:t>
            </w:r>
          </w:p>
        </w:tc>
      </w:tr>
      <w:tr w:rsidR="002952B3" w:rsidRPr="0005446F" w14:paraId="23FB3EDF" w14:textId="77777777" w:rsidTr="00312F25">
        <w:trPr>
          <w:trHeight w:val="320"/>
        </w:trPr>
        <w:tc>
          <w:tcPr>
            <w:tcW w:w="2520" w:type="dxa"/>
            <w:noWrap/>
            <w:vAlign w:val="bottom"/>
            <w:hideMark/>
          </w:tcPr>
          <w:p w14:paraId="52204D6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ventermaculus.AG</w:t>
            </w:r>
          </w:p>
        </w:tc>
        <w:tc>
          <w:tcPr>
            <w:tcW w:w="2790" w:type="dxa"/>
            <w:noWrap/>
            <w:vAlign w:val="bottom"/>
            <w:hideMark/>
          </w:tcPr>
          <w:p w14:paraId="3C469773"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fuscopinna.GoO</w:t>
            </w:r>
            <w:proofErr w:type="spellEnd"/>
            <w:proofErr w:type="gramEnd"/>
          </w:p>
        </w:tc>
        <w:tc>
          <w:tcPr>
            <w:tcW w:w="1440" w:type="dxa"/>
            <w:noWrap/>
            <w:vAlign w:val="bottom"/>
            <w:hideMark/>
          </w:tcPr>
          <w:p w14:paraId="7B2CFC9A"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1.024</w:t>
            </w:r>
          </w:p>
        </w:tc>
        <w:tc>
          <w:tcPr>
            <w:tcW w:w="1080" w:type="dxa"/>
            <w:noWrap/>
            <w:vAlign w:val="bottom"/>
            <w:hideMark/>
          </w:tcPr>
          <w:p w14:paraId="07E39A62"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0.578</w:t>
            </w:r>
          </w:p>
        </w:tc>
        <w:tc>
          <w:tcPr>
            <w:tcW w:w="1080" w:type="dxa"/>
            <w:noWrap/>
            <w:vAlign w:val="bottom"/>
            <w:hideMark/>
          </w:tcPr>
          <w:p w14:paraId="41A64D96"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1.449</w:t>
            </w:r>
          </w:p>
        </w:tc>
      </w:tr>
      <w:tr w:rsidR="002952B3" w:rsidRPr="0005446F" w14:paraId="7CB6C7BC" w14:textId="77777777" w:rsidTr="00312F25">
        <w:trPr>
          <w:trHeight w:val="320"/>
        </w:trPr>
        <w:tc>
          <w:tcPr>
            <w:tcW w:w="2520" w:type="dxa"/>
            <w:noWrap/>
            <w:vAlign w:val="bottom"/>
            <w:hideMark/>
          </w:tcPr>
          <w:p w14:paraId="78A7C082"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E. ventermaculus.AG</w:t>
            </w:r>
          </w:p>
        </w:tc>
        <w:tc>
          <w:tcPr>
            <w:tcW w:w="2790" w:type="dxa"/>
            <w:noWrap/>
            <w:vAlign w:val="bottom"/>
            <w:hideMark/>
          </w:tcPr>
          <w:p w14:paraId="569130B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vulgaris.GoO</w:t>
            </w:r>
            <w:proofErr w:type="spellEnd"/>
            <w:proofErr w:type="gramEnd"/>
          </w:p>
        </w:tc>
        <w:tc>
          <w:tcPr>
            <w:tcW w:w="1440" w:type="dxa"/>
            <w:noWrap/>
            <w:vAlign w:val="bottom"/>
            <w:hideMark/>
          </w:tcPr>
          <w:p w14:paraId="1B06AF21"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-0.878</w:t>
            </w:r>
          </w:p>
        </w:tc>
        <w:tc>
          <w:tcPr>
            <w:tcW w:w="1080" w:type="dxa"/>
            <w:noWrap/>
            <w:vAlign w:val="bottom"/>
            <w:hideMark/>
          </w:tcPr>
          <w:p w14:paraId="6A7945E0"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-1.265</w:t>
            </w:r>
          </w:p>
        </w:tc>
        <w:tc>
          <w:tcPr>
            <w:tcW w:w="1080" w:type="dxa"/>
            <w:noWrap/>
            <w:vAlign w:val="bottom"/>
            <w:hideMark/>
          </w:tcPr>
          <w:p w14:paraId="497A87C1"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-0.508</w:t>
            </w:r>
          </w:p>
        </w:tc>
      </w:tr>
      <w:tr w:rsidR="002952B3" w:rsidRPr="0005446F" w14:paraId="45E03472" w14:textId="77777777" w:rsidTr="00312F25">
        <w:trPr>
          <w:trHeight w:val="320"/>
        </w:trPr>
        <w:tc>
          <w:tcPr>
            <w:tcW w:w="2520" w:type="dxa"/>
            <w:noWrap/>
            <w:vAlign w:val="bottom"/>
            <w:hideMark/>
          </w:tcPr>
          <w:p w14:paraId="0B19623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pulcher.GoO</w:t>
            </w:r>
            <w:proofErr w:type="spellEnd"/>
            <w:proofErr w:type="gramEnd"/>
          </w:p>
        </w:tc>
        <w:tc>
          <w:tcPr>
            <w:tcW w:w="2790" w:type="dxa"/>
            <w:noWrap/>
            <w:vAlign w:val="bottom"/>
            <w:hideMark/>
          </w:tcPr>
          <w:p w14:paraId="67D9DFF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ventermaculus.GoO</w:t>
            </w:r>
            <w:proofErr w:type="spellEnd"/>
            <w:proofErr w:type="gramEnd"/>
          </w:p>
        </w:tc>
        <w:tc>
          <w:tcPr>
            <w:tcW w:w="1440" w:type="dxa"/>
            <w:noWrap/>
            <w:vAlign w:val="bottom"/>
            <w:hideMark/>
          </w:tcPr>
          <w:p w14:paraId="2C72474C"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0.519</w:t>
            </w:r>
          </w:p>
        </w:tc>
        <w:tc>
          <w:tcPr>
            <w:tcW w:w="1080" w:type="dxa"/>
            <w:noWrap/>
            <w:vAlign w:val="bottom"/>
            <w:hideMark/>
          </w:tcPr>
          <w:p w14:paraId="37260168"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-0.0290</w:t>
            </w:r>
          </w:p>
        </w:tc>
        <w:tc>
          <w:tcPr>
            <w:tcW w:w="1080" w:type="dxa"/>
            <w:noWrap/>
            <w:vAlign w:val="bottom"/>
            <w:hideMark/>
          </w:tcPr>
          <w:p w14:paraId="4810C19B"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1.073</w:t>
            </w:r>
          </w:p>
        </w:tc>
      </w:tr>
      <w:tr w:rsidR="002952B3" w:rsidRPr="0005446F" w14:paraId="1EF5BBC1" w14:textId="77777777" w:rsidTr="00312F25">
        <w:trPr>
          <w:trHeight w:val="320"/>
        </w:trPr>
        <w:tc>
          <w:tcPr>
            <w:tcW w:w="2520" w:type="dxa"/>
            <w:noWrap/>
            <w:vAlign w:val="bottom"/>
            <w:hideMark/>
          </w:tcPr>
          <w:p w14:paraId="4548CAC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pulcher.GoO</w:t>
            </w:r>
            <w:proofErr w:type="spellEnd"/>
            <w:proofErr w:type="gramEnd"/>
          </w:p>
        </w:tc>
        <w:tc>
          <w:tcPr>
            <w:tcW w:w="2790" w:type="dxa"/>
            <w:noWrap/>
            <w:vAlign w:val="bottom"/>
            <w:hideMark/>
          </w:tcPr>
          <w:p w14:paraId="149864E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guttata.GoO</w:t>
            </w:r>
            <w:proofErr w:type="spellEnd"/>
            <w:proofErr w:type="gramEnd"/>
          </w:p>
        </w:tc>
        <w:tc>
          <w:tcPr>
            <w:tcW w:w="1440" w:type="dxa"/>
            <w:noWrap/>
            <w:vAlign w:val="bottom"/>
            <w:hideMark/>
          </w:tcPr>
          <w:p w14:paraId="3563AA44"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0.020</w:t>
            </w:r>
          </w:p>
        </w:tc>
        <w:tc>
          <w:tcPr>
            <w:tcW w:w="1080" w:type="dxa"/>
            <w:noWrap/>
            <w:vAlign w:val="bottom"/>
            <w:hideMark/>
          </w:tcPr>
          <w:p w14:paraId="4B87BCF5"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-0.426</w:t>
            </w:r>
          </w:p>
        </w:tc>
        <w:tc>
          <w:tcPr>
            <w:tcW w:w="1080" w:type="dxa"/>
            <w:noWrap/>
            <w:vAlign w:val="bottom"/>
            <w:hideMark/>
          </w:tcPr>
          <w:p w14:paraId="3168DD12"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0.494</w:t>
            </w:r>
          </w:p>
        </w:tc>
      </w:tr>
      <w:tr w:rsidR="002952B3" w:rsidRPr="0005446F" w14:paraId="28E010E6" w14:textId="77777777" w:rsidTr="00312F25">
        <w:trPr>
          <w:trHeight w:val="320"/>
        </w:trPr>
        <w:tc>
          <w:tcPr>
            <w:tcW w:w="2520" w:type="dxa"/>
            <w:noWrap/>
            <w:vAlign w:val="bottom"/>
            <w:hideMark/>
          </w:tcPr>
          <w:p w14:paraId="5430A823"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pulcher.GoO</w:t>
            </w:r>
            <w:proofErr w:type="spellEnd"/>
            <w:proofErr w:type="gramEnd"/>
          </w:p>
        </w:tc>
        <w:tc>
          <w:tcPr>
            <w:tcW w:w="2790" w:type="dxa"/>
            <w:noWrap/>
            <w:vAlign w:val="bottom"/>
            <w:hideMark/>
          </w:tcPr>
          <w:p w14:paraId="69AF3C6D"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fuscopinna.GoO</w:t>
            </w:r>
            <w:proofErr w:type="spellEnd"/>
            <w:proofErr w:type="gramEnd"/>
          </w:p>
        </w:tc>
        <w:tc>
          <w:tcPr>
            <w:tcW w:w="1440" w:type="dxa"/>
            <w:noWrap/>
            <w:vAlign w:val="bottom"/>
            <w:hideMark/>
          </w:tcPr>
          <w:p w14:paraId="02AE092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1.274</w:t>
            </w:r>
          </w:p>
        </w:tc>
        <w:tc>
          <w:tcPr>
            <w:tcW w:w="1080" w:type="dxa"/>
            <w:noWrap/>
            <w:vAlign w:val="bottom"/>
            <w:hideMark/>
          </w:tcPr>
          <w:p w14:paraId="69A1D1B1"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0.839</w:t>
            </w:r>
          </w:p>
        </w:tc>
        <w:tc>
          <w:tcPr>
            <w:tcW w:w="1080" w:type="dxa"/>
            <w:noWrap/>
            <w:vAlign w:val="bottom"/>
            <w:hideMark/>
          </w:tcPr>
          <w:p w14:paraId="7FF659CD"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1.726</w:t>
            </w:r>
          </w:p>
        </w:tc>
      </w:tr>
      <w:tr w:rsidR="002952B3" w:rsidRPr="0005446F" w14:paraId="5744045B" w14:textId="77777777" w:rsidTr="00312F25">
        <w:trPr>
          <w:trHeight w:val="320"/>
        </w:trPr>
        <w:tc>
          <w:tcPr>
            <w:tcW w:w="2520" w:type="dxa"/>
            <w:noWrap/>
            <w:vAlign w:val="bottom"/>
            <w:hideMark/>
          </w:tcPr>
          <w:p w14:paraId="36F5121C"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pulcher.GoO</w:t>
            </w:r>
            <w:proofErr w:type="spellEnd"/>
            <w:proofErr w:type="gramEnd"/>
          </w:p>
        </w:tc>
        <w:tc>
          <w:tcPr>
            <w:tcW w:w="2790" w:type="dxa"/>
            <w:noWrap/>
            <w:vAlign w:val="bottom"/>
            <w:hideMark/>
          </w:tcPr>
          <w:p w14:paraId="72C48BBE"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vulgaris.GoO</w:t>
            </w:r>
            <w:proofErr w:type="spellEnd"/>
            <w:proofErr w:type="gramEnd"/>
          </w:p>
        </w:tc>
        <w:tc>
          <w:tcPr>
            <w:tcW w:w="1440" w:type="dxa"/>
            <w:noWrap/>
            <w:vAlign w:val="bottom"/>
            <w:hideMark/>
          </w:tcPr>
          <w:p w14:paraId="7931F47A"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-0.628</w:t>
            </w:r>
          </w:p>
        </w:tc>
        <w:tc>
          <w:tcPr>
            <w:tcW w:w="1080" w:type="dxa"/>
            <w:noWrap/>
            <w:vAlign w:val="bottom"/>
            <w:hideMark/>
          </w:tcPr>
          <w:p w14:paraId="0C7CE14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-1.037</w:t>
            </w:r>
          </w:p>
        </w:tc>
        <w:tc>
          <w:tcPr>
            <w:tcW w:w="1080" w:type="dxa"/>
            <w:noWrap/>
            <w:vAlign w:val="bottom"/>
            <w:hideMark/>
          </w:tcPr>
          <w:p w14:paraId="2DDB75D4"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-0.253</w:t>
            </w:r>
          </w:p>
        </w:tc>
      </w:tr>
      <w:tr w:rsidR="002952B3" w:rsidRPr="0005446F" w14:paraId="29639BF3" w14:textId="77777777" w:rsidTr="00312F25">
        <w:trPr>
          <w:trHeight w:val="320"/>
        </w:trPr>
        <w:tc>
          <w:tcPr>
            <w:tcW w:w="2520" w:type="dxa"/>
            <w:noWrap/>
            <w:vAlign w:val="bottom"/>
            <w:hideMark/>
          </w:tcPr>
          <w:p w14:paraId="6767F5B1"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ventermaculus.GoO</w:t>
            </w:r>
            <w:proofErr w:type="spellEnd"/>
            <w:proofErr w:type="gramEnd"/>
          </w:p>
        </w:tc>
        <w:tc>
          <w:tcPr>
            <w:tcW w:w="2790" w:type="dxa"/>
            <w:noWrap/>
            <w:vAlign w:val="bottom"/>
            <w:hideMark/>
          </w:tcPr>
          <w:p w14:paraId="1A4970F4"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guttata.GoO</w:t>
            </w:r>
            <w:proofErr w:type="spellEnd"/>
            <w:proofErr w:type="gramEnd"/>
          </w:p>
        </w:tc>
        <w:tc>
          <w:tcPr>
            <w:tcW w:w="1440" w:type="dxa"/>
            <w:noWrap/>
            <w:vAlign w:val="bottom"/>
            <w:hideMark/>
          </w:tcPr>
          <w:p w14:paraId="0E7EF87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-0.502</w:t>
            </w:r>
          </w:p>
        </w:tc>
        <w:tc>
          <w:tcPr>
            <w:tcW w:w="1080" w:type="dxa"/>
            <w:noWrap/>
            <w:vAlign w:val="bottom"/>
            <w:hideMark/>
          </w:tcPr>
          <w:p w14:paraId="380EAD12"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-1.125</w:t>
            </w:r>
          </w:p>
        </w:tc>
        <w:tc>
          <w:tcPr>
            <w:tcW w:w="1080" w:type="dxa"/>
            <w:noWrap/>
            <w:vAlign w:val="bottom"/>
            <w:hideMark/>
          </w:tcPr>
          <w:p w14:paraId="26125C1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0.106</w:t>
            </w:r>
          </w:p>
        </w:tc>
      </w:tr>
      <w:tr w:rsidR="002952B3" w:rsidRPr="0005446F" w14:paraId="72EA14C9" w14:textId="77777777" w:rsidTr="00312F25">
        <w:trPr>
          <w:trHeight w:val="320"/>
        </w:trPr>
        <w:tc>
          <w:tcPr>
            <w:tcW w:w="2520" w:type="dxa"/>
            <w:noWrap/>
            <w:vAlign w:val="bottom"/>
            <w:hideMark/>
          </w:tcPr>
          <w:p w14:paraId="6D62789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ventermaculus.GoO</w:t>
            </w:r>
            <w:proofErr w:type="spellEnd"/>
            <w:proofErr w:type="gramEnd"/>
          </w:p>
        </w:tc>
        <w:tc>
          <w:tcPr>
            <w:tcW w:w="2790" w:type="dxa"/>
            <w:noWrap/>
            <w:vAlign w:val="bottom"/>
            <w:hideMark/>
          </w:tcPr>
          <w:p w14:paraId="75B9255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fuscopinna.GoO</w:t>
            </w:r>
            <w:proofErr w:type="spellEnd"/>
            <w:proofErr w:type="gramEnd"/>
          </w:p>
        </w:tc>
        <w:tc>
          <w:tcPr>
            <w:tcW w:w="1440" w:type="dxa"/>
            <w:noWrap/>
            <w:vAlign w:val="bottom"/>
            <w:hideMark/>
          </w:tcPr>
          <w:p w14:paraId="5ADAC822"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0.750</w:t>
            </w:r>
          </w:p>
        </w:tc>
        <w:tc>
          <w:tcPr>
            <w:tcW w:w="1080" w:type="dxa"/>
            <w:noWrap/>
            <w:vAlign w:val="bottom"/>
            <w:hideMark/>
          </w:tcPr>
          <w:p w14:paraId="163CA37C"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0.130</w:t>
            </w:r>
          </w:p>
        </w:tc>
        <w:tc>
          <w:tcPr>
            <w:tcW w:w="1080" w:type="dxa"/>
            <w:noWrap/>
            <w:vAlign w:val="bottom"/>
            <w:hideMark/>
          </w:tcPr>
          <w:p w14:paraId="2F588B70"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1.344</w:t>
            </w:r>
          </w:p>
        </w:tc>
      </w:tr>
      <w:tr w:rsidR="002952B3" w:rsidRPr="0005446F" w14:paraId="6349642B" w14:textId="77777777" w:rsidTr="00312F25">
        <w:trPr>
          <w:trHeight w:val="320"/>
        </w:trPr>
        <w:tc>
          <w:tcPr>
            <w:tcW w:w="2520" w:type="dxa"/>
            <w:noWrap/>
            <w:vAlign w:val="bottom"/>
            <w:hideMark/>
          </w:tcPr>
          <w:p w14:paraId="192C5FB4"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ventermaculus.GoO</w:t>
            </w:r>
            <w:proofErr w:type="spellEnd"/>
            <w:proofErr w:type="gramEnd"/>
          </w:p>
        </w:tc>
        <w:tc>
          <w:tcPr>
            <w:tcW w:w="2790" w:type="dxa"/>
            <w:noWrap/>
            <w:vAlign w:val="bottom"/>
            <w:hideMark/>
          </w:tcPr>
          <w:p w14:paraId="56603975"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vulgaris.GoO</w:t>
            </w:r>
            <w:proofErr w:type="spellEnd"/>
            <w:proofErr w:type="gramEnd"/>
          </w:p>
        </w:tc>
        <w:tc>
          <w:tcPr>
            <w:tcW w:w="1440" w:type="dxa"/>
            <w:noWrap/>
            <w:vAlign w:val="bottom"/>
            <w:hideMark/>
          </w:tcPr>
          <w:p w14:paraId="448918C4"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-1.148</w:t>
            </w:r>
          </w:p>
        </w:tc>
        <w:tc>
          <w:tcPr>
            <w:tcW w:w="1080" w:type="dxa"/>
            <w:noWrap/>
            <w:vAlign w:val="bottom"/>
            <w:hideMark/>
          </w:tcPr>
          <w:p w14:paraId="5A87FA2F"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-1.710</w:t>
            </w:r>
          </w:p>
        </w:tc>
        <w:tc>
          <w:tcPr>
            <w:tcW w:w="1080" w:type="dxa"/>
            <w:noWrap/>
            <w:vAlign w:val="bottom"/>
            <w:hideMark/>
          </w:tcPr>
          <w:p w14:paraId="2D95B4E4"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-0.584</w:t>
            </w:r>
          </w:p>
        </w:tc>
      </w:tr>
      <w:tr w:rsidR="002952B3" w:rsidRPr="0005446F" w14:paraId="4F0327AD" w14:textId="77777777" w:rsidTr="00312F25">
        <w:trPr>
          <w:trHeight w:val="320"/>
        </w:trPr>
        <w:tc>
          <w:tcPr>
            <w:tcW w:w="2520" w:type="dxa"/>
            <w:noWrap/>
            <w:vAlign w:val="bottom"/>
            <w:hideMark/>
          </w:tcPr>
          <w:p w14:paraId="1194C18E"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guttata.GoO</w:t>
            </w:r>
            <w:proofErr w:type="spellEnd"/>
            <w:proofErr w:type="gramEnd"/>
          </w:p>
        </w:tc>
        <w:tc>
          <w:tcPr>
            <w:tcW w:w="2790" w:type="dxa"/>
            <w:noWrap/>
            <w:vAlign w:val="bottom"/>
            <w:hideMark/>
          </w:tcPr>
          <w:p w14:paraId="12D228B3"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fuscopinna.GoO</w:t>
            </w:r>
            <w:proofErr w:type="spellEnd"/>
            <w:proofErr w:type="gramEnd"/>
          </w:p>
        </w:tc>
        <w:tc>
          <w:tcPr>
            <w:tcW w:w="1440" w:type="dxa"/>
            <w:noWrap/>
            <w:vAlign w:val="bottom"/>
            <w:hideMark/>
          </w:tcPr>
          <w:p w14:paraId="237012C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1.252</w:t>
            </w:r>
          </w:p>
        </w:tc>
        <w:tc>
          <w:tcPr>
            <w:tcW w:w="1080" w:type="dxa"/>
            <w:noWrap/>
            <w:vAlign w:val="bottom"/>
            <w:hideMark/>
          </w:tcPr>
          <w:p w14:paraId="1D8D152A"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0.735</w:t>
            </w:r>
          </w:p>
        </w:tc>
        <w:tc>
          <w:tcPr>
            <w:tcW w:w="1080" w:type="dxa"/>
            <w:noWrap/>
            <w:vAlign w:val="bottom"/>
            <w:hideMark/>
          </w:tcPr>
          <w:p w14:paraId="4871C0ED"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1.778</w:t>
            </w:r>
          </w:p>
        </w:tc>
      </w:tr>
      <w:tr w:rsidR="002952B3" w:rsidRPr="0005446F" w14:paraId="39AD88C3" w14:textId="77777777" w:rsidTr="00312F25">
        <w:trPr>
          <w:trHeight w:val="320"/>
        </w:trPr>
        <w:tc>
          <w:tcPr>
            <w:tcW w:w="2520" w:type="dxa"/>
            <w:noWrap/>
            <w:vAlign w:val="bottom"/>
            <w:hideMark/>
          </w:tcPr>
          <w:p w14:paraId="4716010C"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E. </w:t>
            </w:r>
            <w:proofErr w:type="spellStart"/>
            <w:proofErr w:type="gramStart"/>
            <w:r w:rsidRPr="0005446F">
              <w:rPr>
                <w:rFonts w:ascii="Arial" w:hAnsi="Arial" w:cs="Arial"/>
                <w:i/>
                <w:iCs/>
                <w:color w:val="000000"/>
                <w:sz w:val="20"/>
                <w:szCs w:val="20"/>
              </w:rPr>
              <w:t>guttata.GoO</w:t>
            </w:r>
            <w:proofErr w:type="spellEnd"/>
            <w:proofErr w:type="gramEnd"/>
          </w:p>
        </w:tc>
        <w:tc>
          <w:tcPr>
            <w:tcW w:w="2790" w:type="dxa"/>
            <w:noWrap/>
            <w:vAlign w:val="bottom"/>
            <w:hideMark/>
          </w:tcPr>
          <w:p w14:paraId="3233041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vulgaris.GoO</w:t>
            </w:r>
            <w:proofErr w:type="spellEnd"/>
            <w:proofErr w:type="gramEnd"/>
          </w:p>
        </w:tc>
        <w:tc>
          <w:tcPr>
            <w:tcW w:w="1440" w:type="dxa"/>
            <w:noWrap/>
            <w:vAlign w:val="bottom"/>
            <w:hideMark/>
          </w:tcPr>
          <w:p w14:paraId="6A310BA5"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-0.647</w:t>
            </w:r>
          </w:p>
        </w:tc>
        <w:tc>
          <w:tcPr>
            <w:tcW w:w="1080" w:type="dxa"/>
            <w:noWrap/>
            <w:vAlign w:val="bottom"/>
            <w:hideMark/>
          </w:tcPr>
          <w:p w14:paraId="7698AD9A"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-1.094</w:t>
            </w:r>
          </w:p>
        </w:tc>
        <w:tc>
          <w:tcPr>
            <w:tcW w:w="1080" w:type="dxa"/>
            <w:noWrap/>
            <w:vAlign w:val="bottom"/>
            <w:hideMark/>
          </w:tcPr>
          <w:p w14:paraId="5A48E607"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-0.148</w:t>
            </w:r>
          </w:p>
        </w:tc>
      </w:tr>
      <w:tr w:rsidR="002952B3" w:rsidRPr="0005446F" w14:paraId="114C0FC7" w14:textId="77777777" w:rsidTr="00312F25">
        <w:trPr>
          <w:trHeight w:val="320"/>
        </w:trPr>
        <w:tc>
          <w:tcPr>
            <w:tcW w:w="2520" w:type="dxa"/>
            <w:tcBorders>
              <w:bottom w:val="single" w:sz="4" w:space="0" w:color="auto"/>
            </w:tcBorders>
            <w:noWrap/>
            <w:vAlign w:val="bottom"/>
            <w:hideMark/>
          </w:tcPr>
          <w:p w14:paraId="51648219"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fuscopinna.GoO</w:t>
            </w:r>
            <w:proofErr w:type="spellEnd"/>
            <w:proofErr w:type="gramEnd"/>
          </w:p>
        </w:tc>
        <w:tc>
          <w:tcPr>
            <w:tcW w:w="2790" w:type="dxa"/>
            <w:tcBorders>
              <w:bottom w:val="single" w:sz="4" w:space="0" w:color="auto"/>
            </w:tcBorders>
            <w:noWrap/>
            <w:vAlign w:val="bottom"/>
            <w:hideMark/>
          </w:tcPr>
          <w:p w14:paraId="17DFCA15"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 xml:space="preserve">H. </w:t>
            </w:r>
            <w:proofErr w:type="spellStart"/>
            <w:proofErr w:type="gramStart"/>
            <w:r w:rsidRPr="0005446F">
              <w:rPr>
                <w:rFonts w:ascii="Arial" w:hAnsi="Arial" w:cs="Arial"/>
                <w:i/>
                <w:iCs/>
                <w:color w:val="000000"/>
                <w:sz w:val="20"/>
                <w:szCs w:val="20"/>
              </w:rPr>
              <w:t>vulgaris.GoO</w:t>
            </w:r>
            <w:proofErr w:type="spellEnd"/>
            <w:proofErr w:type="gramEnd"/>
          </w:p>
        </w:tc>
        <w:tc>
          <w:tcPr>
            <w:tcW w:w="1440" w:type="dxa"/>
            <w:tcBorders>
              <w:bottom w:val="single" w:sz="4" w:space="0" w:color="auto"/>
            </w:tcBorders>
            <w:noWrap/>
            <w:vAlign w:val="bottom"/>
            <w:hideMark/>
          </w:tcPr>
          <w:p w14:paraId="7F5848AA"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-1.906</w:t>
            </w:r>
          </w:p>
        </w:tc>
        <w:tc>
          <w:tcPr>
            <w:tcW w:w="1080" w:type="dxa"/>
            <w:tcBorders>
              <w:bottom w:val="single" w:sz="4" w:space="0" w:color="auto"/>
            </w:tcBorders>
            <w:noWrap/>
            <w:vAlign w:val="bottom"/>
            <w:hideMark/>
          </w:tcPr>
          <w:p w14:paraId="78E89512"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-2.363</w:t>
            </w:r>
          </w:p>
        </w:tc>
        <w:tc>
          <w:tcPr>
            <w:tcW w:w="1080" w:type="dxa"/>
            <w:tcBorders>
              <w:bottom w:val="single" w:sz="4" w:space="0" w:color="auto"/>
            </w:tcBorders>
            <w:noWrap/>
            <w:vAlign w:val="bottom"/>
            <w:hideMark/>
          </w:tcPr>
          <w:p w14:paraId="0DABC25D" w14:textId="77777777" w:rsidR="002952B3" w:rsidRPr="0005446F" w:rsidRDefault="002952B3" w:rsidP="00312F25">
            <w:pPr>
              <w:spacing w:line="276" w:lineRule="auto"/>
              <w:rPr>
                <w:rFonts w:ascii="Arial" w:hAnsi="Arial" w:cs="Arial"/>
                <w:i/>
                <w:iCs/>
                <w:sz w:val="20"/>
                <w:szCs w:val="20"/>
              </w:rPr>
            </w:pPr>
            <w:r w:rsidRPr="0005446F">
              <w:rPr>
                <w:rFonts w:ascii="Arial" w:hAnsi="Arial" w:cs="Arial"/>
                <w:i/>
                <w:iCs/>
                <w:color w:val="000000"/>
                <w:sz w:val="20"/>
                <w:szCs w:val="20"/>
              </w:rPr>
              <w:t>-1.449</w:t>
            </w:r>
          </w:p>
        </w:tc>
      </w:tr>
    </w:tbl>
    <w:p w14:paraId="12E9B6CD" w14:textId="77777777" w:rsidR="00F7675B" w:rsidRPr="0005446F" w:rsidRDefault="00F7675B" w:rsidP="00F7675B">
      <w:pPr>
        <w:rPr>
          <w:rFonts w:ascii="Arial" w:hAnsi="Arial" w:cs="Arial"/>
          <w:sz w:val="20"/>
          <w:szCs w:val="20"/>
        </w:rPr>
      </w:pPr>
    </w:p>
    <w:p w14:paraId="4806B8FA" w14:textId="44F334DF" w:rsidR="002952B3" w:rsidRPr="0005446F" w:rsidRDefault="002952B3" w:rsidP="00500793">
      <w:pPr>
        <w:rPr>
          <w:rFonts w:ascii="Arial" w:hAnsi="Arial" w:cs="Arial"/>
          <w:b/>
          <w:bCs/>
        </w:rPr>
      </w:pPr>
      <w:r w:rsidRPr="0005446F">
        <w:rPr>
          <w:rFonts w:ascii="Arial" w:hAnsi="Arial" w:cs="Arial"/>
          <w:b/>
          <w:bCs/>
        </w:rPr>
        <w:br w:type="page"/>
      </w:r>
    </w:p>
    <w:p w14:paraId="182C3A27" w14:textId="61F2DCA6" w:rsidR="00BD5E45" w:rsidRPr="0005446F" w:rsidRDefault="00942556" w:rsidP="00D72115">
      <w:pPr>
        <w:spacing w:line="276" w:lineRule="auto"/>
        <w:rPr>
          <w:rFonts w:ascii="Arial" w:hAnsi="Arial" w:cs="Arial"/>
        </w:rPr>
      </w:pPr>
      <w:r w:rsidRPr="0005446F">
        <w:rPr>
          <w:rFonts w:ascii="Arial" w:hAnsi="Arial" w:cs="Arial"/>
          <w:b/>
          <w:bCs/>
        </w:rPr>
        <w:lastRenderedPageBreak/>
        <w:t>Table S</w:t>
      </w:r>
      <w:ins w:id="5555" w:author="Simon Brandl" w:date="2020-05-22T17:42:00Z">
        <w:r w:rsidR="005960E8">
          <w:rPr>
            <w:rFonts w:ascii="Arial" w:hAnsi="Arial" w:cs="Arial"/>
            <w:b/>
            <w:bCs/>
          </w:rPr>
          <w:t>4</w:t>
        </w:r>
      </w:ins>
      <w:del w:id="5556" w:author="Simon Brandl" w:date="2020-05-22T17:42:00Z">
        <w:r w:rsidR="002952B3" w:rsidRPr="0005446F" w:rsidDel="005960E8">
          <w:rPr>
            <w:rFonts w:ascii="Arial" w:hAnsi="Arial" w:cs="Arial"/>
            <w:b/>
            <w:bCs/>
          </w:rPr>
          <w:delText>3</w:delText>
        </w:r>
      </w:del>
      <w:r w:rsidRPr="0005446F">
        <w:rPr>
          <w:rFonts w:ascii="Arial" w:hAnsi="Arial" w:cs="Arial"/>
          <w:b/>
          <w:bCs/>
        </w:rPr>
        <w:t xml:space="preserve"> | Contrasts between levels of the explanatory variable for the model testing </w:t>
      </w:r>
      <w:proofErr w:type="spellStart"/>
      <w:r w:rsidRPr="0005446F">
        <w:rPr>
          <w:rFonts w:ascii="Arial" w:hAnsi="Arial" w:cs="Arial"/>
          <w:b/>
          <w:bCs/>
        </w:rPr>
        <w:t>CT</w:t>
      </w:r>
      <w:r w:rsidRPr="0005446F">
        <w:rPr>
          <w:rFonts w:ascii="Arial" w:hAnsi="Arial" w:cs="Arial"/>
          <w:b/>
          <w:bCs/>
          <w:vertAlign w:val="subscript"/>
        </w:rPr>
        <w:t>min</w:t>
      </w:r>
      <w:proofErr w:type="spellEnd"/>
      <w:r w:rsidRPr="0005446F">
        <w:rPr>
          <w:rFonts w:ascii="Arial" w:hAnsi="Arial" w:cs="Arial"/>
          <w:b/>
          <w:bCs/>
        </w:rPr>
        <w:t xml:space="preserve"> differences in cryptobenthic reef fishes.</w:t>
      </w:r>
      <w:r w:rsidRPr="0005446F">
        <w:rPr>
          <w:rFonts w:ascii="Arial" w:hAnsi="Arial" w:cs="Arial"/>
        </w:rPr>
        <w:t xml:space="preserve"> Population columns highlight the contrast estimated in the model, whereas the estimate and its confidence intervals indicate </w:t>
      </w:r>
      <w:r w:rsidR="002724D5" w:rsidRPr="0005446F">
        <w:rPr>
          <w:rFonts w:ascii="Arial" w:hAnsi="Arial" w:cs="Arial"/>
        </w:rPr>
        <w:t xml:space="preserve">estimated differences. </w:t>
      </w:r>
    </w:p>
    <w:p w14:paraId="14F6FED6" w14:textId="77777777" w:rsidR="00D72115" w:rsidRPr="0005446F" w:rsidRDefault="00D72115" w:rsidP="00D72115">
      <w:pPr>
        <w:spacing w:line="276" w:lineRule="auto"/>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700"/>
        <w:gridCol w:w="1350"/>
        <w:gridCol w:w="1260"/>
        <w:gridCol w:w="1040"/>
      </w:tblGrid>
      <w:tr w:rsidR="00942556" w:rsidRPr="0005446F" w14:paraId="14448B3F" w14:textId="77777777" w:rsidTr="0062043E">
        <w:trPr>
          <w:trHeight w:val="320"/>
        </w:trPr>
        <w:tc>
          <w:tcPr>
            <w:tcW w:w="2340" w:type="dxa"/>
            <w:tcBorders>
              <w:bottom w:val="single" w:sz="4" w:space="0" w:color="auto"/>
            </w:tcBorders>
            <w:noWrap/>
          </w:tcPr>
          <w:p w14:paraId="00027819" w14:textId="7687A070" w:rsidR="00942556" w:rsidRPr="0005446F" w:rsidRDefault="00942556" w:rsidP="00942556">
            <w:pPr>
              <w:spacing w:line="480" w:lineRule="auto"/>
              <w:rPr>
                <w:rFonts w:ascii="Arial" w:hAnsi="Arial" w:cs="Arial"/>
                <w:b/>
                <w:bCs/>
                <w:sz w:val="20"/>
                <w:szCs w:val="20"/>
              </w:rPr>
            </w:pPr>
            <w:r w:rsidRPr="0005446F">
              <w:rPr>
                <w:rFonts w:ascii="Arial" w:hAnsi="Arial" w:cs="Arial"/>
                <w:b/>
                <w:bCs/>
                <w:sz w:val="20"/>
                <w:szCs w:val="20"/>
              </w:rPr>
              <w:t>Population I</w:t>
            </w:r>
          </w:p>
        </w:tc>
        <w:tc>
          <w:tcPr>
            <w:tcW w:w="2700" w:type="dxa"/>
            <w:tcBorders>
              <w:bottom w:val="single" w:sz="4" w:space="0" w:color="auto"/>
            </w:tcBorders>
            <w:noWrap/>
          </w:tcPr>
          <w:p w14:paraId="79C61558" w14:textId="0CEB32A9" w:rsidR="00942556" w:rsidRPr="0005446F" w:rsidRDefault="00942556" w:rsidP="00942556">
            <w:pPr>
              <w:spacing w:line="480" w:lineRule="auto"/>
              <w:rPr>
                <w:rFonts w:ascii="Arial" w:hAnsi="Arial" w:cs="Arial"/>
                <w:b/>
                <w:bCs/>
                <w:sz w:val="20"/>
                <w:szCs w:val="20"/>
              </w:rPr>
            </w:pPr>
            <w:r w:rsidRPr="0005446F">
              <w:rPr>
                <w:rFonts w:ascii="Arial" w:hAnsi="Arial" w:cs="Arial"/>
                <w:b/>
                <w:bCs/>
                <w:sz w:val="20"/>
                <w:szCs w:val="20"/>
              </w:rPr>
              <w:t>Population II</w:t>
            </w:r>
          </w:p>
        </w:tc>
        <w:tc>
          <w:tcPr>
            <w:tcW w:w="1350" w:type="dxa"/>
            <w:tcBorders>
              <w:bottom w:val="single" w:sz="4" w:space="0" w:color="auto"/>
            </w:tcBorders>
            <w:noWrap/>
          </w:tcPr>
          <w:p w14:paraId="3F2DCF00" w14:textId="4CBD9E3D" w:rsidR="00942556" w:rsidRPr="0005446F" w:rsidRDefault="00942556" w:rsidP="00942556">
            <w:pPr>
              <w:spacing w:line="480" w:lineRule="auto"/>
              <w:rPr>
                <w:rFonts w:ascii="Arial" w:hAnsi="Arial" w:cs="Arial"/>
                <w:b/>
                <w:bCs/>
                <w:sz w:val="20"/>
                <w:szCs w:val="20"/>
              </w:rPr>
            </w:pPr>
            <w:r w:rsidRPr="0005446F">
              <w:rPr>
                <w:rFonts w:ascii="Arial" w:hAnsi="Arial" w:cs="Arial"/>
                <w:b/>
                <w:bCs/>
                <w:sz w:val="20"/>
                <w:szCs w:val="20"/>
              </w:rPr>
              <w:t>Estimate</w:t>
            </w:r>
          </w:p>
        </w:tc>
        <w:tc>
          <w:tcPr>
            <w:tcW w:w="1260" w:type="dxa"/>
            <w:tcBorders>
              <w:bottom w:val="single" w:sz="4" w:space="0" w:color="auto"/>
            </w:tcBorders>
            <w:noWrap/>
          </w:tcPr>
          <w:p w14:paraId="5B6B0858" w14:textId="5F29237F" w:rsidR="00942556" w:rsidRPr="0005446F" w:rsidRDefault="00942556" w:rsidP="00942556">
            <w:pPr>
              <w:spacing w:line="480" w:lineRule="auto"/>
              <w:rPr>
                <w:rFonts w:ascii="Arial" w:hAnsi="Arial" w:cs="Arial"/>
                <w:b/>
                <w:bCs/>
                <w:sz w:val="20"/>
                <w:szCs w:val="20"/>
              </w:rPr>
            </w:pPr>
            <w:r w:rsidRPr="0005446F">
              <w:rPr>
                <w:rFonts w:ascii="Arial" w:hAnsi="Arial" w:cs="Arial"/>
                <w:b/>
                <w:bCs/>
                <w:sz w:val="20"/>
                <w:szCs w:val="20"/>
              </w:rPr>
              <w:t>LCI</w:t>
            </w:r>
          </w:p>
        </w:tc>
        <w:tc>
          <w:tcPr>
            <w:tcW w:w="1040" w:type="dxa"/>
            <w:tcBorders>
              <w:bottom w:val="single" w:sz="4" w:space="0" w:color="auto"/>
            </w:tcBorders>
            <w:noWrap/>
          </w:tcPr>
          <w:p w14:paraId="342BED8A" w14:textId="168E4341" w:rsidR="00942556" w:rsidRPr="0005446F" w:rsidRDefault="00942556" w:rsidP="00942556">
            <w:pPr>
              <w:spacing w:line="480" w:lineRule="auto"/>
              <w:rPr>
                <w:rFonts w:ascii="Arial" w:hAnsi="Arial" w:cs="Arial"/>
                <w:b/>
                <w:bCs/>
                <w:sz w:val="20"/>
                <w:szCs w:val="20"/>
              </w:rPr>
            </w:pPr>
            <w:r w:rsidRPr="0005446F">
              <w:rPr>
                <w:rFonts w:ascii="Arial" w:hAnsi="Arial" w:cs="Arial"/>
                <w:b/>
                <w:bCs/>
                <w:sz w:val="20"/>
                <w:szCs w:val="20"/>
              </w:rPr>
              <w:t>UCI</w:t>
            </w:r>
          </w:p>
        </w:tc>
      </w:tr>
      <w:tr w:rsidR="00942556" w:rsidRPr="0005446F" w14:paraId="6CCF51D6" w14:textId="77777777" w:rsidTr="0062043E">
        <w:trPr>
          <w:trHeight w:val="320"/>
        </w:trPr>
        <w:tc>
          <w:tcPr>
            <w:tcW w:w="2340" w:type="dxa"/>
            <w:tcBorders>
              <w:top w:val="single" w:sz="4" w:space="0" w:color="auto"/>
            </w:tcBorders>
            <w:noWrap/>
            <w:hideMark/>
          </w:tcPr>
          <w:p w14:paraId="72B515A4" w14:textId="7FF2C0F2"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C. anomolus</w:t>
            </w:r>
            <w:r w:rsidR="00942556" w:rsidRPr="0005446F">
              <w:rPr>
                <w:rFonts w:ascii="Arial" w:hAnsi="Arial" w:cs="Arial"/>
                <w:i/>
                <w:iCs/>
                <w:sz w:val="20"/>
                <w:szCs w:val="20"/>
              </w:rPr>
              <w:t>.AG</w:t>
            </w:r>
          </w:p>
        </w:tc>
        <w:tc>
          <w:tcPr>
            <w:tcW w:w="2700" w:type="dxa"/>
            <w:tcBorders>
              <w:top w:val="single" w:sz="4" w:space="0" w:color="auto"/>
            </w:tcBorders>
            <w:noWrap/>
            <w:hideMark/>
          </w:tcPr>
          <w:p w14:paraId="280C2340" w14:textId="403EF26F"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pulcher</w:t>
            </w:r>
            <w:r w:rsidR="00942556" w:rsidRPr="0005446F">
              <w:rPr>
                <w:rFonts w:ascii="Arial" w:hAnsi="Arial" w:cs="Arial"/>
                <w:i/>
                <w:iCs/>
                <w:sz w:val="20"/>
                <w:szCs w:val="20"/>
              </w:rPr>
              <w:t>.AG</w:t>
            </w:r>
          </w:p>
        </w:tc>
        <w:tc>
          <w:tcPr>
            <w:tcW w:w="1350" w:type="dxa"/>
            <w:tcBorders>
              <w:top w:val="single" w:sz="4" w:space="0" w:color="auto"/>
            </w:tcBorders>
            <w:noWrap/>
            <w:hideMark/>
          </w:tcPr>
          <w:p w14:paraId="74B10CAA" w14:textId="2AAE0552"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0.61</w:t>
            </w:r>
            <w:r w:rsidR="00947C48" w:rsidRPr="0005446F">
              <w:rPr>
                <w:rFonts w:ascii="Arial" w:hAnsi="Arial" w:cs="Arial"/>
                <w:i/>
                <w:iCs/>
                <w:sz w:val="20"/>
                <w:szCs w:val="20"/>
              </w:rPr>
              <w:t>3</w:t>
            </w:r>
          </w:p>
        </w:tc>
        <w:tc>
          <w:tcPr>
            <w:tcW w:w="1260" w:type="dxa"/>
            <w:tcBorders>
              <w:top w:val="single" w:sz="4" w:space="0" w:color="auto"/>
            </w:tcBorders>
            <w:noWrap/>
            <w:hideMark/>
          </w:tcPr>
          <w:p w14:paraId="473FBB5C" w14:textId="55E94BCD"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0.173</w:t>
            </w:r>
          </w:p>
        </w:tc>
        <w:tc>
          <w:tcPr>
            <w:tcW w:w="1040" w:type="dxa"/>
            <w:tcBorders>
              <w:top w:val="single" w:sz="4" w:space="0" w:color="auto"/>
            </w:tcBorders>
            <w:noWrap/>
            <w:hideMark/>
          </w:tcPr>
          <w:p w14:paraId="73039DF2" w14:textId="4047A2EC"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1.06</w:t>
            </w:r>
            <w:r w:rsidR="0062043E" w:rsidRPr="0005446F">
              <w:rPr>
                <w:rFonts w:ascii="Arial" w:hAnsi="Arial" w:cs="Arial"/>
                <w:i/>
                <w:iCs/>
                <w:sz w:val="20"/>
                <w:szCs w:val="20"/>
              </w:rPr>
              <w:t>9</w:t>
            </w:r>
          </w:p>
        </w:tc>
      </w:tr>
      <w:tr w:rsidR="00942556" w:rsidRPr="0005446F" w14:paraId="14D89717" w14:textId="77777777" w:rsidTr="0062043E">
        <w:trPr>
          <w:trHeight w:val="320"/>
        </w:trPr>
        <w:tc>
          <w:tcPr>
            <w:tcW w:w="2340" w:type="dxa"/>
            <w:noWrap/>
            <w:hideMark/>
          </w:tcPr>
          <w:p w14:paraId="68836192" w14:textId="5F03F8B2"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C. anomolus</w:t>
            </w:r>
            <w:r w:rsidR="00942556" w:rsidRPr="0005446F">
              <w:rPr>
                <w:rFonts w:ascii="Arial" w:hAnsi="Arial" w:cs="Arial"/>
                <w:i/>
                <w:iCs/>
                <w:sz w:val="20"/>
                <w:szCs w:val="20"/>
              </w:rPr>
              <w:t>.AG</w:t>
            </w:r>
          </w:p>
        </w:tc>
        <w:tc>
          <w:tcPr>
            <w:tcW w:w="2700" w:type="dxa"/>
            <w:noWrap/>
            <w:hideMark/>
          </w:tcPr>
          <w:p w14:paraId="13430E5C" w14:textId="41286DB9"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ventermaculus</w:t>
            </w:r>
            <w:r w:rsidR="00942556" w:rsidRPr="0005446F">
              <w:rPr>
                <w:rFonts w:ascii="Arial" w:hAnsi="Arial" w:cs="Arial"/>
                <w:i/>
                <w:iCs/>
                <w:sz w:val="20"/>
                <w:szCs w:val="20"/>
              </w:rPr>
              <w:t>.AG</w:t>
            </w:r>
          </w:p>
        </w:tc>
        <w:tc>
          <w:tcPr>
            <w:tcW w:w="1350" w:type="dxa"/>
            <w:noWrap/>
            <w:hideMark/>
          </w:tcPr>
          <w:p w14:paraId="0E8A9D9E" w14:textId="7BD0958C"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w:t>
            </w:r>
            <w:r w:rsidR="00947C48" w:rsidRPr="0005446F">
              <w:rPr>
                <w:rFonts w:ascii="Arial" w:hAnsi="Arial" w:cs="Arial"/>
                <w:i/>
                <w:iCs/>
                <w:sz w:val="20"/>
                <w:szCs w:val="20"/>
              </w:rPr>
              <w:t>400</w:t>
            </w:r>
          </w:p>
        </w:tc>
        <w:tc>
          <w:tcPr>
            <w:tcW w:w="1260" w:type="dxa"/>
            <w:noWrap/>
            <w:hideMark/>
          </w:tcPr>
          <w:p w14:paraId="76CD60BB" w14:textId="4B3148A5"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-0.85</w:t>
            </w:r>
            <w:r w:rsidR="00947C48" w:rsidRPr="0005446F">
              <w:rPr>
                <w:rFonts w:ascii="Arial" w:hAnsi="Arial" w:cs="Arial"/>
                <w:i/>
                <w:iCs/>
                <w:sz w:val="20"/>
                <w:szCs w:val="20"/>
              </w:rPr>
              <w:t>1</w:t>
            </w:r>
          </w:p>
        </w:tc>
        <w:tc>
          <w:tcPr>
            <w:tcW w:w="1040" w:type="dxa"/>
            <w:noWrap/>
            <w:hideMark/>
          </w:tcPr>
          <w:p w14:paraId="4004D7D3" w14:textId="174201EB"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0.054</w:t>
            </w:r>
          </w:p>
        </w:tc>
      </w:tr>
      <w:tr w:rsidR="00942556" w:rsidRPr="0005446F" w14:paraId="4929D6F7" w14:textId="77777777" w:rsidTr="0062043E">
        <w:trPr>
          <w:trHeight w:val="320"/>
        </w:trPr>
        <w:tc>
          <w:tcPr>
            <w:tcW w:w="2340" w:type="dxa"/>
            <w:noWrap/>
            <w:hideMark/>
          </w:tcPr>
          <w:p w14:paraId="5429143D" w14:textId="5FAC1C21"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C. anomolus</w:t>
            </w:r>
            <w:r w:rsidR="00942556" w:rsidRPr="0005446F">
              <w:rPr>
                <w:rFonts w:ascii="Arial" w:hAnsi="Arial" w:cs="Arial"/>
                <w:i/>
                <w:iCs/>
                <w:sz w:val="20"/>
                <w:szCs w:val="20"/>
              </w:rPr>
              <w:t>.AG</w:t>
            </w:r>
          </w:p>
        </w:tc>
        <w:tc>
          <w:tcPr>
            <w:tcW w:w="2700" w:type="dxa"/>
            <w:noWrap/>
            <w:hideMark/>
          </w:tcPr>
          <w:p w14:paraId="46FA3B8E" w14:textId="3D58D0EE"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pulcher</w:t>
            </w:r>
            <w:r w:rsidR="00942556" w:rsidRPr="0005446F">
              <w:rPr>
                <w:rFonts w:ascii="Arial" w:hAnsi="Arial" w:cs="Arial"/>
                <w:i/>
                <w:iCs/>
                <w:sz w:val="20"/>
                <w:szCs w:val="20"/>
              </w:rPr>
              <w:t>.GoO</w:t>
            </w:r>
            <w:proofErr w:type="spellEnd"/>
            <w:proofErr w:type="gramEnd"/>
          </w:p>
        </w:tc>
        <w:tc>
          <w:tcPr>
            <w:tcW w:w="1350" w:type="dxa"/>
            <w:noWrap/>
            <w:hideMark/>
          </w:tcPr>
          <w:p w14:paraId="08CB96CC" w14:textId="3EB921B8"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0.74</w:t>
            </w:r>
            <w:r w:rsidR="00947C48" w:rsidRPr="0005446F">
              <w:rPr>
                <w:rFonts w:ascii="Arial" w:hAnsi="Arial" w:cs="Arial"/>
                <w:i/>
                <w:iCs/>
                <w:sz w:val="20"/>
                <w:szCs w:val="20"/>
              </w:rPr>
              <w:t>7</w:t>
            </w:r>
          </w:p>
        </w:tc>
        <w:tc>
          <w:tcPr>
            <w:tcW w:w="1260" w:type="dxa"/>
            <w:noWrap/>
            <w:hideMark/>
          </w:tcPr>
          <w:p w14:paraId="0564CC48" w14:textId="29B1E294"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0.31</w:t>
            </w:r>
            <w:r w:rsidR="00947C48" w:rsidRPr="0005446F">
              <w:rPr>
                <w:rFonts w:ascii="Arial" w:hAnsi="Arial" w:cs="Arial"/>
                <w:i/>
                <w:iCs/>
                <w:sz w:val="20"/>
                <w:szCs w:val="20"/>
              </w:rPr>
              <w:t>6</w:t>
            </w:r>
          </w:p>
        </w:tc>
        <w:tc>
          <w:tcPr>
            <w:tcW w:w="1040" w:type="dxa"/>
            <w:noWrap/>
            <w:hideMark/>
          </w:tcPr>
          <w:p w14:paraId="06FD942B" w14:textId="5A50411A"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1.211</w:t>
            </w:r>
          </w:p>
        </w:tc>
      </w:tr>
      <w:tr w:rsidR="00942556" w:rsidRPr="0005446F" w14:paraId="0AAE7650" w14:textId="77777777" w:rsidTr="0062043E">
        <w:trPr>
          <w:trHeight w:val="320"/>
        </w:trPr>
        <w:tc>
          <w:tcPr>
            <w:tcW w:w="2340" w:type="dxa"/>
            <w:noWrap/>
            <w:hideMark/>
          </w:tcPr>
          <w:p w14:paraId="6528950C" w14:textId="14E0D7ED"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C. anomolus</w:t>
            </w:r>
            <w:r w:rsidR="00942556" w:rsidRPr="0005446F">
              <w:rPr>
                <w:rFonts w:ascii="Arial" w:hAnsi="Arial" w:cs="Arial"/>
                <w:i/>
                <w:iCs/>
                <w:sz w:val="20"/>
                <w:szCs w:val="20"/>
              </w:rPr>
              <w:t>.AG</w:t>
            </w:r>
          </w:p>
        </w:tc>
        <w:tc>
          <w:tcPr>
            <w:tcW w:w="2700" w:type="dxa"/>
            <w:noWrap/>
            <w:hideMark/>
          </w:tcPr>
          <w:p w14:paraId="60EAECF6" w14:textId="7ABB51E0"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ventermaculus</w:t>
            </w:r>
            <w:r w:rsidR="00942556" w:rsidRPr="0005446F">
              <w:rPr>
                <w:rFonts w:ascii="Arial" w:hAnsi="Arial" w:cs="Arial"/>
                <w:i/>
                <w:iCs/>
                <w:sz w:val="20"/>
                <w:szCs w:val="20"/>
              </w:rPr>
              <w:t>.GoO</w:t>
            </w:r>
            <w:proofErr w:type="spellEnd"/>
            <w:proofErr w:type="gramEnd"/>
          </w:p>
        </w:tc>
        <w:tc>
          <w:tcPr>
            <w:tcW w:w="1350" w:type="dxa"/>
            <w:noWrap/>
            <w:hideMark/>
          </w:tcPr>
          <w:p w14:paraId="2F918005" w14:textId="0EA09C00"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-1.39</w:t>
            </w:r>
            <w:r w:rsidR="00947C48" w:rsidRPr="0005446F">
              <w:rPr>
                <w:rFonts w:ascii="Arial" w:hAnsi="Arial" w:cs="Arial"/>
                <w:i/>
                <w:iCs/>
                <w:sz w:val="20"/>
                <w:szCs w:val="20"/>
              </w:rPr>
              <w:t>1</w:t>
            </w:r>
          </w:p>
        </w:tc>
        <w:tc>
          <w:tcPr>
            <w:tcW w:w="1260" w:type="dxa"/>
            <w:noWrap/>
            <w:hideMark/>
          </w:tcPr>
          <w:p w14:paraId="7BE913CF" w14:textId="751F75E1"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-1.88</w:t>
            </w:r>
            <w:r w:rsidR="00947C48" w:rsidRPr="0005446F">
              <w:rPr>
                <w:rFonts w:ascii="Arial" w:hAnsi="Arial" w:cs="Arial"/>
                <w:i/>
                <w:iCs/>
                <w:sz w:val="20"/>
                <w:szCs w:val="20"/>
              </w:rPr>
              <w:t>7</w:t>
            </w:r>
          </w:p>
        </w:tc>
        <w:tc>
          <w:tcPr>
            <w:tcW w:w="1040" w:type="dxa"/>
            <w:noWrap/>
            <w:hideMark/>
          </w:tcPr>
          <w:p w14:paraId="37A9DDCB" w14:textId="53DE6D24"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-0.888</w:t>
            </w:r>
          </w:p>
        </w:tc>
      </w:tr>
      <w:tr w:rsidR="00942556" w:rsidRPr="0005446F" w14:paraId="6063A2D9" w14:textId="77777777" w:rsidTr="0062043E">
        <w:trPr>
          <w:trHeight w:val="320"/>
        </w:trPr>
        <w:tc>
          <w:tcPr>
            <w:tcW w:w="2340" w:type="dxa"/>
            <w:noWrap/>
            <w:hideMark/>
          </w:tcPr>
          <w:p w14:paraId="61FD8C10" w14:textId="39F4BCFD"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C. anomolus</w:t>
            </w:r>
            <w:r w:rsidR="00942556" w:rsidRPr="0005446F">
              <w:rPr>
                <w:rFonts w:ascii="Arial" w:hAnsi="Arial" w:cs="Arial"/>
                <w:i/>
                <w:iCs/>
                <w:sz w:val="20"/>
                <w:szCs w:val="20"/>
              </w:rPr>
              <w:t>.AG</w:t>
            </w:r>
          </w:p>
        </w:tc>
        <w:tc>
          <w:tcPr>
            <w:tcW w:w="2700" w:type="dxa"/>
            <w:noWrap/>
            <w:hideMark/>
          </w:tcPr>
          <w:p w14:paraId="56F33A12" w14:textId="194BC7EA"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guttata</w:t>
            </w:r>
            <w:r w:rsidR="00942556" w:rsidRPr="0005446F">
              <w:rPr>
                <w:rFonts w:ascii="Arial" w:hAnsi="Arial" w:cs="Arial"/>
                <w:i/>
                <w:iCs/>
                <w:sz w:val="20"/>
                <w:szCs w:val="20"/>
              </w:rPr>
              <w:t>.GoO</w:t>
            </w:r>
            <w:proofErr w:type="spellEnd"/>
            <w:proofErr w:type="gramEnd"/>
          </w:p>
        </w:tc>
        <w:tc>
          <w:tcPr>
            <w:tcW w:w="1350" w:type="dxa"/>
            <w:noWrap/>
            <w:hideMark/>
          </w:tcPr>
          <w:p w14:paraId="4C07B2D5" w14:textId="428D7714"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-0.784</w:t>
            </w:r>
          </w:p>
        </w:tc>
        <w:tc>
          <w:tcPr>
            <w:tcW w:w="1260" w:type="dxa"/>
            <w:noWrap/>
            <w:hideMark/>
          </w:tcPr>
          <w:p w14:paraId="5E647D9A" w14:textId="52FA1F3D"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-1.241</w:t>
            </w:r>
          </w:p>
        </w:tc>
        <w:tc>
          <w:tcPr>
            <w:tcW w:w="1040" w:type="dxa"/>
            <w:noWrap/>
            <w:hideMark/>
          </w:tcPr>
          <w:p w14:paraId="5033702F" w14:textId="13DB8EA7"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-0.31</w:t>
            </w:r>
            <w:r w:rsidR="0062043E" w:rsidRPr="0005446F">
              <w:rPr>
                <w:rFonts w:ascii="Arial" w:hAnsi="Arial" w:cs="Arial"/>
                <w:i/>
                <w:iCs/>
                <w:sz w:val="20"/>
                <w:szCs w:val="20"/>
              </w:rPr>
              <w:t>7</w:t>
            </w:r>
          </w:p>
        </w:tc>
      </w:tr>
      <w:tr w:rsidR="00942556" w:rsidRPr="0005446F" w14:paraId="41304FD4" w14:textId="77777777" w:rsidTr="0062043E">
        <w:trPr>
          <w:trHeight w:val="320"/>
        </w:trPr>
        <w:tc>
          <w:tcPr>
            <w:tcW w:w="2340" w:type="dxa"/>
            <w:noWrap/>
            <w:hideMark/>
          </w:tcPr>
          <w:p w14:paraId="696B4E9F" w14:textId="4DCEC4EE"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C. anomolus</w:t>
            </w:r>
            <w:r w:rsidR="00942556" w:rsidRPr="0005446F">
              <w:rPr>
                <w:rFonts w:ascii="Arial" w:hAnsi="Arial" w:cs="Arial"/>
                <w:i/>
                <w:iCs/>
                <w:sz w:val="20"/>
                <w:szCs w:val="20"/>
              </w:rPr>
              <w:t>.AG</w:t>
            </w:r>
          </w:p>
        </w:tc>
        <w:tc>
          <w:tcPr>
            <w:tcW w:w="2700" w:type="dxa"/>
            <w:noWrap/>
            <w:hideMark/>
          </w:tcPr>
          <w:p w14:paraId="54B42A43" w14:textId="50EB28BE"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fuscopinna</w:t>
            </w:r>
            <w:r w:rsidR="00942556" w:rsidRPr="0005446F">
              <w:rPr>
                <w:rFonts w:ascii="Arial" w:hAnsi="Arial" w:cs="Arial"/>
                <w:i/>
                <w:iCs/>
                <w:sz w:val="20"/>
                <w:szCs w:val="20"/>
              </w:rPr>
              <w:t>.GoO</w:t>
            </w:r>
            <w:proofErr w:type="spellEnd"/>
            <w:proofErr w:type="gramEnd"/>
          </w:p>
        </w:tc>
        <w:tc>
          <w:tcPr>
            <w:tcW w:w="1350" w:type="dxa"/>
            <w:noWrap/>
            <w:hideMark/>
          </w:tcPr>
          <w:p w14:paraId="1EC639E3" w14:textId="0DFC18DC"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-1.23</w:t>
            </w:r>
            <w:r w:rsidR="00947C48" w:rsidRPr="0005446F">
              <w:rPr>
                <w:rFonts w:ascii="Arial" w:hAnsi="Arial" w:cs="Arial"/>
                <w:i/>
                <w:iCs/>
                <w:sz w:val="20"/>
                <w:szCs w:val="20"/>
              </w:rPr>
              <w:t>5</w:t>
            </w:r>
          </w:p>
        </w:tc>
        <w:tc>
          <w:tcPr>
            <w:tcW w:w="1260" w:type="dxa"/>
            <w:noWrap/>
            <w:hideMark/>
          </w:tcPr>
          <w:p w14:paraId="35A7825F" w14:textId="40F02AC2"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-1.73</w:t>
            </w:r>
            <w:r w:rsidR="00947C48" w:rsidRPr="0005446F">
              <w:rPr>
                <w:rFonts w:ascii="Arial" w:hAnsi="Arial" w:cs="Arial"/>
                <w:i/>
                <w:iCs/>
                <w:sz w:val="20"/>
                <w:szCs w:val="20"/>
              </w:rPr>
              <w:t>6</w:t>
            </w:r>
          </w:p>
        </w:tc>
        <w:tc>
          <w:tcPr>
            <w:tcW w:w="1040" w:type="dxa"/>
            <w:noWrap/>
            <w:hideMark/>
          </w:tcPr>
          <w:p w14:paraId="7641463C" w14:textId="52AF3E20"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-0.75</w:t>
            </w:r>
            <w:r w:rsidR="0062043E" w:rsidRPr="0005446F">
              <w:rPr>
                <w:rFonts w:ascii="Arial" w:hAnsi="Arial" w:cs="Arial"/>
                <w:i/>
                <w:iCs/>
                <w:sz w:val="20"/>
                <w:szCs w:val="20"/>
              </w:rPr>
              <w:t>4</w:t>
            </w:r>
          </w:p>
        </w:tc>
      </w:tr>
      <w:tr w:rsidR="00942556" w:rsidRPr="0005446F" w14:paraId="05D23D7C" w14:textId="77777777" w:rsidTr="0062043E">
        <w:trPr>
          <w:trHeight w:val="320"/>
        </w:trPr>
        <w:tc>
          <w:tcPr>
            <w:tcW w:w="2340" w:type="dxa"/>
            <w:noWrap/>
            <w:hideMark/>
          </w:tcPr>
          <w:p w14:paraId="75733E5F" w14:textId="79936A44"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C. anomolus</w:t>
            </w:r>
            <w:r w:rsidR="00942556" w:rsidRPr="0005446F">
              <w:rPr>
                <w:rFonts w:ascii="Arial" w:hAnsi="Arial" w:cs="Arial"/>
                <w:i/>
                <w:iCs/>
                <w:sz w:val="20"/>
                <w:szCs w:val="20"/>
              </w:rPr>
              <w:t>.AG</w:t>
            </w:r>
          </w:p>
        </w:tc>
        <w:tc>
          <w:tcPr>
            <w:tcW w:w="2700" w:type="dxa"/>
            <w:noWrap/>
            <w:hideMark/>
          </w:tcPr>
          <w:p w14:paraId="612CB1DA" w14:textId="78CF22F6"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vulgaris</w:t>
            </w:r>
            <w:r w:rsidR="00942556" w:rsidRPr="0005446F">
              <w:rPr>
                <w:rFonts w:ascii="Arial" w:hAnsi="Arial" w:cs="Arial"/>
                <w:i/>
                <w:iCs/>
                <w:sz w:val="20"/>
                <w:szCs w:val="20"/>
              </w:rPr>
              <w:t>.GoO</w:t>
            </w:r>
            <w:proofErr w:type="spellEnd"/>
            <w:proofErr w:type="gramEnd"/>
          </w:p>
        </w:tc>
        <w:tc>
          <w:tcPr>
            <w:tcW w:w="1350" w:type="dxa"/>
            <w:noWrap/>
            <w:hideMark/>
          </w:tcPr>
          <w:p w14:paraId="0AAFF567" w14:textId="1B525889"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-0.080</w:t>
            </w:r>
          </w:p>
        </w:tc>
        <w:tc>
          <w:tcPr>
            <w:tcW w:w="1260" w:type="dxa"/>
            <w:noWrap/>
            <w:hideMark/>
          </w:tcPr>
          <w:p w14:paraId="1B6637E7" w14:textId="58A532E3"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-0.549</w:t>
            </w:r>
          </w:p>
        </w:tc>
        <w:tc>
          <w:tcPr>
            <w:tcW w:w="1040" w:type="dxa"/>
            <w:noWrap/>
            <w:hideMark/>
          </w:tcPr>
          <w:p w14:paraId="3B7B5755" w14:textId="1B8E734A"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0.38</w:t>
            </w:r>
            <w:r w:rsidR="0062043E" w:rsidRPr="0005446F">
              <w:rPr>
                <w:rFonts w:ascii="Arial" w:hAnsi="Arial" w:cs="Arial"/>
                <w:i/>
                <w:iCs/>
                <w:sz w:val="20"/>
                <w:szCs w:val="20"/>
              </w:rPr>
              <w:t>4</w:t>
            </w:r>
          </w:p>
        </w:tc>
      </w:tr>
      <w:tr w:rsidR="00942556" w:rsidRPr="0005446F" w14:paraId="7CA9DBDE" w14:textId="77777777" w:rsidTr="0062043E">
        <w:trPr>
          <w:trHeight w:val="320"/>
        </w:trPr>
        <w:tc>
          <w:tcPr>
            <w:tcW w:w="2340" w:type="dxa"/>
            <w:noWrap/>
            <w:hideMark/>
          </w:tcPr>
          <w:p w14:paraId="6D8D7D35" w14:textId="24F9F4BE"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pulcher</w:t>
            </w:r>
            <w:r w:rsidR="00942556" w:rsidRPr="0005446F">
              <w:rPr>
                <w:rFonts w:ascii="Arial" w:hAnsi="Arial" w:cs="Arial"/>
                <w:i/>
                <w:iCs/>
                <w:sz w:val="20"/>
                <w:szCs w:val="20"/>
              </w:rPr>
              <w:t>.AG</w:t>
            </w:r>
          </w:p>
        </w:tc>
        <w:tc>
          <w:tcPr>
            <w:tcW w:w="2700" w:type="dxa"/>
            <w:noWrap/>
            <w:hideMark/>
          </w:tcPr>
          <w:p w14:paraId="68095F2D" w14:textId="6B1E3785"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ventermaculus</w:t>
            </w:r>
            <w:r w:rsidR="00942556" w:rsidRPr="0005446F">
              <w:rPr>
                <w:rFonts w:ascii="Arial" w:hAnsi="Arial" w:cs="Arial"/>
                <w:i/>
                <w:iCs/>
                <w:sz w:val="20"/>
                <w:szCs w:val="20"/>
              </w:rPr>
              <w:t>.AG</w:t>
            </w:r>
          </w:p>
        </w:tc>
        <w:tc>
          <w:tcPr>
            <w:tcW w:w="1350" w:type="dxa"/>
            <w:noWrap/>
            <w:hideMark/>
          </w:tcPr>
          <w:p w14:paraId="4A95242E" w14:textId="411B447B"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-1.011</w:t>
            </w:r>
          </w:p>
        </w:tc>
        <w:tc>
          <w:tcPr>
            <w:tcW w:w="1260" w:type="dxa"/>
            <w:noWrap/>
            <w:hideMark/>
          </w:tcPr>
          <w:p w14:paraId="5699C297" w14:textId="5F88878D"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-1.31</w:t>
            </w:r>
            <w:r w:rsidR="00947C48" w:rsidRPr="0005446F">
              <w:rPr>
                <w:rFonts w:ascii="Arial" w:hAnsi="Arial" w:cs="Arial"/>
                <w:i/>
                <w:iCs/>
                <w:sz w:val="20"/>
                <w:szCs w:val="20"/>
              </w:rPr>
              <w:t>3</w:t>
            </w:r>
          </w:p>
        </w:tc>
        <w:tc>
          <w:tcPr>
            <w:tcW w:w="1040" w:type="dxa"/>
            <w:noWrap/>
            <w:hideMark/>
          </w:tcPr>
          <w:p w14:paraId="63CAF870" w14:textId="42E9AA29"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-0.709</w:t>
            </w:r>
          </w:p>
        </w:tc>
      </w:tr>
      <w:tr w:rsidR="00942556" w:rsidRPr="0005446F" w14:paraId="35C9CB88" w14:textId="77777777" w:rsidTr="0062043E">
        <w:trPr>
          <w:trHeight w:val="320"/>
        </w:trPr>
        <w:tc>
          <w:tcPr>
            <w:tcW w:w="2340" w:type="dxa"/>
            <w:noWrap/>
            <w:hideMark/>
          </w:tcPr>
          <w:p w14:paraId="1B64C52B" w14:textId="5D3182D7"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pulcher</w:t>
            </w:r>
            <w:r w:rsidR="00942556" w:rsidRPr="0005446F">
              <w:rPr>
                <w:rFonts w:ascii="Arial" w:hAnsi="Arial" w:cs="Arial"/>
                <w:i/>
                <w:iCs/>
                <w:sz w:val="20"/>
                <w:szCs w:val="20"/>
              </w:rPr>
              <w:t>.AG</w:t>
            </w:r>
          </w:p>
        </w:tc>
        <w:tc>
          <w:tcPr>
            <w:tcW w:w="2700" w:type="dxa"/>
            <w:noWrap/>
            <w:hideMark/>
          </w:tcPr>
          <w:p w14:paraId="03ECBD4B" w14:textId="2B9ABE20"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pulcher</w:t>
            </w:r>
            <w:r w:rsidR="00942556" w:rsidRPr="0005446F">
              <w:rPr>
                <w:rFonts w:ascii="Arial" w:hAnsi="Arial" w:cs="Arial"/>
                <w:i/>
                <w:iCs/>
                <w:sz w:val="20"/>
                <w:szCs w:val="20"/>
              </w:rPr>
              <w:t>.GoO</w:t>
            </w:r>
            <w:proofErr w:type="spellEnd"/>
            <w:proofErr w:type="gramEnd"/>
          </w:p>
        </w:tc>
        <w:tc>
          <w:tcPr>
            <w:tcW w:w="1350" w:type="dxa"/>
            <w:noWrap/>
            <w:hideMark/>
          </w:tcPr>
          <w:p w14:paraId="2C26A257" w14:textId="7CDEC6CF"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0.13</w:t>
            </w:r>
            <w:r w:rsidR="00947C48" w:rsidRPr="0005446F">
              <w:rPr>
                <w:rFonts w:ascii="Arial" w:hAnsi="Arial" w:cs="Arial"/>
                <w:i/>
                <w:iCs/>
                <w:sz w:val="20"/>
                <w:szCs w:val="20"/>
              </w:rPr>
              <w:t>7</w:t>
            </w:r>
          </w:p>
        </w:tc>
        <w:tc>
          <w:tcPr>
            <w:tcW w:w="1260" w:type="dxa"/>
            <w:noWrap/>
            <w:hideMark/>
          </w:tcPr>
          <w:p w14:paraId="612EB101" w14:textId="13C50757"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-0.165</w:t>
            </w:r>
          </w:p>
        </w:tc>
        <w:tc>
          <w:tcPr>
            <w:tcW w:w="1040" w:type="dxa"/>
            <w:noWrap/>
            <w:hideMark/>
          </w:tcPr>
          <w:p w14:paraId="5749658E" w14:textId="1931BD4A"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0.446</w:t>
            </w:r>
          </w:p>
        </w:tc>
      </w:tr>
      <w:tr w:rsidR="00942556" w:rsidRPr="0005446F" w14:paraId="5AAFF68D" w14:textId="77777777" w:rsidTr="0062043E">
        <w:trPr>
          <w:trHeight w:val="320"/>
        </w:trPr>
        <w:tc>
          <w:tcPr>
            <w:tcW w:w="2340" w:type="dxa"/>
            <w:noWrap/>
            <w:hideMark/>
          </w:tcPr>
          <w:p w14:paraId="1991FD2C" w14:textId="7839C15A"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pulcher</w:t>
            </w:r>
            <w:r w:rsidR="00942556" w:rsidRPr="0005446F">
              <w:rPr>
                <w:rFonts w:ascii="Arial" w:hAnsi="Arial" w:cs="Arial"/>
                <w:i/>
                <w:iCs/>
                <w:sz w:val="20"/>
                <w:szCs w:val="20"/>
              </w:rPr>
              <w:t>.AG</w:t>
            </w:r>
          </w:p>
        </w:tc>
        <w:tc>
          <w:tcPr>
            <w:tcW w:w="2700" w:type="dxa"/>
            <w:noWrap/>
            <w:hideMark/>
          </w:tcPr>
          <w:p w14:paraId="10AA2F85" w14:textId="5F7D9442"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ventermaculus</w:t>
            </w:r>
            <w:r w:rsidR="00942556" w:rsidRPr="0005446F">
              <w:rPr>
                <w:rFonts w:ascii="Arial" w:hAnsi="Arial" w:cs="Arial"/>
                <w:i/>
                <w:iCs/>
                <w:sz w:val="20"/>
                <w:szCs w:val="20"/>
              </w:rPr>
              <w:t>.GoO</w:t>
            </w:r>
            <w:proofErr w:type="spellEnd"/>
            <w:proofErr w:type="gramEnd"/>
          </w:p>
        </w:tc>
        <w:tc>
          <w:tcPr>
            <w:tcW w:w="1350" w:type="dxa"/>
            <w:noWrap/>
            <w:hideMark/>
          </w:tcPr>
          <w:p w14:paraId="6BEDAD12" w14:textId="0A74FAC8"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-2.00</w:t>
            </w:r>
            <w:r w:rsidR="00947C48" w:rsidRPr="0005446F">
              <w:rPr>
                <w:rFonts w:ascii="Arial" w:hAnsi="Arial" w:cs="Arial"/>
                <w:i/>
                <w:iCs/>
                <w:sz w:val="20"/>
                <w:szCs w:val="20"/>
              </w:rPr>
              <w:t>3</w:t>
            </w:r>
          </w:p>
        </w:tc>
        <w:tc>
          <w:tcPr>
            <w:tcW w:w="1260" w:type="dxa"/>
            <w:noWrap/>
            <w:hideMark/>
          </w:tcPr>
          <w:p w14:paraId="18158EBE" w14:textId="1D042D5D"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-2.40</w:t>
            </w:r>
            <w:r w:rsidR="00947C48" w:rsidRPr="0005446F">
              <w:rPr>
                <w:rFonts w:ascii="Arial" w:hAnsi="Arial" w:cs="Arial"/>
                <w:i/>
                <w:iCs/>
                <w:sz w:val="20"/>
                <w:szCs w:val="20"/>
              </w:rPr>
              <w:t>2</w:t>
            </w:r>
          </w:p>
        </w:tc>
        <w:tc>
          <w:tcPr>
            <w:tcW w:w="1040" w:type="dxa"/>
            <w:noWrap/>
            <w:hideMark/>
          </w:tcPr>
          <w:p w14:paraId="0E11C49A" w14:textId="243783EB"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-1.641</w:t>
            </w:r>
          </w:p>
        </w:tc>
      </w:tr>
      <w:tr w:rsidR="00942556" w:rsidRPr="0005446F" w14:paraId="72218BC0" w14:textId="77777777" w:rsidTr="0062043E">
        <w:trPr>
          <w:trHeight w:val="320"/>
        </w:trPr>
        <w:tc>
          <w:tcPr>
            <w:tcW w:w="2340" w:type="dxa"/>
            <w:noWrap/>
            <w:hideMark/>
          </w:tcPr>
          <w:p w14:paraId="2B925850" w14:textId="2B564F0D"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pulcher</w:t>
            </w:r>
            <w:r w:rsidR="00942556" w:rsidRPr="0005446F">
              <w:rPr>
                <w:rFonts w:ascii="Arial" w:hAnsi="Arial" w:cs="Arial"/>
                <w:i/>
                <w:iCs/>
                <w:sz w:val="20"/>
                <w:szCs w:val="20"/>
              </w:rPr>
              <w:t>.AG</w:t>
            </w:r>
          </w:p>
        </w:tc>
        <w:tc>
          <w:tcPr>
            <w:tcW w:w="2700" w:type="dxa"/>
            <w:noWrap/>
            <w:hideMark/>
          </w:tcPr>
          <w:p w14:paraId="2852CDC8" w14:textId="02D63E5F"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guttata</w:t>
            </w:r>
            <w:r w:rsidR="00942556" w:rsidRPr="0005446F">
              <w:rPr>
                <w:rFonts w:ascii="Arial" w:hAnsi="Arial" w:cs="Arial"/>
                <w:i/>
                <w:iCs/>
                <w:sz w:val="20"/>
                <w:szCs w:val="20"/>
              </w:rPr>
              <w:t>.GoO</w:t>
            </w:r>
            <w:proofErr w:type="spellEnd"/>
            <w:proofErr w:type="gramEnd"/>
          </w:p>
        </w:tc>
        <w:tc>
          <w:tcPr>
            <w:tcW w:w="1350" w:type="dxa"/>
            <w:noWrap/>
            <w:hideMark/>
          </w:tcPr>
          <w:p w14:paraId="0BAD2789" w14:textId="357928A0"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-1.39</w:t>
            </w:r>
            <w:r w:rsidR="00947C48" w:rsidRPr="0005446F">
              <w:rPr>
                <w:rFonts w:ascii="Arial" w:hAnsi="Arial" w:cs="Arial"/>
                <w:i/>
                <w:iCs/>
                <w:sz w:val="20"/>
                <w:szCs w:val="20"/>
              </w:rPr>
              <w:t>4</w:t>
            </w:r>
          </w:p>
        </w:tc>
        <w:tc>
          <w:tcPr>
            <w:tcW w:w="1260" w:type="dxa"/>
            <w:noWrap/>
            <w:hideMark/>
          </w:tcPr>
          <w:p w14:paraId="0CD256E3" w14:textId="444CFF1C"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-1.704</w:t>
            </w:r>
          </w:p>
        </w:tc>
        <w:tc>
          <w:tcPr>
            <w:tcW w:w="1040" w:type="dxa"/>
            <w:noWrap/>
            <w:hideMark/>
          </w:tcPr>
          <w:p w14:paraId="7C5C0B11" w14:textId="1B179936"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-1.07</w:t>
            </w:r>
            <w:r w:rsidR="0062043E" w:rsidRPr="0005446F">
              <w:rPr>
                <w:rFonts w:ascii="Arial" w:hAnsi="Arial" w:cs="Arial"/>
                <w:i/>
                <w:iCs/>
                <w:sz w:val="20"/>
                <w:szCs w:val="20"/>
              </w:rPr>
              <w:t>6</w:t>
            </w:r>
          </w:p>
        </w:tc>
      </w:tr>
      <w:tr w:rsidR="00942556" w:rsidRPr="0005446F" w14:paraId="35C60CDC" w14:textId="77777777" w:rsidTr="0062043E">
        <w:trPr>
          <w:trHeight w:val="320"/>
        </w:trPr>
        <w:tc>
          <w:tcPr>
            <w:tcW w:w="2340" w:type="dxa"/>
            <w:noWrap/>
            <w:hideMark/>
          </w:tcPr>
          <w:p w14:paraId="0BFB3944" w14:textId="48C71CC4"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pulcher</w:t>
            </w:r>
            <w:r w:rsidR="00942556" w:rsidRPr="0005446F">
              <w:rPr>
                <w:rFonts w:ascii="Arial" w:hAnsi="Arial" w:cs="Arial"/>
                <w:i/>
                <w:iCs/>
                <w:sz w:val="20"/>
                <w:szCs w:val="20"/>
              </w:rPr>
              <w:t>.AG</w:t>
            </w:r>
          </w:p>
        </w:tc>
        <w:tc>
          <w:tcPr>
            <w:tcW w:w="2700" w:type="dxa"/>
            <w:noWrap/>
            <w:hideMark/>
          </w:tcPr>
          <w:p w14:paraId="3FD0AA90" w14:textId="711DD585"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fuscopinna</w:t>
            </w:r>
            <w:r w:rsidR="00942556" w:rsidRPr="0005446F">
              <w:rPr>
                <w:rFonts w:ascii="Arial" w:hAnsi="Arial" w:cs="Arial"/>
                <w:i/>
                <w:iCs/>
                <w:sz w:val="20"/>
                <w:szCs w:val="20"/>
              </w:rPr>
              <w:t>.GoO</w:t>
            </w:r>
            <w:proofErr w:type="spellEnd"/>
            <w:proofErr w:type="gramEnd"/>
          </w:p>
        </w:tc>
        <w:tc>
          <w:tcPr>
            <w:tcW w:w="1350" w:type="dxa"/>
            <w:noWrap/>
            <w:hideMark/>
          </w:tcPr>
          <w:p w14:paraId="432C2D61" w14:textId="041862A3"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-1.847</w:t>
            </w:r>
          </w:p>
        </w:tc>
        <w:tc>
          <w:tcPr>
            <w:tcW w:w="1260" w:type="dxa"/>
            <w:noWrap/>
            <w:hideMark/>
          </w:tcPr>
          <w:p w14:paraId="10D5BEA1" w14:textId="599AA17A"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-2.20</w:t>
            </w:r>
            <w:r w:rsidR="00947C48" w:rsidRPr="0005446F">
              <w:rPr>
                <w:rFonts w:ascii="Arial" w:hAnsi="Arial" w:cs="Arial"/>
                <w:i/>
                <w:iCs/>
                <w:sz w:val="20"/>
                <w:szCs w:val="20"/>
              </w:rPr>
              <w:t>6</w:t>
            </w:r>
          </w:p>
        </w:tc>
        <w:tc>
          <w:tcPr>
            <w:tcW w:w="1040" w:type="dxa"/>
            <w:noWrap/>
            <w:hideMark/>
          </w:tcPr>
          <w:p w14:paraId="72FED88A" w14:textId="77777777"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-1.489</w:t>
            </w:r>
          </w:p>
        </w:tc>
      </w:tr>
      <w:tr w:rsidR="00942556" w:rsidRPr="0005446F" w14:paraId="2ED7B51D" w14:textId="77777777" w:rsidTr="0062043E">
        <w:trPr>
          <w:trHeight w:val="320"/>
        </w:trPr>
        <w:tc>
          <w:tcPr>
            <w:tcW w:w="2340" w:type="dxa"/>
            <w:noWrap/>
            <w:hideMark/>
          </w:tcPr>
          <w:p w14:paraId="09E82EF7" w14:textId="4EC82DB1"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pulcher</w:t>
            </w:r>
            <w:r w:rsidR="00942556" w:rsidRPr="0005446F">
              <w:rPr>
                <w:rFonts w:ascii="Arial" w:hAnsi="Arial" w:cs="Arial"/>
                <w:i/>
                <w:iCs/>
                <w:sz w:val="20"/>
                <w:szCs w:val="20"/>
              </w:rPr>
              <w:t>.AG</w:t>
            </w:r>
          </w:p>
        </w:tc>
        <w:tc>
          <w:tcPr>
            <w:tcW w:w="2700" w:type="dxa"/>
            <w:noWrap/>
            <w:hideMark/>
          </w:tcPr>
          <w:p w14:paraId="2B5E6172" w14:textId="444016C9"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vulgaris</w:t>
            </w:r>
            <w:r w:rsidR="00942556" w:rsidRPr="0005446F">
              <w:rPr>
                <w:rFonts w:ascii="Arial" w:hAnsi="Arial" w:cs="Arial"/>
                <w:i/>
                <w:iCs/>
                <w:sz w:val="20"/>
                <w:szCs w:val="20"/>
              </w:rPr>
              <w:t>.GoO</w:t>
            </w:r>
            <w:proofErr w:type="spellEnd"/>
            <w:proofErr w:type="gramEnd"/>
          </w:p>
        </w:tc>
        <w:tc>
          <w:tcPr>
            <w:tcW w:w="1350" w:type="dxa"/>
            <w:noWrap/>
            <w:hideMark/>
          </w:tcPr>
          <w:p w14:paraId="5ECD103A" w14:textId="368CB8E5"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-0.694</w:t>
            </w:r>
          </w:p>
        </w:tc>
        <w:tc>
          <w:tcPr>
            <w:tcW w:w="1260" w:type="dxa"/>
            <w:noWrap/>
            <w:hideMark/>
          </w:tcPr>
          <w:p w14:paraId="7BF47BA6" w14:textId="7211918C"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-1.01</w:t>
            </w:r>
            <w:r w:rsidR="0062043E" w:rsidRPr="0005446F">
              <w:rPr>
                <w:rFonts w:ascii="Arial" w:hAnsi="Arial" w:cs="Arial"/>
                <w:i/>
                <w:iCs/>
                <w:sz w:val="20"/>
                <w:szCs w:val="20"/>
              </w:rPr>
              <w:t>0</w:t>
            </w:r>
          </w:p>
        </w:tc>
        <w:tc>
          <w:tcPr>
            <w:tcW w:w="1040" w:type="dxa"/>
            <w:noWrap/>
            <w:hideMark/>
          </w:tcPr>
          <w:p w14:paraId="6D3895CC" w14:textId="704971C3"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-0.358</w:t>
            </w:r>
          </w:p>
        </w:tc>
      </w:tr>
      <w:tr w:rsidR="00942556" w:rsidRPr="0005446F" w14:paraId="3B7CD1AC" w14:textId="77777777" w:rsidTr="0062043E">
        <w:trPr>
          <w:trHeight w:val="320"/>
        </w:trPr>
        <w:tc>
          <w:tcPr>
            <w:tcW w:w="2340" w:type="dxa"/>
            <w:noWrap/>
            <w:hideMark/>
          </w:tcPr>
          <w:p w14:paraId="244BD2B5" w14:textId="40448F74"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ventermaculus</w:t>
            </w:r>
            <w:r w:rsidR="00942556" w:rsidRPr="0005446F">
              <w:rPr>
                <w:rFonts w:ascii="Arial" w:hAnsi="Arial" w:cs="Arial"/>
                <w:i/>
                <w:iCs/>
                <w:sz w:val="20"/>
                <w:szCs w:val="20"/>
              </w:rPr>
              <w:t>.AG</w:t>
            </w:r>
          </w:p>
        </w:tc>
        <w:tc>
          <w:tcPr>
            <w:tcW w:w="2700" w:type="dxa"/>
            <w:noWrap/>
            <w:hideMark/>
          </w:tcPr>
          <w:p w14:paraId="0BDF33F0" w14:textId="78FB32AD"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pulcher</w:t>
            </w:r>
            <w:r w:rsidR="00942556" w:rsidRPr="0005446F">
              <w:rPr>
                <w:rFonts w:ascii="Arial" w:hAnsi="Arial" w:cs="Arial"/>
                <w:i/>
                <w:iCs/>
                <w:sz w:val="20"/>
                <w:szCs w:val="20"/>
              </w:rPr>
              <w:t>.GoO</w:t>
            </w:r>
            <w:proofErr w:type="spellEnd"/>
            <w:proofErr w:type="gramEnd"/>
          </w:p>
        </w:tc>
        <w:tc>
          <w:tcPr>
            <w:tcW w:w="1350" w:type="dxa"/>
            <w:noWrap/>
            <w:hideMark/>
          </w:tcPr>
          <w:p w14:paraId="0CD82AEC" w14:textId="3582A431"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1.14</w:t>
            </w:r>
            <w:r w:rsidR="00947C48" w:rsidRPr="0005446F">
              <w:rPr>
                <w:rFonts w:ascii="Arial" w:hAnsi="Arial" w:cs="Arial"/>
                <w:i/>
                <w:iCs/>
                <w:sz w:val="20"/>
                <w:szCs w:val="20"/>
              </w:rPr>
              <w:t>9</w:t>
            </w:r>
          </w:p>
        </w:tc>
        <w:tc>
          <w:tcPr>
            <w:tcW w:w="1260" w:type="dxa"/>
            <w:noWrap/>
            <w:hideMark/>
          </w:tcPr>
          <w:p w14:paraId="5BF36411" w14:textId="2709A418"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0.847</w:t>
            </w:r>
          </w:p>
        </w:tc>
        <w:tc>
          <w:tcPr>
            <w:tcW w:w="1040" w:type="dxa"/>
            <w:noWrap/>
            <w:hideMark/>
          </w:tcPr>
          <w:p w14:paraId="2352D331" w14:textId="4C9E2C91"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1.459</w:t>
            </w:r>
          </w:p>
        </w:tc>
      </w:tr>
      <w:tr w:rsidR="00942556" w:rsidRPr="0005446F" w14:paraId="5FFA0BC9" w14:textId="77777777" w:rsidTr="0062043E">
        <w:trPr>
          <w:trHeight w:val="320"/>
        </w:trPr>
        <w:tc>
          <w:tcPr>
            <w:tcW w:w="2340" w:type="dxa"/>
            <w:noWrap/>
            <w:hideMark/>
          </w:tcPr>
          <w:p w14:paraId="3E848947" w14:textId="778817DE"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ventermaculus</w:t>
            </w:r>
            <w:r w:rsidR="00942556" w:rsidRPr="0005446F">
              <w:rPr>
                <w:rFonts w:ascii="Arial" w:hAnsi="Arial" w:cs="Arial"/>
                <w:i/>
                <w:iCs/>
                <w:sz w:val="20"/>
                <w:szCs w:val="20"/>
              </w:rPr>
              <w:t>.AG</w:t>
            </w:r>
          </w:p>
        </w:tc>
        <w:tc>
          <w:tcPr>
            <w:tcW w:w="2700" w:type="dxa"/>
            <w:noWrap/>
            <w:hideMark/>
          </w:tcPr>
          <w:p w14:paraId="7D9341CE" w14:textId="0450FAE7"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ventermaculus</w:t>
            </w:r>
            <w:r w:rsidR="00942556" w:rsidRPr="0005446F">
              <w:rPr>
                <w:rFonts w:ascii="Arial" w:hAnsi="Arial" w:cs="Arial"/>
                <w:i/>
                <w:iCs/>
                <w:sz w:val="20"/>
                <w:szCs w:val="20"/>
              </w:rPr>
              <w:t>.GoO</w:t>
            </w:r>
            <w:proofErr w:type="spellEnd"/>
            <w:proofErr w:type="gramEnd"/>
          </w:p>
        </w:tc>
        <w:tc>
          <w:tcPr>
            <w:tcW w:w="1350" w:type="dxa"/>
            <w:noWrap/>
            <w:hideMark/>
          </w:tcPr>
          <w:p w14:paraId="155073F3" w14:textId="6471CE5F"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-0.9</w:t>
            </w:r>
            <w:r w:rsidR="00947C48" w:rsidRPr="0005446F">
              <w:rPr>
                <w:rFonts w:ascii="Arial" w:hAnsi="Arial" w:cs="Arial"/>
                <w:i/>
                <w:iCs/>
                <w:sz w:val="20"/>
                <w:szCs w:val="20"/>
              </w:rPr>
              <w:t>90</w:t>
            </w:r>
          </w:p>
        </w:tc>
        <w:tc>
          <w:tcPr>
            <w:tcW w:w="1260" w:type="dxa"/>
            <w:noWrap/>
            <w:hideMark/>
          </w:tcPr>
          <w:p w14:paraId="4A7CEB59" w14:textId="179A3CF3"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-1.38</w:t>
            </w:r>
            <w:r w:rsidR="0062043E" w:rsidRPr="0005446F">
              <w:rPr>
                <w:rFonts w:ascii="Arial" w:hAnsi="Arial" w:cs="Arial"/>
                <w:i/>
                <w:iCs/>
                <w:sz w:val="20"/>
                <w:szCs w:val="20"/>
              </w:rPr>
              <w:t>2</w:t>
            </w:r>
          </w:p>
        </w:tc>
        <w:tc>
          <w:tcPr>
            <w:tcW w:w="1040" w:type="dxa"/>
            <w:noWrap/>
            <w:hideMark/>
          </w:tcPr>
          <w:p w14:paraId="355D8668" w14:textId="6B2091B6"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-0.610</w:t>
            </w:r>
          </w:p>
        </w:tc>
      </w:tr>
      <w:tr w:rsidR="00942556" w:rsidRPr="0005446F" w14:paraId="6DA17802" w14:textId="77777777" w:rsidTr="0062043E">
        <w:trPr>
          <w:trHeight w:val="320"/>
        </w:trPr>
        <w:tc>
          <w:tcPr>
            <w:tcW w:w="2340" w:type="dxa"/>
            <w:noWrap/>
            <w:hideMark/>
          </w:tcPr>
          <w:p w14:paraId="16A30D37" w14:textId="13FE62CD"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ventermaculus</w:t>
            </w:r>
            <w:r w:rsidR="00942556" w:rsidRPr="0005446F">
              <w:rPr>
                <w:rFonts w:ascii="Arial" w:hAnsi="Arial" w:cs="Arial"/>
                <w:i/>
                <w:iCs/>
                <w:sz w:val="20"/>
                <w:szCs w:val="20"/>
              </w:rPr>
              <w:t>.AG</w:t>
            </w:r>
          </w:p>
        </w:tc>
        <w:tc>
          <w:tcPr>
            <w:tcW w:w="2700" w:type="dxa"/>
            <w:noWrap/>
            <w:hideMark/>
          </w:tcPr>
          <w:p w14:paraId="083EBFBD" w14:textId="5A776CAD"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guttata</w:t>
            </w:r>
            <w:r w:rsidR="00942556" w:rsidRPr="0005446F">
              <w:rPr>
                <w:rFonts w:ascii="Arial" w:hAnsi="Arial" w:cs="Arial"/>
                <w:i/>
                <w:iCs/>
                <w:sz w:val="20"/>
                <w:szCs w:val="20"/>
              </w:rPr>
              <w:t>.GoO</w:t>
            </w:r>
            <w:proofErr w:type="spellEnd"/>
            <w:proofErr w:type="gramEnd"/>
          </w:p>
        </w:tc>
        <w:tc>
          <w:tcPr>
            <w:tcW w:w="1350" w:type="dxa"/>
            <w:noWrap/>
            <w:hideMark/>
          </w:tcPr>
          <w:p w14:paraId="6A4E7772" w14:textId="391AC835"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-0.38</w:t>
            </w:r>
            <w:r w:rsidR="00947C48" w:rsidRPr="0005446F">
              <w:rPr>
                <w:rFonts w:ascii="Arial" w:hAnsi="Arial" w:cs="Arial"/>
                <w:i/>
                <w:iCs/>
                <w:sz w:val="20"/>
                <w:szCs w:val="20"/>
              </w:rPr>
              <w:t>1</w:t>
            </w:r>
          </w:p>
        </w:tc>
        <w:tc>
          <w:tcPr>
            <w:tcW w:w="1260" w:type="dxa"/>
            <w:noWrap/>
            <w:hideMark/>
          </w:tcPr>
          <w:p w14:paraId="5F493CAF" w14:textId="68689953"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-0.70</w:t>
            </w:r>
            <w:r w:rsidR="0062043E" w:rsidRPr="0005446F">
              <w:rPr>
                <w:rFonts w:ascii="Arial" w:hAnsi="Arial" w:cs="Arial"/>
                <w:i/>
                <w:iCs/>
                <w:sz w:val="20"/>
                <w:szCs w:val="20"/>
              </w:rPr>
              <w:t>6</w:t>
            </w:r>
          </w:p>
        </w:tc>
        <w:tc>
          <w:tcPr>
            <w:tcW w:w="1040" w:type="dxa"/>
            <w:noWrap/>
            <w:hideMark/>
          </w:tcPr>
          <w:p w14:paraId="17A9F179" w14:textId="5B82E78E"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-0.065</w:t>
            </w:r>
          </w:p>
        </w:tc>
      </w:tr>
      <w:tr w:rsidR="00942556" w:rsidRPr="0005446F" w14:paraId="1CD4B04F" w14:textId="77777777" w:rsidTr="0062043E">
        <w:trPr>
          <w:trHeight w:val="320"/>
        </w:trPr>
        <w:tc>
          <w:tcPr>
            <w:tcW w:w="2340" w:type="dxa"/>
            <w:noWrap/>
            <w:hideMark/>
          </w:tcPr>
          <w:p w14:paraId="6685E8C0" w14:textId="5A6E62E5"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ventermaculus</w:t>
            </w:r>
            <w:r w:rsidR="00942556" w:rsidRPr="0005446F">
              <w:rPr>
                <w:rFonts w:ascii="Arial" w:hAnsi="Arial" w:cs="Arial"/>
                <w:i/>
                <w:iCs/>
                <w:sz w:val="20"/>
                <w:szCs w:val="20"/>
              </w:rPr>
              <w:t>.AG</w:t>
            </w:r>
          </w:p>
        </w:tc>
        <w:tc>
          <w:tcPr>
            <w:tcW w:w="2700" w:type="dxa"/>
            <w:noWrap/>
            <w:hideMark/>
          </w:tcPr>
          <w:p w14:paraId="3A3EE9B0" w14:textId="43F8DA01"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fuscopinna</w:t>
            </w:r>
            <w:r w:rsidR="00942556" w:rsidRPr="0005446F">
              <w:rPr>
                <w:rFonts w:ascii="Arial" w:hAnsi="Arial" w:cs="Arial"/>
                <w:i/>
                <w:iCs/>
                <w:sz w:val="20"/>
                <w:szCs w:val="20"/>
              </w:rPr>
              <w:t>.GoO</w:t>
            </w:r>
            <w:proofErr w:type="spellEnd"/>
            <w:proofErr w:type="gramEnd"/>
          </w:p>
        </w:tc>
        <w:tc>
          <w:tcPr>
            <w:tcW w:w="1350" w:type="dxa"/>
            <w:noWrap/>
            <w:hideMark/>
          </w:tcPr>
          <w:p w14:paraId="1A97D9E9" w14:textId="7B64EE62"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-0.83</w:t>
            </w:r>
            <w:r w:rsidR="00947C48" w:rsidRPr="0005446F">
              <w:rPr>
                <w:rFonts w:ascii="Arial" w:hAnsi="Arial" w:cs="Arial"/>
                <w:i/>
                <w:iCs/>
                <w:sz w:val="20"/>
                <w:szCs w:val="20"/>
              </w:rPr>
              <w:t>6</w:t>
            </w:r>
          </w:p>
        </w:tc>
        <w:tc>
          <w:tcPr>
            <w:tcW w:w="1260" w:type="dxa"/>
            <w:noWrap/>
            <w:hideMark/>
          </w:tcPr>
          <w:p w14:paraId="4E8F725F" w14:textId="0FCEEA62"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-1.201</w:t>
            </w:r>
          </w:p>
        </w:tc>
        <w:tc>
          <w:tcPr>
            <w:tcW w:w="1040" w:type="dxa"/>
            <w:noWrap/>
            <w:hideMark/>
          </w:tcPr>
          <w:p w14:paraId="70237F39" w14:textId="2929B027"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-0.47</w:t>
            </w:r>
            <w:r w:rsidR="0062043E" w:rsidRPr="0005446F">
              <w:rPr>
                <w:rFonts w:ascii="Arial" w:hAnsi="Arial" w:cs="Arial"/>
                <w:i/>
                <w:iCs/>
                <w:sz w:val="20"/>
                <w:szCs w:val="20"/>
              </w:rPr>
              <w:t>5</w:t>
            </w:r>
          </w:p>
        </w:tc>
      </w:tr>
      <w:tr w:rsidR="00942556" w:rsidRPr="0005446F" w14:paraId="7AF09BD8" w14:textId="77777777" w:rsidTr="0062043E">
        <w:trPr>
          <w:trHeight w:val="320"/>
        </w:trPr>
        <w:tc>
          <w:tcPr>
            <w:tcW w:w="2340" w:type="dxa"/>
            <w:noWrap/>
            <w:hideMark/>
          </w:tcPr>
          <w:p w14:paraId="267C9141" w14:textId="7409C920"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E. ventermaculus</w:t>
            </w:r>
            <w:r w:rsidR="00942556" w:rsidRPr="0005446F">
              <w:rPr>
                <w:rFonts w:ascii="Arial" w:hAnsi="Arial" w:cs="Arial"/>
                <w:i/>
                <w:iCs/>
                <w:sz w:val="20"/>
                <w:szCs w:val="20"/>
              </w:rPr>
              <w:t>.AG</w:t>
            </w:r>
          </w:p>
        </w:tc>
        <w:tc>
          <w:tcPr>
            <w:tcW w:w="2700" w:type="dxa"/>
            <w:noWrap/>
            <w:hideMark/>
          </w:tcPr>
          <w:p w14:paraId="13DD3A31" w14:textId="1A46AFD4"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vulgaris</w:t>
            </w:r>
            <w:r w:rsidR="00942556" w:rsidRPr="0005446F">
              <w:rPr>
                <w:rFonts w:ascii="Arial" w:hAnsi="Arial" w:cs="Arial"/>
                <w:i/>
                <w:iCs/>
                <w:sz w:val="20"/>
                <w:szCs w:val="20"/>
              </w:rPr>
              <w:t>.GoO</w:t>
            </w:r>
            <w:proofErr w:type="spellEnd"/>
            <w:proofErr w:type="gramEnd"/>
          </w:p>
        </w:tc>
        <w:tc>
          <w:tcPr>
            <w:tcW w:w="1350" w:type="dxa"/>
            <w:noWrap/>
            <w:hideMark/>
          </w:tcPr>
          <w:p w14:paraId="290E1988" w14:textId="3B4356CA"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0.31</w:t>
            </w:r>
            <w:r w:rsidR="00947C48" w:rsidRPr="0005446F">
              <w:rPr>
                <w:rFonts w:ascii="Arial" w:hAnsi="Arial" w:cs="Arial"/>
                <w:i/>
                <w:iCs/>
                <w:sz w:val="20"/>
                <w:szCs w:val="20"/>
              </w:rPr>
              <w:t>8</w:t>
            </w:r>
          </w:p>
        </w:tc>
        <w:tc>
          <w:tcPr>
            <w:tcW w:w="1260" w:type="dxa"/>
            <w:noWrap/>
            <w:hideMark/>
          </w:tcPr>
          <w:p w14:paraId="1CF644EF" w14:textId="6C17A561"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-0.01</w:t>
            </w:r>
            <w:r w:rsidR="0062043E" w:rsidRPr="0005446F">
              <w:rPr>
                <w:rFonts w:ascii="Arial" w:hAnsi="Arial" w:cs="Arial"/>
                <w:i/>
                <w:iCs/>
                <w:sz w:val="20"/>
                <w:szCs w:val="20"/>
              </w:rPr>
              <w:t>6</w:t>
            </w:r>
          </w:p>
        </w:tc>
        <w:tc>
          <w:tcPr>
            <w:tcW w:w="1040" w:type="dxa"/>
            <w:noWrap/>
            <w:hideMark/>
          </w:tcPr>
          <w:p w14:paraId="2EBF4617" w14:textId="3F577E1E"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0.648</w:t>
            </w:r>
          </w:p>
        </w:tc>
      </w:tr>
      <w:tr w:rsidR="00942556" w:rsidRPr="0005446F" w14:paraId="2AB10026" w14:textId="77777777" w:rsidTr="0062043E">
        <w:trPr>
          <w:trHeight w:val="320"/>
        </w:trPr>
        <w:tc>
          <w:tcPr>
            <w:tcW w:w="2340" w:type="dxa"/>
            <w:noWrap/>
            <w:hideMark/>
          </w:tcPr>
          <w:p w14:paraId="7B97B636" w14:textId="60E2825F"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pulcher</w:t>
            </w:r>
            <w:r w:rsidR="00942556" w:rsidRPr="0005446F">
              <w:rPr>
                <w:rFonts w:ascii="Arial" w:hAnsi="Arial" w:cs="Arial"/>
                <w:i/>
                <w:iCs/>
                <w:sz w:val="20"/>
                <w:szCs w:val="20"/>
              </w:rPr>
              <w:t>.GoO</w:t>
            </w:r>
            <w:proofErr w:type="spellEnd"/>
            <w:proofErr w:type="gramEnd"/>
          </w:p>
        </w:tc>
        <w:tc>
          <w:tcPr>
            <w:tcW w:w="2700" w:type="dxa"/>
            <w:noWrap/>
            <w:hideMark/>
          </w:tcPr>
          <w:p w14:paraId="0636227E" w14:textId="527E69F7"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ventermaculus</w:t>
            </w:r>
            <w:r w:rsidR="00942556" w:rsidRPr="0005446F">
              <w:rPr>
                <w:rFonts w:ascii="Arial" w:hAnsi="Arial" w:cs="Arial"/>
                <w:i/>
                <w:iCs/>
                <w:sz w:val="20"/>
                <w:szCs w:val="20"/>
              </w:rPr>
              <w:t>.GoO</w:t>
            </w:r>
            <w:proofErr w:type="spellEnd"/>
            <w:proofErr w:type="gramEnd"/>
          </w:p>
        </w:tc>
        <w:tc>
          <w:tcPr>
            <w:tcW w:w="1350" w:type="dxa"/>
            <w:noWrap/>
            <w:hideMark/>
          </w:tcPr>
          <w:p w14:paraId="65D5EC66" w14:textId="06EB092A"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-2.13</w:t>
            </w:r>
            <w:r w:rsidR="00947C48" w:rsidRPr="0005446F">
              <w:rPr>
                <w:rFonts w:ascii="Arial" w:hAnsi="Arial" w:cs="Arial"/>
                <w:i/>
                <w:iCs/>
                <w:sz w:val="20"/>
                <w:szCs w:val="20"/>
              </w:rPr>
              <w:t>8</w:t>
            </w:r>
          </w:p>
        </w:tc>
        <w:tc>
          <w:tcPr>
            <w:tcW w:w="1260" w:type="dxa"/>
            <w:noWrap/>
            <w:hideMark/>
          </w:tcPr>
          <w:p w14:paraId="5ADB00D6" w14:textId="62306E27"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-2.526</w:t>
            </w:r>
          </w:p>
        </w:tc>
        <w:tc>
          <w:tcPr>
            <w:tcW w:w="1040" w:type="dxa"/>
            <w:noWrap/>
            <w:hideMark/>
          </w:tcPr>
          <w:p w14:paraId="1EBBEE48" w14:textId="7D50E483"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-1.76</w:t>
            </w:r>
            <w:r w:rsidR="0062043E" w:rsidRPr="0005446F">
              <w:rPr>
                <w:rFonts w:ascii="Arial" w:hAnsi="Arial" w:cs="Arial"/>
                <w:i/>
                <w:iCs/>
                <w:sz w:val="20"/>
                <w:szCs w:val="20"/>
              </w:rPr>
              <w:t>6</w:t>
            </w:r>
          </w:p>
        </w:tc>
      </w:tr>
      <w:tr w:rsidR="00942556" w:rsidRPr="0005446F" w14:paraId="12C78CAE" w14:textId="77777777" w:rsidTr="0062043E">
        <w:trPr>
          <w:trHeight w:val="320"/>
        </w:trPr>
        <w:tc>
          <w:tcPr>
            <w:tcW w:w="2340" w:type="dxa"/>
            <w:noWrap/>
            <w:hideMark/>
          </w:tcPr>
          <w:p w14:paraId="635F69ED" w14:textId="24F04522"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pulcher</w:t>
            </w:r>
            <w:r w:rsidR="00942556" w:rsidRPr="0005446F">
              <w:rPr>
                <w:rFonts w:ascii="Arial" w:hAnsi="Arial" w:cs="Arial"/>
                <w:i/>
                <w:iCs/>
                <w:sz w:val="20"/>
                <w:szCs w:val="20"/>
              </w:rPr>
              <w:t>.GoO</w:t>
            </w:r>
            <w:proofErr w:type="spellEnd"/>
            <w:proofErr w:type="gramEnd"/>
          </w:p>
        </w:tc>
        <w:tc>
          <w:tcPr>
            <w:tcW w:w="2700" w:type="dxa"/>
            <w:noWrap/>
            <w:hideMark/>
          </w:tcPr>
          <w:p w14:paraId="5E6F84CF" w14:textId="44B88B7D"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guttata</w:t>
            </w:r>
            <w:r w:rsidR="00942556" w:rsidRPr="0005446F">
              <w:rPr>
                <w:rFonts w:ascii="Arial" w:hAnsi="Arial" w:cs="Arial"/>
                <w:i/>
                <w:iCs/>
                <w:sz w:val="20"/>
                <w:szCs w:val="20"/>
              </w:rPr>
              <w:t>.GoO</w:t>
            </w:r>
            <w:proofErr w:type="spellEnd"/>
            <w:proofErr w:type="gramEnd"/>
          </w:p>
        </w:tc>
        <w:tc>
          <w:tcPr>
            <w:tcW w:w="1350" w:type="dxa"/>
            <w:noWrap/>
            <w:hideMark/>
          </w:tcPr>
          <w:p w14:paraId="7746DFA0" w14:textId="18CF7617"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-1.53</w:t>
            </w:r>
            <w:r w:rsidR="00947C48" w:rsidRPr="0005446F">
              <w:rPr>
                <w:rFonts w:ascii="Arial" w:hAnsi="Arial" w:cs="Arial"/>
                <w:i/>
                <w:iCs/>
                <w:sz w:val="20"/>
                <w:szCs w:val="20"/>
              </w:rPr>
              <w:t>0</w:t>
            </w:r>
          </w:p>
        </w:tc>
        <w:tc>
          <w:tcPr>
            <w:tcW w:w="1260" w:type="dxa"/>
            <w:noWrap/>
            <w:hideMark/>
          </w:tcPr>
          <w:p w14:paraId="74FDE293" w14:textId="294DF099"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-1.84</w:t>
            </w:r>
            <w:r w:rsidR="0062043E" w:rsidRPr="0005446F">
              <w:rPr>
                <w:rFonts w:ascii="Arial" w:hAnsi="Arial" w:cs="Arial"/>
                <w:i/>
                <w:iCs/>
                <w:sz w:val="20"/>
                <w:szCs w:val="20"/>
              </w:rPr>
              <w:t>3</w:t>
            </w:r>
          </w:p>
        </w:tc>
        <w:tc>
          <w:tcPr>
            <w:tcW w:w="1040" w:type="dxa"/>
            <w:noWrap/>
            <w:hideMark/>
          </w:tcPr>
          <w:p w14:paraId="4AEA1F82" w14:textId="0639F076"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-1.21</w:t>
            </w:r>
            <w:r w:rsidR="0062043E" w:rsidRPr="0005446F">
              <w:rPr>
                <w:rFonts w:ascii="Arial" w:hAnsi="Arial" w:cs="Arial"/>
                <w:i/>
                <w:iCs/>
                <w:sz w:val="20"/>
                <w:szCs w:val="20"/>
              </w:rPr>
              <w:t>3</w:t>
            </w:r>
          </w:p>
        </w:tc>
      </w:tr>
      <w:tr w:rsidR="00942556" w:rsidRPr="0005446F" w14:paraId="25619A94" w14:textId="77777777" w:rsidTr="0062043E">
        <w:trPr>
          <w:trHeight w:val="320"/>
        </w:trPr>
        <w:tc>
          <w:tcPr>
            <w:tcW w:w="2340" w:type="dxa"/>
            <w:noWrap/>
            <w:hideMark/>
          </w:tcPr>
          <w:p w14:paraId="0C6CA982" w14:textId="72411CF3"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pulcher</w:t>
            </w:r>
            <w:r w:rsidR="00942556" w:rsidRPr="0005446F">
              <w:rPr>
                <w:rFonts w:ascii="Arial" w:hAnsi="Arial" w:cs="Arial"/>
                <w:i/>
                <w:iCs/>
                <w:sz w:val="20"/>
                <w:szCs w:val="20"/>
              </w:rPr>
              <w:t>.GoO</w:t>
            </w:r>
            <w:proofErr w:type="spellEnd"/>
            <w:proofErr w:type="gramEnd"/>
          </w:p>
        </w:tc>
        <w:tc>
          <w:tcPr>
            <w:tcW w:w="2700" w:type="dxa"/>
            <w:noWrap/>
            <w:hideMark/>
          </w:tcPr>
          <w:p w14:paraId="3FAF9FD7" w14:textId="10E0EF5E"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fuscopinna</w:t>
            </w:r>
            <w:r w:rsidR="00942556" w:rsidRPr="0005446F">
              <w:rPr>
                <w:rFonts w:ascii="Arial" w:hAnsi="Arial" w:cs="Arial"/>
                <w:i/>
                <w:iCs/>
                <w:sz w:val="20"/>
                <w:szCs w:val="20"/>
              </w:rPr>
              <w:t>.GoO</w:t>
            </w:r>
            <w:proofErr w:type="spellEnd"/>
            <w:proofErr w:type="gramEnd"/>
          </w:p>
        </w:tc>
        <w:tc>
          <w:tcPr>
            <w:tcW w:w="1350" w:type="dxa"/>
            <w:noWrap/>
            <w:hideMark/>
          </w:tcPr>
          <w:p w14:paraId="4F93DD1C" w14:textId="1CE6526E"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-1.98</w:t>
            </w:r>
            <w:r w:rsidR="00947C48" w:rsidRPr="0005446F">
              <w:rPr>
                <w:rFonts w:ascii="Arial" w:hAnsi="Arial" w:cs="Arial"/>
                <w:i/>
                <w:iCs/>
                <w:sz w:val="20"/>
                <w:szCs w:val="20"/>
              </w:rPr>
              <w:t>5</w:t>
            </w:r>
          </w:p>
        </w:tc>
        <w:tc>
          <w:tcPr>
            <w:tcW w:w="1260" w:type="dxa"/>
            <w:noWrap/>
            <w:hideMark/>
          </w:tcPr>
          <w:p w14:paraId="76966B7D" w14:textId="77777777"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-2.341</w:t>
            </w:r>
          </w:p>
        </w:tc>
        <w:tc>
          <w:tcPr>
            <w:tcW w:w="1040" w:type="dxa"/>
            <w:noWrap/>
            <w:hideMark/>
          </w:tcPr>
          <w:p w14:paraId="03A67EF8" w14:textId="77CA8766"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-1.615</w:t>
            </w:r>
          </w:p>
        </w:tc>
      </w:tr>
      <w:tr w:rsidR="00942556" w:rsidRPr="0005446F" w14:paraId="48656ED7" w14:textId="77777777" w:rsidTr="0062043E">
        <w:trPr>
          <w:trHeight w:val="320"/>
        </w:trPr>
        <w:tc>
          <w:tcPr>
            <w:tcW w:w="2340" w:type="dxa"/>
            <w:noWrap/>
            <w:hideMark/>
          </w:tcPr>
          <w:p w14:paraId="2C73F93B" w14:textId="716C032E"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pulcher</w:t>
            </w:r>
            <w:r w:rsidR="00942556" w:rsidRPr="0005446F">
              <w:rPr>
                <w:rFonts w:ascii="Arial" w:hAnsi="Arial" w:cs="Arial"/>
                <w:i/>
                <w:iCs/>
                <w:sz w:val="20"/>
                <w:szCs w:val="20"/>
              </w:rPr>
              <w:t>.GoO</w:t>
            </w:r>
            <w:proofErr w:type="spellEnd"/>
            <w:proofErr w:type="gramEnd"/>
          </w:p>
        </w:tc>
        <w:tc>
          <w:tcPr>
            <w:tcW w:w="2700" w:type="dxa"/>
            <w:noWrap/>
            <w:hideMark/>
          </w:tcPr>
          <w:p w14:paraId="782D21A0" w14:textId="10080A95"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vulgaris</w:t>
            </w:r>
            <w:r w:rsidR="00942556" w:rsidRPr="0005446F">
              <w:rPr>
                <w:rFonts w:ascii="Arial" w:hAnsi="Arial" w:cs="Arial"/>
                <w:i/>
                <w:iCs/>
                <w:sz w:val="20"/>
                <w:szCs w:val="20"/>
              </w:rPr>
              <w:t>.GoO</w:t>
            </w:r>
            <w:proofErr w:type="spellEnd"/>
            <w:proofErr w:type="gramEnd"/>
          </w:p>
        </w:tc>
        <w:tc>
          <w:tcPr>
            <w:tcW w:w="1350" w:type="dxa"/>
            <w:noWrap/>
            <w:hideMark/>
          </w:tcPr>
          <w:p w14:paraId="766FE51E" w14:textId="11C58456"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-0.83</w:t>
            </w:r>
            <w:r w:rsidR="00947C48" w:rsidRPr="0005446F">
              <w:rPr>
                <w:rFonts w:ascii="Arial" w:hAnsi="Arial" w:cs="Arial"/>
                <w:i/>
                <w:iCs/>
                <w:sz w:val="20"/>
                <w:szCs w:val="20"/>
              </w:rPr>
              <w:t>2</w:t>
            </w:r>
          </w:p>
        </w:tc>
        <w:tc>
          <w:tcPr>
            <w:tcW w:w="1260" w:type="dxa"/>
            <w:noWrap/>
            <w:hideMark/>
          </w:tcPr>
          <w:p w14:paraId="3DB5A29D" w14:textId="2E13D362"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-1.174</w:t>
            </w:r>
          </w:p>
        </w:tc>
        <w:tc>
          <w:tcPr>
            <w:tcW w:w="1040" w:type="dxa"/>
            <w:noWrap/>
            <w:hideMark/>
          </w:tcPr>
          <w:p w14:paraId="7C2C3E78" w14:textId="4C7919B7"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-0.51</w:t>
            </w:r>
            <w:r w:rsidR="0062043E" w:rsidRPr="0005446F">
              <w:rPr>
                <w:rFonts w:ascii="Arial" w:hAnsi="Arial" w:cs="Arial"/>
                <w:i/>
                <w:iCs/>
                <w:sz w:val="20"/>
                <w:szCs w:val="20"/>
              </w:rPr>
              <w:t>9</w:t>
            </w:r>
          </w:p>
        </w:tc>
      </w:tr>
      <w:tr w:rsidR="00942556" w:rsidRPr="0005446F" w14:paraId="18581E34" w14:textId="77777777" w:rsidTr="0062043E">
        <w:trPr>
          <w:trHeight w:val="320"/>
        </w:trPr>
        <w:tc>
          <w:tcPr>
            <w:tcW w:w="2340" w:type="dxa"/>
            <w:noWrap/>
            <w:hideMark/>
          </w:tcPr>
          <w:p w14:paraId="765A01A6" w14:textId="0849A7C7"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ventermaculus</w:t>
            </w:r>
            <w:r w:rsidR="00942556" w:rsidRPr="0005446F">
              <w:rPr>
                <w:rFonts w:ascii="Arial" w:hAnsi="Arial" w:cs="Arial"/>
                <w:i/>
                <w:iCs/>
                <w:sz w:val="20"/>
                <w:szCs w:val="20"/>
              </w:rPr>
              <w:t>.GoO</w:t>
            </w:r>
            <w:proofErr w:type="spellEnd"/>
            <w:proofErr w:type="gramEnd"/>
          </w:p>
        </w:tc>
        <w:tc>
          <w:tcPr>
            <w:tcW w:w="2700" w:type="dxa"/>
            <w:noWrap/>
            <w:hideMark/>
          </w:tcPr>
          <w:p w14:paraId="75FE2B72" w14:textId="18A92FE9"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guttata</w:t>
            </w:r>
            <w:r w:rsidR="00942556" w:rsidRPr="0005446F">
              <w:rPr>
                <w:rFonts w:ascii="Arial" w:hAnsi="Arial" w:cs="Arial"/>
                <w:i/>
                <w:iCs/>
                <w:sz w:val="20"/>
                <w:szCs w:val="20"/>
              </w:rPr>
              <w:t>.GoO</w:t>
            </w:r>
            <w:proofErr w:type="spellEnd"/>
            <w:proofErr w:type="gramEnd"/>
          </w:p>
        </w:tc>
        <w:tc>
          <w:tcPr>
            <w:tcW w:w="1350" w:type="dxa"/>
            <w:noWrap/>
            <w:hideMark/>
          </w:tcPr>
          <w:p w14:paraId="32D5B538" w14:textId="61728014"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0.607</w:t>
            </w:r>
          </w:p>
        </w:tc>
        <w:tc>
          <w:tcPr>
            <w:tcW w:w="1260" w:type="dxa"/>
            <w:noWrap/>
            <w:hideMark/>
          </w:tcPr>
          <w:p w14:paraId="4B95E21C" w14:textId="49A11A1D"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0.231</w:t>
            </w:r>
          </w:p>
        </w:tc>
        <w:tc>
          <w:tcPr>
            <w:tcW w:w="1040" w:type="dxa"/>
            <w:noWrap/>
            <w:hideMark/>
          </w:tcPr>
          <w:p w14:paraId="501031ED" w14:textId="47F21012"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1.01</w:t>
            </w:r>
            <w:r w:rsidR="0062043E" w:rsidRPr="0005446F">
              <w:rPr>
                <w:rFonts w:ascii="Arial" w:hAnsi="Arial" w:cs="Arial"/>
                <w:i/>
                <w:iCs/>
                <w:sz w:val="20"/>
                <w:szCs w:val="20"/>
              </w:rPr>
              <w:t>8</w:t>
            </w:r>
          </w:p>
        </w:tc>
      </w:tr>
      <w:tr w:rsidR="00942556" w:rsidRPr="0005446F" w14:paraId="023A9F6E" w14:textId="77777777" w:rsidTr="0062043E">
        <w:trPr>
          <w:trHeight w:val="320"/>
        </w:trPr>
        <w:tc>
          <w:tcPr>
            <w:tcW w:w="2340" w:type="dxa"/>
            <w:noWrap/>
            <w:hideMark/>
          </w:tcPr>
          <w:p w14:paraId="078B60D9" w14:textId="0F7DB566"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ventermaculus</w:t>
            </w:r>
            <w:r w:rsidR="00942556" w:rsidRPr="0005446F">
              <w:rPr>
                <w:rFonts w:ascii="Arial" w:hAnsi="Arial" w:cs="Arial"/>
                <w:i/>
                <w:iCs/>
                <w:sz w:val="20"/>
                <w:szCs w:val="20"/>
              </w:rPr>
              <w:t>.GoO</w:t>
            </w:r>
            <w:proofErr w:type="spellEnd"/>
            <w:proofErr w:type="gramEnd"/>
          </w:p>
        </w:tc>
        <w:tc>
          <w:tcPr>
            <w:tcW w:w="2700" w:type="dxa"/>
            <w:noWrap/>
            <w:hideMark/>
          </w:tcPr>
          <w:p w14:paraId="090F21E7" w14:textId="12F4A961"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fuscopinna</w:t>
            </w:r>
            <w:r w:rsidR="00942556" w:rsidRPr="0005446F">
              <w:rPr>
                <w:rFonts w:ascii="Arial" w:hAnsi="Arial" w:cs="Arial"/>
                <w:i/>
                <w:iCs/>
                <w:sz w:val="20"/>
                <w:szCs w:val="20"/>
              </w:rPr>
              <w:t>.GoO</w:t>
            </w:r>
            <w:proofErr w:type="spellEnd"/>
            <w:proofErr w:type="gramEnd"/>
          </w:p>
        </w:tc>
        <w:tc>
          <w:tcPr>
            <w:tcW w:w="1350" w:type="dxa"/>
            <w:noWrap/>
            <w:hideMark/>
          </w:tcPr>
          <w:p w14:paraId="24944FD2" w14:textId="5B1D3467"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0.15</w:t>
            </w:r>
            <w:r w:rsidR="00947C48" w:rsidRPr="0005446F">
              <w:rPr>
                <w:rFonts w:ascii="Arial" w:hAnsi="Arial" w:cs="Arial"/>
                <w:i/>
                <w:iCs/>
                <w:sz w:val="20"/>
                <w:szCs w:val="20"/>
              </w:rPr>
              <w:t>2</w:t>
            </w:r>
          </w:p>
        </w:tc>
        <w:tc>
          <w:tcPr>
            <w:tcW w:w="1260" w:type="dxa"/>
            <w:noWrap/>
            <w:hideMark/>
          </w:tcPr>
          <w:p w14:paraId="68C6E7E7" w14:textId="3DECE780"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-0.2</w:t>
            </w:r>
            <w:r w:rsidR="0062043E" w:rsidRPr="0005446F">
              <w:rPr>
                <w:rFonts w:ascii="Arial" w:hAnsi="Arial" w:cs="Arial"/>
                <w:i/>
                <w:iCs/>
                <w:sz w:val="20"/>
                <w:szCs w:val="20"/>
              </w:rPr>
              <w:t>60</w:t>
            </w:r>
          </w:p>
        </w:tc>
        <w:tc>
          <w:tcPr>
            <w:tcW w:w="1040" w:type="dxa"/>
            <w:noWrap/>
            <w:hideMark/>
          </w:tcPr>
          <w:p w14:paraId="31BB8719" w14:textId="2C5F5842"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0.582</w:t>
            </w:r>
          </w:p>
        </w:tc>
      </w:tr>
      <w:tr w:rsidR="00942556" w:rsidRPr="0005446F" w14:paraId="4C46592A" w14:textId="77777777" w:rsidTr="0062043E">
        <w:trPr>
          <w:trHeight w:val="320"/>
        </w:trPr>
        <w:tc>
          <w:tcPr>
            <w:tcW w:w="2340" w:type="dxa"/>
            <w:noWrap/>
            <w:hideMark/>
          </w:tcPr>
          <w:p w14:paraId="1E02EE2B" w14:textId="0297A9CC"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ventermaculus</w:t>
            </w:r>
            <w:r w:rsidR="00942556" w:rsidRPr="0005446F">
              <w:rPr>
                <w:rFonts w:ascii="Arial" w:hAnsi="Arial" w:cs="Arial"/>
                <w:i/>
                <w:iCs/>
                <w:sz w:val="20"/>
                <w:szCs w:val="20"/>
              </w:rPr>
              <w:t>.GoO</w:t>
            </w:r>
            <w:proofErr w:type="spellEnd"/>
            <w:proofErr w:type="gramEnd"/>
          </w:p>
        </w:tc>
        <w:tc>
          <w:tcPr>
            <w:tcW w:w="2700" w:type="dxa"/>
            <w:noWrap/>
            <w:hideMark/>
          </w:tcPr>
          <w:p w14:paraId="7177ABBB" w14:textId="07FE7E73"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vulgaris</w:t>
            </w:r>
            <w:r w:rsidR="00942556" w:rsidRPr="0005446F">
              <w:rPr>
                <w:rFonts w:ascii="Arial" w:hAnsi="Arial" w:cs="Arial"/>
                <w:i/>
                <w:iCs/>
                <w:sz w:val="20"/>
                <w:szCs w:val="20"/>
              </w:rPr>
              <w:t>.GoO</w:t>
            </w:r>
            <w:proofErr w:type="spellEnd"/>
            <w:proofErr w:type="gramEnd"/>
          </w:p>
        </w:tc>
        <w:tc>
          <w:tcPr>
            <w:tcW w:w="1350" w:type="dxa"/>
            <w:noWrap/>
            <w:hideMark/>
          </w:tcPr>
          <w:p w14:paraId="17041A0D" w14:textId="14E2C78E"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1.30</w:t>
            </w:r>
            <w:r w:rsidR="00947C48" w:rsidRPr="0005446F">
              <w:rPr>
                <w:rFonts w:ascii="Arial" w:hAnsi="Arial" w:cs="Arial"/>
                <w:i/>
                <w:iCs/>
                <w:sz w:val="20"/>
                <w:szCs w:val="20"/>
              </w:rPr>
              <w:t>7</w:t>
            </w:r>
          </w:p>
        </w:tc>
        <w:tc>
          <w:tcPr>
            <w:tcW w:w="1260" w:type="dxa"/>
            <w:noWrap/>
            <w:hideMark/>
          </w:tcPr>
          <w:p w14:paraId="1368149B" w14:textId="676F13BC"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0.89</w:t>
            </w:r>
            <w:r w:rsidR="0062043E" w:rsidRPr="0005446F">
              <w:rPr>
                <w:rFonts w:ascii="Arial" w:hAnsi="Arial" w:cs="Arial"/>
                <w:i/>
                <w:iCs/>
                <w:sz w:val="20"/>
                <w:szCs w:val="20"/>
              </w:rPr>
              <w:t>5</w:t>
            </w:r>
          </w:p>
        </w:tc>
        <w:tc>
          <w:tcPr>
            <w:tcW w:w="1040" w:type="dxa"/>
            <w:noWrap/>
            <w:hideMark/>
          </w:tcPr>
          <w:p w14:paraId="1AEB3469" w14:textId="60C9AE05"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1.691</w:t>
            </w:r>
          </w:p>
        </w:tc>
      </w:tr>
      <w:tr w:rsidR="00942556" w:rsidRPr="0005446F" w14:paraId="7C3CEE33" w14:textId="77777777" w:rsidTr="0062043E">
        <w:trPr>
          <w:trHeight w:val="320"/>
        </w:trPr>
        <w:tc>
          <w:tcPr>
            <w:tcW w:w="2340" w:type="dxa"/>
            <w:noWrap/>
            <w:hideMark/>
          </w:tcPr>
          <w:p w14:paraId="41D782DD" w14:textId="00846469"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guttata</w:t>
            </w:r>
            <w:r w:rsidR="00942556" w:rsidRPr="0005446F">
              <w:rPr>
                <w:rFonts w:ascii="Arial" w:hAnsi="Arial" w:cs="Arial"/>
                <w:i/>
                <w:iCs/>
                <w:sz w:val="20"/>
                <w:szCs w:val="20"/>
              </w:rPr>
              <w:t>.GoO</w:t>
            </w:r>
            <w:proofErr w:type="spellEnd"/>
            <w:proofErr w:type="gramEnd"/>
          </w:p>
        </w:tc>
        <w:tc>
          <w:tcPr>
            <w:tcW w:w="2700" w:type="dxa"/>
            <w:noWrap/>
            <w:hideMark/>
          </w:tcPr>
          <w:p w14:paraId="03C433A0" w14:textId="76906662"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fuscopinna</w:t>
            </w:r>
            <w:r w:rsidR="00942556" w:rsidRPr="0005446F">
              <w:rPr>
                <w:rFonts w:ascii="Arial" w:hAnsi="Arial" w:cs="Arial"/>
                <w:i/>
                <w:iCs/>
                <w:sz w:val="20"/>
                <w:szCs w:val="20"/>
              </w:rPr>
              <w:t>.GoO</w:t>
            </w:r>
            <w:proofErr w:type="spellEnd"/>
            <w:proofErr w:type="gramEnd"/>
          </w:p>
        </w:tc>
        <w:tc>
          <w:tcPr>
            <w:tcW w:w="1350" w:type="dxa"/>
            <w:noWrap/>
            <w:hideMark/>
          </w:tcPr>
          <w:p w14:paraId="18FD44B7" w14:textId="5B0E5A71"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-0.453</w:t>
            </w:r>
          </w:p>
        </w:tc>
        <w:tc>
          <w:tcPr>
            <w:tcW w:w="1260" w:type="dxa"/>
            <w:noWrap/>
            <w:hideMark/>
          </w:tcPr>
          <w:p w14:paraId="4741CDD0" w14:textId="21FEFE24"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-0.82</w:t>
            </w:r>
            <w:r w:rsidR="0062043E" w:rsidRPr="0005446F">
              <w:rPr>
                <w:rFonts w:ascii="Arial" w:hAnsi="Arial" w:cs="Arial"/>
                <w:i/>
                <w:iCs/>
                <w:sz w:val="20"/>
                <w:szCs w:val="20"/>
              </w:rPr>
              <w:t>2</w:t>
            </w:r>
          </w:p>
        </w:tc>
        <w:tc>
          <w:tcPr>
            <w:tcW w:w="1040" w:type="dxa"/>
            <w:noWrap/>
            <w:hideMark/>
          </w:tcPr>
          <w:p w14:paraId="42817A48" w14:textId="77777777"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-0.088</w:t>
            </w:r>
          </w:p>
        </w:tc>
      </w:tr>
      <w:tr w:rsidR="00942556" w:rsidRPr="0005446F" w14:paraId="63F4DCD2" w14:textId="77777777" w:rsidTr="0062043E">
        <w:trPr>
          <w:trHeight w:val="320"/>
        </w:trPr>
        <w:tc>
          <w:tcPr>
            <w:tcW w:w="2340" w:type="dxa"/>
            <w:noWrap/>
            <w:hideMark/>
          </w:tcPr>
          <w:p w14:paraId="488B16C2" w14:textId="554DC40B"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E. </w:t>
            </w:r>
            <w:proofErr w:type="spellStart"/>
            <w:proofErr w:type="gramStart"/>
            <w:r w:rsidRPr="0005446F">
              <w:rPr>
                <w:rFonts w:ascii="Arial" w:hAnsi="Arial" w:cs="Arial"/>
                <w:i/>
                <w:iCs/>
                <w:sz w:val="20"/>
                <w:szCs w:val="20"/>
              </w:rPr>
              <w:t>guttata</w:t>
            </w:r>
            <w:r w:rsidR="00942556" w:rsidRPr="0005446F">
              <w:rPr>
                <w:rFonts w:ascii="Arial" w:hAnsi="Arial" w:cs="Arial"/>
                <w:i/>
                <w:iCs/>
                <w:sz w:val="20"/>
                <w:szCs w:val="20"/>
              </w:rPr>
              <w:t>.GoO</w:t>
            </w:r>
            <w:proofErr w:type="spellEnd"/>
            <w:proofErr w:type="gramEnd"/>
          </w:p>
        </w:tc>
        <w:tc>
          <w:tcPr>
            <w:tcW w:w="2700" w:type="dxa"/>
            <w:noWrap/>
            <w:hideMark/>
          </w:tcPr>
          <w:p w14:paraId="1AF4F09D" w14:textId="72F4C7F1"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vulgaris</w:t>
            </w:r>
            <w:r w:rsidR="00942556" w:rsidRPr="0005446F">
              <w:rPr>
                <w:rFonts w:ascii="Arial" w:hAnsi="Arial" w:cs="Arial"/>
                <w:i/>
                <w:iCs/>
                <w:sz w:val="20"/>
                <w:szCs w:val="20"/>
              </w:rPr>
              <w:t>.GoO</w:t>
            </w:r>
            <w:proofErr w:type="spellEnd"/>
            <w:proofErr w:type="gramEnd"/>
          </w:p>
        </w:tc>
        <w:tc>
          <w:tcPr>
            <w:tcW w:w="1350" w:type="dxa"/>
            <w:noWrap/>
            <w:hideMark/>
          </w:tcPr>
          <w:p w14:paraId="41BF6C3C" w14:textId="126297CE"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w:t>
            </w:r>
            <w:r w:rsidR="00947C48" w:rsidRPr="0005446F">
              <w:rPr>
                <w:rFonts w:ascii="Arial" w:hAnsi="Arial" w:cs="Arial"/>
                <w:i/>
                <w:iCs/>
                <w:sz w:val="20"/>
                <w:szCs w:val="20"/>
              </w:rPr>
              <w:t>700</w:t>
            </w:r>
          </w:p>
        </w:tc>
        <w:tc>
          <w:tcPr>
            <w:tcW w:w="1260" w:type="dxa"/>
            <w:noWrap/>
            <w:hideMark/>
          </w:tcPr>
          <w:p w14:paraId="67A81249" w14:textId="24D8001B"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0.3</w:t>
            </w:r>
            <w:r w:rsidR="0062043E" w:rsidRPr="0005446F">
              <w:rPr>
                <w:rFonts w:ascii="Arial" w:hAnsi="Arial" w:cs="Arial"/>
                <w:i/>
                <w:iCs/>
                <w:sz w:val="20"/>
                <w:szCs w:val="20"/>
              </w:rPr>
              <w:t>60</w:t>
            </w:r>
          </w:p>
        </w:tc>
        <w:tc>
          <w:tcPr>
            <w:tcW w:w="1040" w:type="dxa"/>
            <w:noWrap/>
            <w:hideMark/>
          </w:tcPr>
          <w:p w14:paraId="35D26837" w14:textId="206B7B99"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1.04</w:t>
            </w:r>
            <w:r w:rsidR="0062043E" w:rsidRPr="0005446F">
              <w:rPr>
                <w:rFonts w:ascii="Arial" w:hAnsi="Arial" w:cs="Arial"/>
                <w:i/>
                <w:iCs/>
                <w:sz w:val="20"/>
                <w:szCs w:val="20"/>
              </w:rPr>
              <w:t>1</w:t>
            </w:r>
          </w:p>
        </w:tc>
      </w:tr>
      <w:tr w:rsidR="00942556" w:rsidRPr="0005446F" w14:paraId="49737D93" w14:textId="77777777" w:rsidTr="0062043E">
        <w:trPr>
          <w:trHeight w:val="320"/>
        </w:trPr>
        <w:tc>
          <w:tcPr>
            <w:tcW w:w="2340" w:type="dxa"/>
            <w:tcBorders>
              <w:bottom w:val="single" w:sz="4" w:space="0" w:color="auto"/>
            </w:tcBorders>
            <w:noWrap/>
            <w:hideMark/>
          </w:tcPr>
          <w:p w14:paraId="43C85222" w14:textId="07E05272"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fuscopinna</w:t>
            </w:r>
            <w:r w:rsidR="00942556" w:rsidRPr="0005446F">
              <w:rPr>
                <w:rFonts w:ascii="Arial" w:hAnsi="Arial" w:cs="Arial"/>
                <w:i/>
                <w:iCs/>
                <w:sz w:val="20"/>
                <w:szCs w:val="20"/>
              </w:rPr>
              <w:t>.GoO</w:t>
            </w:r>
            <w:proofErr w:type="spellEnd"/>
            <w:proofErr w:type="gramEnd"/>
          </w:p>
        </w:tc>
        <w:tc>
          <w:tcPr>
            <w:tcW w:w="2700" w:type="dxa"/>
            <w:tcBorders>
              <w:bottom w:val="single" w:sz="4" w:space="0" w:color="auto"/>
            </w:tcBorders>
            <w:noWrap/>
            <w:hideMark/>
          </w:tcPr>
          <w:p w14:paraId="7703C721" w14:textId="08DD5969" w:rsidR="00942556" w:rsidRPr="0005446F" w:rsidRDefault="00947C48" w:rsidP="002724D5">
            <w:pPr>
              <w:spacing w:line="276" w:lineRule="auto"/>
              <w:rPr>
                <w:rFonts w:ascii="Arial" w:hAnsi="Arial" w:cs="Arial"/>
                <w:i/>
                <w:iCs/>
                <w:sz w:val="20"/>
                <w:szCs w:val="20"/>
              </w:rPr>
            </w:pPr>
            <w:r w:rsidRPr="0005446F">
              <w:rPr>
                <w:rFonts w:ascii="Arial" w:hAnsi="Arial" w:cs="Arial"/>
                <w:i/>
                <w:iCs/>
                <w:sz w:val="20"/>
                <w:szCs w:val="20"/>
              </w:rPr>
              <w:t xml:space="preserve">H. </w:t>
            </w:r>
            <w:proofErr w:type="spellStart"/>
            <w:proofErr w:type="gramStart"/>
            <w:r w:rsidRPr="0005446F">
              <w:rPr>
                <w:rFonts w:ascii="Arial" w:hAnsi="Arial" w:cs="Arial"/>
                <w:i/>
                <w:iCs/>
                <w:sz w:val="20"/>
                <w:szCs w:val="20"/>
              </w:rPr>
              <w:t>vulgaris</w:t>
            </w:r>
            <w:r w:rsidR="00942556" w:rsidRPr="0005446F">
              <w:rPr>
                <w:rFonts w:ascii="Arial" w:hAnsi="Arial" w:cs="Arial"/>
                <w:i/>
                <w:iCs/>
                <w:sz w:val="20"/>
                <w:szCs w:val="20"/>
              </w:rPr>
              <w:t>.GoO</w:t>
            </w:r>
            <w:proofErr w:type="spellEnd"/>
            <w:proofErr w:type="gramEnd"/>
          </w:p>
        </w:tc>
        <w:tc>
          <w:tcPr>
            <w:tcW w:w="1350" w:type="dxa"/>
            <w:tcBorders>
              <w:bottom w:val="single" w:sz="4" w:space="0" w:color="auto"/>
            </w:tcBorders>
            <w:noWrap/>
            <w:hideMark/>
          </w:tcPr>
          <w:p w14:paraId="66FB2297" w14:textId="6B667D7E"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1.153</w:t>
            </w:r>
          </w:p>
        </w:tc>
        <w:tc>
          <w:tcPr>
            <w:tcW w:w="1260" w:type="dxa"/>
            <w:tcBorders>
              <w:bottom w:val="single" w:sz="4" w:space="0" w:color="auto"/>
            </w:tcBorders>
            <w:noWrap/>
            <w:hideMark/>
          </w:tcPr>
          <w:p w14:paraId="4B6AE062" w14:textId="0D88D218"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0.799</w:t>
            </w:r>
          </w:p>
        </w:tc>
        <w:tc>
          <w:tcPr>
            <w:tcW w:w="1040" w:type="dxa"/>
            <w:tcBorders>
              <w:bottom w:val="single" w:sz="4" w:space="0" w:color="auto"/>
            </w:tcBorders>
            <w:noWrap/>
            <w:hideMark/>
          </w:tcPr>
          <w:p w14:paraId="5E2EEE29" w14:textId="04668999" w:rsidR="00942556" w:rsidRPr="0005446F" w:rsidRDefault="00942556" w:rsidP="002724D5">
            <w:pPr>
              <w:spacing w:line="276" w:lineRule="auto"/>
              <w:rPr>
                <w:rFonts w:ascii="Arial" w:hAnsi="Arial" w:cs="Arial"/>
                <w:i/>
                <w:iCs/>
                <w:sz w:val="20"/>
                <w:szCs w:val="20"/>
              </w:rPr>
            </w:pPr>
            <w:r w:rsidRPr="0005446F">
              <w:rPr>
                <w:rFonts w:ascii="Arial" w:hAnsi="Arial" w:cs="Arial"/>
                <w:i/>
                <w:iCs/>
                <w:sz w:val="20"/>
                <w:szCs w:val="20"/>
              </w:rPr>
              <w:t>1.54</w:t>
            </w:r>
            <w:r w:rsidR="0062043E" w:rsidRPr="0005446F">
              <w:rPr>
                <w:rFonts w:ascii="Arial" w:hAnsi="Arial" w:cs="Arial"/>
                <w:i/>
                <w:iCs/>
                <w:sz w:val="20"/>
                <w:szCs w:val="20"/>
              </w:rPr>
              <w:t>3</w:t>
            </w:r>
          </w:p>
        </w:tc>
      </w:tr>
    </w:tbl>
    <w:p w14:paraId="57EBFD82" w14:textId="481C0AC3" w:rsidR="00942556" w:rsidRPr="0005446F" w:rsidRDefault="00942556" w:rsidP="001F3670">
      <w:pPr>
        <w:spacing w:line="480" w:lineRule="auto"/>
        <w:rPr>
          <w:rFonts w:ascii="Arial" w:hAnsi="Arial" w:cs="Arial"/>
        </w:rPr>
      </w:pPr>
    </w:p>
    <w:p w14:paraId="6939CFAA" w14:textId="425B2D68" w:rsidR="006B2652" w:rsidRDefault="006B2652">
      <w:pPr>
        <w:rPr>
          <w:ins w:id="5557" w:author="Simon Brandl" w:date="2020-05-22T16:58:00Z"/>
          <w:rFonts w:ascii="Arial" w:hAnsi="Arial" w:cs="Arial"/>
          <w:b/>
          <w:bCs/>
        </w:rPr>
      </w:pPr>
      <w:ins w:id="5558" w:author="Simon Brandl" w:date="2020-05-22T16:56:00Z">
        <w:r>
          <w:rPr>
            <w:rFonts w:ascii="Arial" w:hAnsi="Arial" w:cs="Arial"/>
            <w:b/>
            <w:bCs/>
          </w:rPr>
          <w:br w:type="page"/>
        </w:r>
      </w:ins>
    </w:p>
    <w:p w14:paraId="21B9DA8B" w14:textId="6D006C6A" w:rsidR="006B2652" w:rsidRPr="0005446F" w:rsidRDefault="006B2652" w:rsidP="006B2652">
      <w:pPr>
        <w:spacing w:line="276" w:lineRule="auto"/>
        <w:rPr>
          <w:ins w:id="5559" w:author="Simon Brandl" w:date="2020-05-22T16:58:00Z"/>
          <w:rFonts w:ascii="Arial" w:hAnsi="Arial" w:cs="Arial"/>
        </w:rPr>
      </w:pPr>
      <w:ins w:id="5560" w:author="Simon Brandl" w:date="2020-05-22T16:58:00Z">
        <w:r w:rsidRPr="0005446F">
          <w:rPr>
            <w:rFonts w:ascii="Arial" w:hAnsi="Arial" w:cs="Arial"/>
            <w:b/>
            <w:bCs/>
          </w:rPr>
          <w:lastRenderedPageBreak/>
          <w:t>Table S</w:t>
        </w:r>
      </w:ins>
      <w:ins w:id="5561" w:author="Simon Brandl" w:date="2020-05-22T17:42:00Z">
        <w:r w:rsidR="005960E8">
          <w:rPr>
            <w:rFonts w:ascii="Arial" w:hAnsi="Arial" w:cs="Arial"/>
            <w:b/>
            <w:bCs/>
          </w:rPr>
          <w:t>5</w:t>
        </w:r>
      </w:ins>
      <w:ins w:id="5562" w:author="Simon Brandl" w:date="2020-05-22T16:58:00Z">
        <w:r w:rsidRPr="0005446F">
          <w:rPr>
            <w:rFonts w:ascii="Arial" w:hAnsi="Arial" w:cs="Arial"/>
            <w:b/>
            <w:bCs/>
          </w:rPr>
          <w:t xml:space="preserve"> | </w:t>
        </w:r>
        <w:r>
          <w:rPr>
            <w:rFonts w:ascii="Arial" w:hAnsi="Arial" w:cs="Arial"/>
            <w:b/>
            <w:bCs/>
          </w:rPr>
          <w:t>Sample sizes for CT</w:t>
        </w:r>
        <w:r w:rsidR="000F023C">
          <w:rPr>
            <w:rFonts w:ascii="Arial" w:hAnsi="Arial" w:cs="Arial"/>
            <w:b/>
            <w:bCs/>
          </w:rPr>
          <w:t>-trials across species and locations.</w:t>
        </w:r>
        <w:r w:rsidRPr="0005446F">
          <w:rPr>
            <w:rFonts w:ascii="Arial" w:hAnsi="Arial" w:cs="Arial"/>
          </w:rPr>
          <w:t xml:space="preserve"> </w:t>
        </w:r>
        <w:r w:rsidR="000F023C">
          <w:rPr>
            <w:rFonts w:ascii="Arial" w:hAnsi="Arial" w:cs="Arial"/>
          </w:rPr>
          <w:t>While sample sizes are low for some speci</w:t>
        </w:r>
      </w:ins>
      <w:ins w:id="5563" w:author="Simon Brandl" w:date="2020-05-22T16:59:00Z">
        <w:r w:rsidR="000F023C">
          <w:rPr>
            <w:rFonts w:ascii="Arial" w:hAnsi="Arial" w:cs="Arial"/>
          </w:rPr>
          <w:t>es, CT-trials have been shown to yield highly reproducible and taxonomically preserved results</w:t>
        </w:r>
        <w:r w:rsidR="000F023C">
          <w:rPr>
            <w:rFonts w:ascii="Arial" w:hAnsi="Arial" w:cs="Arial"/>
          </w:rPr>
          <w:fldChar w:fldCharType="begin"/>
        </w:r>
      </w:ins>
      <w:ins w:id="5564" w:author="Simon Brandl" w:date="2020-06-01T20:35:00Z">
        <w:r w:rsidR="001A739E">
          <w:rPr>
            <w:rFonts w:ascii="Arial" w:hAnsi="Arial" w:cs="Arial"/>
          </w:rPr>
          <w:instrText xml:space="preserve"> ADDIN ZOTERO_ITEM CSL_CITATION {"citationID":"ap2sk432gb","properties":{"formattedCitation":"\\super 144\\nosupersub{}","plainCitation":"144","noteIndex":0},"citationItems":[{"id":1738,"uris":["http://zotero.org/users/3131818/items/ZVRCZCEX"],"uri":["http://zotero.org/users/3131818/items/ZVRCZCEX"],"itemData":{"id":1738,"type":"article-journal","container-title":"Scientific reports","ISSN":"2045-2322","issue":"1","journalAbbreviation":"Scientific reports","page":"7099","title":"CT max is repeatable and doesn’t reduce growth in zebrafish","volume":"8","author":[{"family":"Morgan","given":"Rachael"},{"family":"Finnøen","given":"Mette H"},{"family":"Jutfelt","given":"Fredrik"}],"issued":{"date-parts":[["2018"]]}}}],"schema":"https://github.com/citation-style-language/schema/raw/master/csl-citation.json"} </w:instrText>
        </w:r>
      </w:ins>
      <w:r w:rsidR="000F023C">
        <w:rPr>
          <w:rFonts w:ascii="Arial" w:hAnsi="Arial" w:cs="Arial"/>
        </w:rPr>
        <w:fldChar w:fldCharType="separate"/>
      </w:r>
      <w:ins w:id="5565" w:author="Simon Brandl" w:date="2020-06-01T20:35:00Z">
        <w:r w:rsidR="001A739E" w:rsidRPr="001A739E">
          <w:rPr>
            <w:rFonts w:ascii="Arial" w:hAnsi="Arial" w:cs="Arial"/>
            <w:vertAlign w:val="superscript"/>
            <w:rPrChange w:id="5566" w:author="Simon Brandl" w:date="2020-06-01T20:35:00Z">
              <w:rPr>
                <w:rFonts w:ascii="Times New Roman" w:hAnsi="Times New Roman" w:cs="Times New Roman"/>
                <w:vertAlign w:val="superscript"/>
              </w:rPr>
            </w:rPrChange>
          </w:rPr>
          <w:t>144</w:t>
        </w:r>
      </w:ins>
      <w:ins w:id="5567" w:author="Simon Brandl" w:date="2020-05-22T16:59:00Z">
        <w:r w:rsidR="000F023C">
          <w:rPr>
            <w:rFonts w:ascii="Arial" w:hAnsi="Arial" w:cs="Arial"/>
          </w:rPr>
          <w:fldChar w:fldCharType="end"/>
        </w:r>
        <w:r w:rsidR="000F023C">
          <w:rPr>
            <w:rFonts w:ascii="Arial" w:hAnsi="Arial" w:cs="Arial"/>
          </w:rPr>
          <w:t>.</w:t>
        </w:r>
      </w:ins>
    </w:p>
    <w:p w14:paraId="547B86A9" w14:textId="77777777" w:rsidR="006B2652" w:rsidRDefault="006B2652">
      <w:pPr>
        <w:rPr>
          <w:ins w:id="5568" w:author="Simon Brandl" w:date="2020-05-22T16:56:00Z"/>
          <w:rFonts w:ascii="Arial" w:hAnsi="Arial" w:cs="Arial"/>
          <w:b/>
          <w:bCs/>
        </w:rPr>
      </w:pPr>
    </w:p>
    <w:tbl>
      <w:tblPr>
        <w:tblStyle w:val="TableGrid"/>
        <w:tblW w:w="67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69" w:author="Simon Brandl" w:date="2020-05-22T16:57:00Z">
          <w:tblPr>
            <w:tblStyle w:val="TableGrid"/>
            <w:tblW w:w="6700" w:type="dxa"/>
            <w:tblLook w:val="04A0" w:firstRow="1" w:lastRow="0" w:firstColumn="1" w:lastColumn="0" w:noHBand="0" w:noVBand="1"/>
          </w:tblPr>
        </w:tblPrChange>
      </w:tblPr>
      <w:tblGrid>
        <w:gridCol w:w="1300"/>
        <w:gridCol w:w="1300"/>
        <w:gridCol w:w="2962"/>
        <w:gridCol w:w="1300"/>
        <w:tblGridChange w:id="5570">
          <w:tblGrid>
            <w:gridCol w:w="1300"/>
            <w:gridCol w:w="1300"/>
            <w:gridCol w:w="2962"/>
            <w:gridCol w:w="1300"/>
          </w:tblGrid>
        </w:tblGridChange>
      </w:tblGrid>
      <w:tr w:rsidR="006B2652" w:rsidRPr="006B2652" w14:paraId="650988C4" w14:textId="77777777" w:rsidTr="006B2652">
        <w:trPr>
          <w:trHeight w:val="320"/>
          <w:ins w:id="5571" w:author="Simon Brandl" w:date="2020-05-22T16:56:00Z"/>
          <w:trPrChange w:id="5572" w:author="Simon Brandl" w:date="2020-05-22T16:57:00Z">
            <w:trPr>
              <w:trHeight w:val="320"/>
            </w:trPr>
          </w:trPrChange>
        </w:trPr>
        <w:tc>
          <w:tcPr>
            <w:tcW w:w="1300" w:type="dxa"/>
            <w:tcBorders>
              <w:bottom w:val="single" w:sz="4" w:space="0" w:color="auto"/>
            </w:tcBorders>
            <w:noWrap/>
            <w:hideMark/>
            <w:tcPrChange w:id="5573" w:author="Simon Brandl" w:date="2020-05-22T16:57:00Z">
              <w:tcPr>
                <w:tcW w:w="1300" w:type="dxa"/>
                <w:noWrap/>
                <w:hideMark/>
              </w:tcPr>
            </w:tcPrChange>
          </w:tcPr>
          <w:p w14:paraId="7A617323" w14:textId="71BC678C" w:rsidR="006B2652" w:rsidRPr="006B2652" w:rsidRDefault="006B2652">
            <w:pPr>
              <w:rPr>
                <w:ins w:id="5574" w:author="Simon Brandl" w:date="2020-05-22T16:56:00Z"/>
                <w:rFonts w:ascii="Arial" w:hAnsi="Arial" w:cs="Arial"/>
                <w:b/>
                <w:bCs/>
                <w:sz w:val="20"/>
                <w:szCs w:val="20"/>
                <w:rPrChange w:id="5575" w:author="Simon Brandl" w:date="2020-05-22T16:57:00Z">
                  <w:rPr>
                    <w:ins w:id="5576" w:author="Simon Brandl" w:date="2020-05-22T16:56:00Z"/>
                    <w:rFonts w:ascii="Arial" w:hAnsi="Arial" w:cs="Arial"/>
                    <w:b/>
                    <w:bCs/>
                  </w:rPr>
                </w:rPrChange>
              </w:rPr>
            </w:pPr>
            <w:ins w:id="5577" w:author="Simon Brandl" w:date="2020-05-22T16:57:00Z">
              <w:r w:rsidRPr="006B2652">
                <w:rPr>
                  <w:rFonts w:ascii="Arial" w:hAnsi="Arial" w:cs="Arial"/>
                  <w:b/>
                  <w:bCs/>
                  <w:sz w:val="20"/>
                  <w:szCs w:val="20"/>
                  <w:rPrChange w:id="5578" w:author="Simon Brandl" w:date="2020-05-22T16:57:00Z">
                    <w:rPr>
                      <w:rFonts w:ascii="Arial" w:hAnsi="Arial" w:cs="Arial"/>
                      <w:sz w:val="20"/>
                      <w:szCs w:val="20"/>
                    </w:rPr>
                  </w:rPrChange>
                </w:rPr>
                <w:t>Trials</w:t>
              </w:r>
            </w:ins>
          </w:p>
        </w:tc>
        <w:tc>
          <w:tcPr>
            <w:tcW w:w="1300" w:type="dxa"/>
            <w:tcBorders>
              <w:bottom w:val="single" w:sz="4" w:space="0" w:color="auto"/>
            </w:tcBorders>
            <w:noWrap/>
            <w:hideMark/>
            <w:tcPrChange w:id="5579" w:author="Simon Brandl" w:date="2020-05-22T16:57:00Z">
              <w:tcPr>
                <w:tcW w:w="1300" w:type="dxa"/>
                <w:noWrap/>
                <w:hideMark/>
              </w:tcPr>
            </w:tcPrChange>
          </w:tcPr>
          <w:p w14:paraId="078AF104" w14:textId="77777777" w:rsidR="006B2652" w:rsidRPr="006B2652" w:rsidRDefault="006B2652">
            <w:pPr>
              <w:rPr>
                <w:ins w:id="5580" w:author="Simon Brandl" w:date="2020-05-22T16:56:00Z"/>
                <w:rFonts w:ascii="Arial" w:hAnsi="Arial" w:cs="Arial"/>
                <w:b/>
                <w:bCs/>
                <w:sz w:val="20"/>
                <w:szCs w:val="20"/>
                <w:rPrChange w:id="5581" w:author="Simon Brandl" w:date="2020-05-22T16:57:00Z">
                  <w:rPr>
                    <w:ins w:id="5582" w:author="Simon Brandl" w:date="2020-05-22T16:56:00Z"/>
                    <w:rFonts w:ascii="Arial" w:hAnsi="Arial" w:cs="Arial"/>
                    <w:b/>
                    <w:bCs/>
                  </w:rPr>
                </w:rPrChange>
              </w:rPr>
            </w:pPr>
            <w:ins w:id="5583" w:author="Simon Brandl" w:date="2020-05-22T16:56:00Z">
              <w:r w:rsidRPr="006B2652">
                <w:rPr>
                  <w:rFonts w:ascii="Arial" w:hAnsi="Arial" w:cs="Arial"/>
                  <w:b/>
                  <w:bCs/>
                  <w:sz w:val="20"/>
                  <w:szCs w:val="20"/>
                  <w:rPrChange w:id="5584" w:author="Simon Brandl" w:date="2020-05-22T16:57:00Z">
                    <w:rPr>
                      <w:rFonts w:ascii="Arial" w:hAnsi="Arial" w:cs="Arial"/>
                      <w:b/>
                      <w:bCs/>
                    </w:rPr>
                  </w:rPrChange>
                </w:rPr>
                <w:t>Location</w:t>
              </w:r>
            </w:ins>
          </w:p>
        </w:tc>
        <w:tc>
          <w:tcPr>
            <w:tcW w:w="2800" w:type="dxa"/>
            <w:tcBorders>
              <w:bottom w:val="single" w:sz="4" w:space="0" w:color="auto"/>
            </w:tcBorders>
            <w:noWrap/>
            <w:hideMark/>
            <w:tcPrChange w:id="5585" w:author="Simon Brandl" w:date="2020-05-22T16:57:00Z">
              <w:tcPr>
                <w:tcW w:w="2800" w:type="dxa"/>
                <w:noWrap/>
                <w:hideMark/>
              </w:tcPr>
            </w:tcPrChange>
          </w:tcPr>
          <w:p w14:paraId="784CDE1F" w14:textId="77777777" w:rsidR="006B2652" w:rsidRPr="006B2652" w:rsidRDefault="006B2652">
            <w:pPr>
              <w:rPr>
                <w:ins w:id="5586" w:author="Simon Brandl" w:date="2020-05-22T16:56:00Z"/>
                <w:rFonts w:ascii="Arial" w:hAnsi="Arial" w:cs="Arial"/>
                <w:b/>
                <w:bCs/>
                <w:sz w:val="20"/>
                <w:szCs w:val="20"/>
                <w:rPrChange w:id="5587" w:author="Simon Brandl" w:date="2020-05-22T16:57:00Z">
                  <w:rPr>
                    <w:ins w:id="5588" w:author="Simon Brandl" w:date="2020-05-22T16:56:00Z"/>
                    <w:rFonts w:ascii="Arial" w:hAnsi="Arial" w:cs="Arial"/>
                    <w:b/>
                    <w:bCs/>
                  </w:rPr>
                </w:rPrChange>
              </w:rPr>
            </w:pPr>
            <w:ins w:id="5589" w:author="Simon Brandl" w:date="2020-05-22T16:56:00Z">
              <w:r w:rsidRPr="006B2652">
                <w:rPr>
                  <w:rFonts w:ascii="Arial" w:hAnsi="Arial" w:cs="Arial"/>
                  <w:b/>
                  <w:bCs/>
                  <w:sz w:val="20"/>
                  <w:szCs w:val="20"/>
                  <w:rPrChange w:id="5590" w:author="Simon Brandl" w:date="2020-05-22T16:57:00Z">
                    <w:rPr>
                      <w:rFonts w:ascii="Arial" w:hAnsi="Arial" w:cs="Arial"/>
                      <w:b/>
                      <w:bCs/>
                    </w:rPr>
                  </w:rPrChange>
                </w:rPr>
                <w:t>Species</w:t>
              </w:r>
            </w:ins>
          </w:p>
        </w:tc>
        <w:tc>
          <w:tcPr>
            <w:tcW w:w="1300" w:type="dxa"/>
            <w:tcBorders>
              <w:bottom w:val="single" w:sz="4" w:space="0" w:color="auto"/>
            </w:tcBorders>
            <w:noWrap/>
            <w:hideMark/>
            <w:tcPrChange w:id="5591" w:author="Simon Brandl" w:date="2020-05-22T16:57:00Z">
              <w:tcPr>
                <w:tcW w:w="1300" w:type="dxa"/>
                <w:noWrap/>
                <w:hideMark/>
              </w:tcPr>
            </w:tcPrChange>
          </w:tcPr>
          <w:p w14:paraId="37F249E4" w14:textId="353619CE" w:rsidR="006B2652" w:rsidRPr="006B2652" w:rsidRDefault="006B2652">
            <w:pPr>
              <w:rPr>
                <w:ins w:id="5592" w:author="Simon Brandl" w:date="2020-05-22T16:56:00Z"/>
                <w:rFonts w:ascii="Arial" w:hAnsi="Arial" w:cs="Arial"/>
                <w:b/>
                <w:bCs/>
                <w:sz w:val="20"/>
                <w:szCs w:val="20"/>
                <w:rPrChange w:id="5593" w:author="Simon Brandl" w:date="2020-05-22T16:57:00Z">
                  <w:rPr>
                    <w:ins w:id="5594" w:author="Simon Brandl" w:date="2020-05-22T16:56:00Z"/>
                    <w:rFonts w:ascii="Arial" w:hAnsi="Arial" w:cs="Arial"/>
                    <w:b/>
                    <w:bCs/>
                  </w:rPr>
                </w:rPrChange>
              </w:rPr>
            </w:pPr>
            <w:ins w:id="5595" w:author="Simon Brandl" w:date="2020-05-22T16:57:00Z">
              <w:r>
                <w:rPr>
                  <w:rFonts w:ascii="Arial" w:hAnsi="Arial" w:cs="Arial"/>
                  <w:b/>
                  <w:bCs/>
                  <w:sz w:val="20"/>
                  <w:szCs w:val="20"/>
                </w:rPr>
                <w:t>N</w:t>
              </w:r>
            </w:ins>
          </w:p>
        </w:tc>
      </w:tr>
      <w:tr w:rsidR="006B2652" w:rsidRPr="006B2652" w14:paraId="00B8D971" w14:textId="77777777" w:rsidTr="006B2652">
        <w:trPr>
          <w:trHeight w:val="320"/>
          <w:ins w:id="5596" w:author="Simon Brandl" w:date="2020-05-22T16:56:00Z"/>
          <w:trPrChange w:id="5597" w:author="Simon Brandl" w:date="2020-05-22T16:57:00Z">
            <w:trPr>
              <w:trHeight w:val="320"/>
            </w:trPr>
          </w:trPrChange>
        </w:trPr>
        <w:tc>
          <w:tcPr>
            <w:tcW w:w="0" w:type="auto"/>
            <w:tcBorders>
              <w:top w:val="single" w:sz="4" w:space="0" w:color="auto"/>
            </w:tcBorders>
            <w:noWrap/>
            <w:hideMark/>
            <w:tcPrChange w:id="5598" w:author="Simon Brandl" w:date="2020-05-22T16:57:00Z">
              <w:tcPr>
                <w:tcW w:w="0" w:type="auto"/>
                <w:noWrap/>
                <w:hideMark/>
              </w:tcPr>
            </w:tcPrChange>
          </w:tcPr>
          <w:p w14:paraId="39D0B858" w14:textId="77777777" w:rsidR="006B2652" w:rsidRPr="006B2652" w:rsidRDefault="006B2652">
            <w:pPr>
              <w:rPr>
                <w:ins w:id="5599" w:author="Simon Brandl" w:date="2020-05-22T16:56:00Z"/>
                <w:rFonts w:ascii="Arial" w:hAnsi="Arial" w:cs="Arial"/>
                <w:sz w:val="20"/>
                <w:szCs w:val="20"/>
                <w:rPrChange w:id="5600" w:author="Simon Brandl" w:date="2020-05-22T16:57:00Z">
                  <w:rPr>
                    <w:ins w:id="5601" w:author="Simon Brandl" w:date="2020-05-22T16:56:00Z"/>
                    <w:rFonts w:ascii="Arial" w:hAnsi="Arial" w:cs="Arial"/>
                    <w:b/>
                    <w:bCs/>
                  </w:rPr>
                </w:rPrChange>
              </w:rPr>
            </w:pPr>
            <w:proofErr w:type="spellStart"/>
            <w:ins w:id="5602" w:author="Simon Brandl" w:date="2020-05-22T16:56:00Z">
              <w:r w:rsidRPr="006B2652">
                <w:rPr>
                  <w:rFonts w:ascii="Arial" w:hAnsi="Arial" w:cs="Arial"/>
                  <w:sz w:val="20"/>
                  <w:szCs w:val="20"/>
                  <w:rPrChange w:id="5603" w:author="Simon Brandl" w:date="2020-05-22T16:57:00Z">
                    <w:rPr>
                      <w:rFonts w:ascii="Arial" w:hAnsi="Arial" w:cs="Arial"/>
                      <w:b/>
                      <w:bCs/>
                    </w:rPr>
                  </w:rPrChange>
                </w:rPr>
                <w:t>CTmax</w:t>
              </w:r>
              <w:proofErr w:type="spellEnd"/>
            </w:ins>
          </w:p>
        </w:tc>
        <w:tc>
          <w:tcPr>
            <w:tcW w:w="0" w:type="auto"/>
            <w:tcBorders>
              <w:top w:val="single" w:sz="4" w:space="0" w:color="auto"/>
            </w:tcBorders>
            <w:noWrap/>
            <w:hideMark/>
            <w:tcPrChange w:id="5604" w:author="Simon Brandl" w:date="2020-05-22T16:57:00Z">
              <w:tcPr>
                <w:tcW w:w="0" w:type="auto"/>
                <w:noWrap/>
                <w:hideMark/>
              </w:tcPr>
            </w:tcPrChange>
          </w:tcPr>
          <w:p w14:paraId="173CEC73" w14:textId="77777777" w:rsidR="006B2652" w:rsidRPr="006B2652" w:rsidRDefault="006B2652">
            <w:pPr>
              <w:rPr>
                <w:ins w:id="5605" w:author="Simon Brandl" w:date="2020-05-22T16:56:00Z"/>
                <w:rFonts w:ascii="Arial" w:hAnsi="Arial" w:cs="Arial"/>
                <w:sz w:val="20"/>
                <w:szCs w:val="20"/>
                <w:rPrChange w:id="5606" w:author="Simon Brandl" w:date="2020-05-22T16:57:00Z">
                  <w:rPr>
                    <w:ins w:id="5607" w:author="Simon Brandl" w:date="2020-05-22T16:56:00Z"/>
                    <w:rFonts w:ascii="Arial" w:hAnsi="Arial" w:cs="Arial"/>
                    <w:b/>
                    <w:bCs/>
                  </w:rPr>
                </w:rPrChange>
              </w:rPr>
            </w:pPr>
          </w:p>
        </w:tc>
        <w:tc>
          <w:tcPr>
            <w:tcW w:w="0" w:type="auto"/>
            <w:tcBorders>
              <w:top w:val="single" w:sz="4" w:space="0" w:color="auto"/>
            </w:tcBorders>
            <w:noWrap/>
            <w:hideMark/>
            <w:tcPrChange w:id="5608" w:author="Simon Brandl" w:date="2020-05-22T16:57:00Z">
              <w:tcPr>
                <w:tcW w:w="0" w:type="auto"/>
                <w:noWrap/>
                <w:hideMark/>
              </w:tcPr>
            </w:tcPrChange>
          </w:tcPr>
          <w:p w14:paraId="1747C182" w14:textId="77777777" w:rsidR="006B2652" w:rsidRPr="006B2652" w:rsidRDefault="006B2652">
            <w:pPr>
              <w:rPr>
                <w:ins w:id="5609" w:author="Simon Brandl" w:date="2020-05-22T16:56:00Z"/>
                <w:rFonts w:ascii="Arial" w:hAnsi="Arial" w:cs="Arial"/>
                <w:sz w:val="20"/>
                <w:szCs w:val="20"/>
                <w:rPrChange w:id="5610" w:author="Simon Brandl" w:date="2020-05-22T16:57:00Z">
                  <w:rPr>
                    <w:ins w:id="5611" w:author="Simon Brandl" w:date="2020-05-22T16:56:00Z"/>
                    <w:rFonts w:ascii="Arial" w:hAnsi="Arial" w:cs="Arial"/>
                    <w:b/>
                    <w:bCs/>
                  </w:rPr>
                </w:rPrChange>
              </w:rPr>
            </w:pPr>
          </w:p>
        </w:tc>
        <w:tc>
          <w:tcPr>
            <w:tcW w:w="0" w:type="auto"/>
            <w:tcBorders>
              <w:top w:val="single" w:sz="4" w:space="0" w:color="auto"/>
            </w:tcBorders>
            <w:noWrap/>
            <w:hideMark/>
            <w:tcPrChange w:id="5612" w:author="Simon Brandl" w:date="2020-05-22T16:57:00Z">
              <w:tcPr>
                <w:tcW w:w="0" w:type="auto"/>
                <w:noWrap/>
                <w:hideMark/>
              </w:tcPr>
            </w:tcPrChange>
          </w:tcPr>
          <w:p w14:paraId="36D767E0" w14:textId="77777777" w:rsidR="006B2652" w:rsidRPr="006B2652" w:rsidRDefault="006B2652">
            <w:pPr>
              <w:rPr>
                <w:ins w:id="5613" w:author="Simon Brandl" w:date="2020-05-22T16:56:00Z"/>
                <w:rFonts w:ascii="Arial" w:hAnsi="Arial" w:cs="Arial"/>
                <w:sz w:val="20"/>
                <w:szCs w:val="20"/>
                <w:rPrChange w:id="5614" w:author="Simon Brandl" w:date="2020-05-22T16:57:00Z">
                  <w:rPr>
                    <w:ins w:id="5615" w:author="Simon Brandl" w:date="2020-05-22T16:56:00Z"/>
                    <w:rFonts w:ascii="Arial" w:hAnsi="Arial" w:cs="Arial"/>
                    <w:b/>
                    <w:bCs/>
                  </w:rPr>
                </w:rPrChange>
              </w:rPr>
            </w:pPr>
          </w:p>
        </w:tc>
      </w:tr>
      <w:tr w:rsidR="006B2652" w:rsidRPr="006B2652" w14:paraId="676F303E" w14:textId="77777777" w:rsidTr="006B2652">
        <w:trPr>
          <w:trHeight w:val="320"/>
          <w:ins w:id="5616" w:author="Simon Brandl" w:date="2020-05-22T16:56:00Z"/>
          <w:trPrChange w:id="5617" w:author="Simon Brandl" w:date="2020-05-22T16:57:00Z">
            <w:trPr>
              <w:trHeight w:val="320"/>
            </w:trPr>
          </w:trPrChange>
        </w:trPr>
        <w:tc>
          <w:tcPr>
            <w:tcW w:w="0" w:type="auto"/>
            <w:noWrap/>
            <w:hideMark/>
            <w:tcPrChange w:id="5618" w:author="Simon Brandl" w:date="2020-05-22T16:57:00Z">
              <w:tcPr>
                <w:tcW w:w="0" w:type="auto"/>
                <w:noWrap/>
                <w:hideMark/>
              </w:tcPr>
            </w:tcPrChange>
          </w:tcPr>
          <w:p w14:paraId="4E7A6817" w14:textId="77777777" w:rsidR="006B2652" w:rsidRPr="006B2652" w:rsidRDefault="006B2652">
            <w:pPr>
              <w:rPr>
                <w:ins w:id="5619" w:author="Simon Brandl" w:date="2020-05-22T16:56:00Z"/>
                <w:rFonts w:ascii="Arial" w:hAnsi="Arial" w:cs="Arial"/>
                <w:sz w:val="20"/>
                <w:szCs w:val="20"/>
                <w:rPrChange w:id="5620" w:author="Simon Brandl" w:date="2020-05-22T16:57:00Z">
                  <w:rPr>
                    <w:ins w:id="5621" w:author="Simon Brandl" w:date="2020-05-22T16:56:00Z"/>
                    <w:rFonts w:ascii="Arial" w:hAnsi="Arial" w:cs="Arial"/>
                    <w:b/>
                    <w:bCs/>
                  </w:rPr>
                </w:rPrChange>
              </w:rPr>
            </w:pPr>
          </w:p>
        </w:tc>
        <w:tc>
          <w:tcPr>
            <w:tcW w:w="0" w:type="auto"/>
            <w:noWrap/>
            <w:hideMark/>
            <w:tcPrChange w:id="5622" w:author="Simon Brandl" w:date="2020-05-22T16:57:00Z">
              <w:tcPr>
                <w:tcW w:w="0" w:type="auto"/>
                <w:noWrap/>
                <w:hideMark/>
              </w:tcPr>
            </w:tcPrChange>
          </w:tcPr>
          <w:p w14:paraId="48F8225B" w14:textId="77777777" w:rsidR="006B2652" w:rsidRPr="006B2652" w:rsidRDefault="006B2652">
            <w:pPr>
              <w:rPr>
                <w:ins w:id="5623" w:author="Simon Brandl" w:date="2020-05-22T16:56:00Z"/>
                <w:rFonts w:ascii="Arial" w:hAnsi="Arial" w:cs="Arial"/>
                <w:sz w:val="20"/>
                <w:szCs w:val="20"/>
                <w:rPrChange w:id="5624" w:author="Simon Brandl" w:date="2020-05-22T16:57:00Z">
                  <w:rPr>
                    <w:ins w:id="5625" w:author="Simon Brandl" w:date="2020-05-22T16:56:00Z"/>
                    <w:rFonts w:ascii="Arial" w:hAnsi="Arial" w:cs="Arial"/>
                    <w:b/>
                    <w:bCs/>
                  </w:rPr>
                </w:rPrChange>
              </w:rPr>
            </w:pPr>
            <w:ins w:id="5626" w:author="Simon Brandl" w:date="2020-05-22T16:56:00Z">
              <w:r w:rsidRPr="006B2652">
                <w:rPr>
                  <w:rFonts w:ascii="Arial" w:hAnsi="Arial" w:cs="Arial"/>
                  <w:sz w:val="20"/>
                  <w:szCs w:val="20"/>
                  <w:rPrChange w:id="5627" w:author="Simon Brandl" w:date="2020-05-22T16:57:00Z">
                    <w:rPr>
                      <w:rFonts w:ascii="Arial" w:hAnsi="Arial" w:cs="Arial"/>
                      <w:b/>
                      <w:bCs/>
                    </w:rPr>
                  </w:rPrChange>
                </w:rPr>
                <w:t>AG</w:t>
              </w:r>
            </w:ins>
          </w:p>
        </w:tc>
        <w:tc>
          <w:tcPr>
            <w:tcW w:w="0" w:type="auto"/>
            <w:noWrap/>
            <w:hideMark/>
            <w:tcPrChange w:id="5628" w:author="Simon Brandl" w:date="2020-05-22T16:57:00Z">
              <w:tcPr>
                <w:tcW w:w="0" w:type="auto"/>
                <w:noWrap/>
                <w:hideMark/>
              </w:tcPr>
            </w:tcPrChange>
          </w:tcPr>
          <w:p w14:paraId="724AE6DB" w14:textId="77777777" w:rsidR="006B2652" w:rsidRPr="006B2652" w:rsidRDefault="006B2652">
            <w:pPr>
              <w:rPr>
                <w:ins w:id="5629" w:author="Simon Brandl" w:date="2020-05-22T16:56:00Z"/>
                <w:rFonts w:ascii="Arial" w:hAnsi="Arial" w:cs="Arial"/>
                <w:i/>
                <w:iCs/>
                <w:sz w:val="20"/>
                <w:szCs w:val="20"/>
                <w:rPrChange w:id="5630" w:author="Simon Brandl" w:date="2020-05-22T16:57:00Z">
                  <w:rPr>
                    <w:ins w:id="5631" w:author="Simon Brandl" w:date="2020-05-22T16:56:00Z"/>
                    <w:rFonts w:ascii="Arial" w:hAnsi="Arial" w:cs="Arial"/>
                    <w:b/>
                    <w:bCs/>
                  </w:rPr>
                </w:rPrChange>
              </w:rPr>
            </w:pPr>
            <w:proofErr w:type="spellStart"/>
            <w:ins w:id="5632" w:author="Simon Brandl" w:date="2020-05-22T16:56:00Z">
              <w:r w:rsidRPr="006B2652">
                <w:rPr>
                  <w:rFonts w:ascii="Arial" w:hAnsi="Arial" w:cs="Arial"/>
                  <w:i/>
                  <w:iCs/>
                  <w:sz w:val="20"/>
                  <w:szCs w:val="20"/>
                  <w:rPrChange w:id="5633" w:author="Simon Brandl" w:date="2020-05-22T16:57:00Z">
                    <w:rPr>
                      <w:rFonts w:ascii="Arial" w:hAnsi="Arial" w:cs="Arial"/>
                      <w:b/>
                      <w:bCs/>
                    </w:rPr>
                  </w:rPrChange>
                </w:rPr>
                <w:t>Coryogalops</w:t>
              </w:r>
              <w:proofErr w:type="spellEnd"/>
              <w:r w:rsidRPr="006B2652">
                <w:rPr>
                  <w:rFonts w:ascii="Arial" w:hAnsi="Arial" w:cs="Arial"/>
                  <w:i/>
                  <w:iCs/>
                  <w:sz w:val="20"/>
                  <w:szCs w:val="20"/>
                  <w:rPrChange w:id="5634"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635" w:author="Simon Brandl" w:date="2020-05-22T16:57:00Z">
                    <w:rPr>
                      <w:rFonts w:ascii="Arial" w:hAnsi="Arial" w:cs="Arial"/>
                      <w:b/>
                      <w:bCs/>
                    </w:rPr>
                  </w:rPrChange>
                </w:rPr>
                <w:t>anomolus</w:t>
              </w:r>
              <w:proofErr w:type="spellEnd"/>
            </w:ins>
          </w:p>
        </w:tc>
        <w:tc>
          <w:tcPr>
            <w:tcW w:w="0" w:type="auto"/>
            <w:noWrap/>
            <w:hideMark/>
            <w:tcPrChange w:id="5636" w:author="Simon Brandl" w:date="2020-05-22T16:57:00Z">
              <w:tcPr>
                <w:tcW w:w="0" w:type="auto"/>
                <w:noWrap/>
                <w:hideMark/>
              </w:tcPr>
            </w:tcPrChange>
          </w:tcPr>
          <w:p w14:paraId="3E874BAE" w14:textId="77777777" w:rsidR="006B2652" w:rsidRPr="006B2652" w:rsidRDefault="006B2652" w:rsidP="006B2652">
            <w:pPr>
              <w:rPr>
                <w:ins w:id="5637" w:author="Simon Brandl" w:date="2020-05-22T16:56:00Z"/>
                <w:rFonts w:ascii="Arial" w:hAnsi="Arial" w:cs="Arial"/>
                <w:sz w:val="20"/>
                <w:szCs w:val="20"/>
                <w:rPrChange w:id="5638" w:author="Simon Brandl" w:date="2020-05-22T16:57:00Z">
                  <w:rPr>
                    <w:ins w:id="5639" w:author="Simon Brandl" w:date="2020-05-22T16:56:00Z"/>
                    <w:rFonts w:ascii="Arial" w:hAnsi="Arial" w:cs="Arial"/>
                    <w:b/>
                    <w:bCs/>
                  </w:rPr>
                </w:rPrChange>
              </w:rPr>
            </w:pPr>
            <w:ins w:id="5640" w:author="Simon Brandl" w:date="2020-05-22T16:56:00Z">
              <w:r w:rsidRPr="006B2652">
                <w:rPr>
                  <w:rFonts w:ascii="Arial" w:hAnsi="Arial" w:cs="Arial"/>
                  <w:sz w:val="20"/>
                  <w:szCs w:val="20"/>
                  <w:rPrChange w:id="5641" w:author="Simon Brandl" w:date="2020-05-22T16:57:00Z">
                    <w:rPr>
                      <w:rFonts w:ascii="Arial" w:hAnsi="Arial" w:cs="Arial"/>
                      <w:b/>
                      <w:bCs/>
                    </w:rPr>
                  </w:rPrChange>
                </w:rPr>
                <w:t>3</w:t>
              </w:r>
            </w:ins>
          </w:p>
        </w:tc>
      </w:tr>
      <w:tr w:rsidR="006B2652" w:rsidRPr="006B2652" w14:paraId="57D5EBCD" w14:textId="77777777" w:rsidTr="006B2652">
        <w:trPr>
          <w:trHeight w:val="320"/>
          <w:ins w:id="5642" w:author="Simon Brandl" w:date="2020-05-22T16:56:00Z"/>
          <w:trPrChange w:id="5643" w:author="Simon Brandl" w:date="2020-05-22T16:57:00Z">
            <w:trPr>
              <w:trHeight w:val="320"/>
            </w:trPr>
          </w:trPrChange>
        </w:trPr>
        <w:tc>
          <w:tcPr>
            <w:tcW w:w="0" w:type="auto"/>
            <w:noWrap/>
            <w:hideMark/>
            <w:tcPrChange w:id="5644" w:author="Simon Brandl" w:date="2020-05-22T16:57:00Z">
              <w:tcPr>
                <w:tcW w:w="0" w:type="auto"/>
                <w:noWrap/>
                <w:hideMark/>
              </w:tcPr>
            </w:tcPrChange>
          </w:tcPr>
          <w:p w14:paraId="2F9AB927" w14:textId="77777777" w:rsidR="006B2652" w:rsidRPr="006B2652" w:rsidRDefault="006B2652" w:rsidP="006B2652">
            <w:pPr>
              <w:rPr>
                <w:ins w:id="5645" w:author="Simon Brandl" w:date="2020-05-22T16:56:00Z"/>
                <w:rFonts w:ascii="Arial" w:hAnsi="Arial" w:cs="Arial"/>
                <w:sz w:val="20"/>
                <w:szCs w:val="20"/>
                <w:rPrChange w:id="5646" w:author="Simon Brandl" w:date="2020-05-22T16:57:00Z">
                  <w:rPr>
                    <w:ins w:id="5647" w:author="Simon Brandl" w:date="2020-05-22T16:56:00Z"/>
                    <w:rFonts w:ascii="Arial" w:hAnsi="Arial" w:cs="Arial"/>
                    <w:b/>
                    <w:bCs/>
                  </w:rPr>
                </w:rPrChange>
              </w:rPr>
            </w:pPr>
          </w:p>
        </w:tc>
        <w:tc>
          <w:tcPr>
            <w:tcW w:w="0" w:type="auto"/>
            <w:noWrap/>
            <w:hideMark/>
            <w:tcPrChange w:id="5648" w:author="Simon Brandl" w:date="2020-05-22T16:57:00Z">
              <w:tcPr>
                <w:tcW w:w="0" w:type="auto"/>
                <w:noWrap/>
                <w:hideMark/>
              </w:tcPr>
            </w:tcPrChange>
          </w:tcPr>
          <w:p w14:paraId="5DBDE5F5" w14:textId="77777777" w:rsidR="006B2652" w:rsidRPr="006B2652" w:rsidRDefault="006B2652">
            <w:pPr>
              <w:rPr>
                <w:ins w:id="5649" w:author="Simon Brandl" w:date="2020-05-22T16:56:00Z"/>
                <w:rFonts w:ascii="Arial" w:hAnsi="Arial" w:cs="Arial"/>
                <w:sz w:val="20"/>
                <w:szCs w:val="20"/>
                <w:rPrChange w:id="5650" w:author="Simon Brandl" w:date="2020-05-22T16:57:00Z">
                  <w:rPr>
                    <w:ins w:id="5651" w:author="Simon Brandl" w:date="2020-05-22T16:56:00Z"/>
                    <w:rFonts w:ascii="Arial" w:hAnsi="Arial" w:cs="Arial"/>
                    <w:b/>
                    <w:bCs/>
                  </w:rPr>
                </w:rPrChange>
              </w:rPr>
            </w:pPr>
            <w:ins w:id="5652" w:author="Simon Brandl" w:date="2020-05-22T16:56:00Z">
              <w:r w:rsidRPr="006B2652">
                <w:rPr>
                  <w:rFonts w:ascii="Arial" w:hAnsi="Arial" w:cs="Arial"/>
                  <w:sz w:val="20"/>
                  <w:szCs w:val="20"/>
                  <w:rPrChange w:id="5653" w:author="Simon Brandl" w:date="2020-05-22T16:57:00Z">
                    <w:rPr>
                      <w:rFonts w:ascii="Arial" w:hAnsi="Arial" w:cs="Arial"/>
                      <w:b/>
                      <w:bCs/>
                    </w:rPr>
                  </w:rPrChange>
                </w:rPr>
                <w:t>AG</w:t>
              </w:r>
            </w:ins>
          </w:p>
        </w:tc>
        <w:tc>
          <w:tcPr>
            <w:tcW w:w="0" w:type="auto"/>
            <w:noWrap/>
            <w:hideMark/>
            <w:tcPrChange w:id="5654" w:author="Simon Brandl" w:date="2020-05-22T16:57:00Z">
              <w:tcPr>
                <w:tcW w:w="0" w:type="auto"/>
                <w:noWrap/>
                <w:hideMark/>
              </w:tcPr>
            </w:tcPrChange>
          </w:tcPr>
          <w:p w14:paraId="592BCB35" w14:textId="77777777" w:rsidR="006B2652" w:rsidRPr="006B2652" w:rsidRDefault="006B2652">
            <w:pPr>
              <w:rPr>
                <w:ins w:id="5655" w:author="Simon Brandl" w:date="2020-05-22T16:56:00Z"/>
                <w:rFonts w:ascii="Arial" w:hAnsi="Arial" w:cs="Arial"/>
                <w:i/>
                <w:iCs/>
                <w:sz w:val="20"/>
                <w:szCs w:val="20"/>
                <w:rPrChange w:id="5656" w:author="Simon Brandl" w:date="2020-05-22T16:57:00Z">
                  <w:rPr>
                    <w:ins w:id="5657" w:author="Simon Brandl" w:date="2020-05-22T16:56:00Z"/>
                    <w:rFonts w:ascii="Arial" w:hAnsi="Arial" w:cs="Arial"/>
                    <w:b/>
                    <w:bCs/>
                  </w:rPr>
                </w:rPrChange>
              </w:rPr>
            </w:pPr>
            <w:proofErr w:type="spellStart"/>
            <w:ins w:id="5658" w:author="Simon Brandl" w:date="2020-05-22T16:56:00Z">
              <w:r w:rsidRPr="006B2652">
                <w:rPr>
                  <w:rFonts w:ascii="Arial" w:hAnsi="Arial" w:cs="Arial"/>
                  <w:i/>
                  <w:iCs/>
                  <w:sz w:val="20"/>
                  <w:szCs w:val="20"/>
                  <w:rPrChange w:id="5659" w:author="Simon Brandl" w:date="2020-05-22T16:57:00Z">
                    <w:rPr>
                      <w:rFonts w:ascii="Arial" w:hAnsi="Arial" w:cs="Arial"/>
                      <w:b/>
                      <w:bCs/>
                    </w:rPr>
                  </w:rPrChange>
                </w:rPr>
                <w:t>Ecsenius</w:t>
              </w:r>
              <w:proofErr w:type="spellEnd"/>
              <w:r w:rsidRPr="006B2652">
                <w:rPr>
                  <w:rFonts w:ascii="Arial" w:hAnsi="Arial" w:cs="Arial"/>
                  <w:i/>
                  <w:iCs/>
                  <w:sz w:val="20"/>
                  <w:szCs w:val="20"/>
                  <w:rPrChange w:id="5660"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661" w:author="Simon Brandl" w:date="2020-05-22T16:57:00Z">
                    <w:rPr>
                      <w:rFonts w:ascii="Arial" w:hAnsi="Arial" w:cs="Arial"/>
                      <w:b/>
                      <w:bCs/>
                    </w:rPr>
                  </w:rPrChange>
                </w:rPr>
                <w:t>pulcher</w:t>
              </w:r>
              <w:proofErr w:type="spellEnd"/>
            </w:ins>
          </w:p>
        </w:tc>
        <w:tc>
          <w:tcPr>
            <w:tcW w:w="0" w:type="auto"/>
            <w:noWrap/>
            <w:hideMark/>
            <w:tcPrChange w:id="5662" w:author="Simon Brandl" w:date="2020-05-22T16:57:00Z">
              <w:tcPr>
                <w:tcW w:w="0" w:type="auto"/>
                <w:noWrap/>
                <w:hideMark/>
              </w:tcPr>
            </w:tcPrChange>
          </w:tcPr>
          <w:p w14:paraId="001F9CFB" w14:textId="77777777" w:rsidR="006B2652" w:rsidRPr="006B2652" w:rsidRDefault="006B2652" w:rsidP="006B2652">
            <w:pPr>
              <w:rPr>
                <w:ins w:id="5663" w:author="Simon Brandl" w:date="2020-05-22T16:56:00Z"/>
                <w:rFonts w:ascii="Arial" w:hAnsi="Arial" w:cs="Arial"/>
                <w:sz w:val="20"/>
                <w:szCs w:val="20"/>
                <w:rPrChange w:id="5664" w:author="Simon Brandl" w:date="2020-05-22T16:57:00Z">
                  <w:rPr>
                    <w:ins w:id="5665" w:author="Simon Brandl" w:date="2020-05-22T16:56:00Z"/>
                    <w:rFonts w:ascii="Arial" w:hAnsi="Arial" w:cs="Arial"/>
                    <w:b/>
                    <w:bCs/>
                  </w:rPr>
                </w:rPrChange>
              </w:rPr>
            </w:pPr>
            <w:ins w:id="5666" w:author="Simon Brandl" w:date="2020-05-22T16:56:00Z">
              <w:r w:rsidRPr="006B2652">
                <w:rPr>
                  <w:rFonts w:ascii="Arial" w:hAnsi="Arial" w:cs="Arial"/>
                  <w:sz w:val="20"/>
                  <w:szCs w:val="20"/>
                  <w:rPrChange w:id="5667" w:author="Simon Brandl" w:date="2020-05-22T16:57:00Z">
                    <w:rPr>
                      <w:rFonts w:ascii="Arial" w:hAnsi="Arial" w:cs="Arial"/>
                      <w:b/>
                      <w:bCs/>
                    </w:rPr>
                  </w:rPrChange>
                </w:rPr>
                <w:t>10</w:t>
              </w:r>
            </w:ins>
          </w:p>
        </w:tc>
      </w:tr>
      <w:tr w:rsidR="006B2652" w:rsidRPr="006B2652" w14:paraId="4F3C5272" w14:textId="77777777" w:rsidTr="006B2652">
        <w:trPr>
          <w:trHeight w:val="320"/>
          <w:ins w:id="5668" w:author="Simon Brandl" w:date="2020-05-22T16:56:00Z"/>
          <w:trPrChange w:id="5669" w:author="Simon Brandl" w:date="2020-05-22T16:57:00Z">
            <w:trPr>
              <w:trHeight w:val="320"/>
            </w:trPr>
          </w:trPrChange>
        </w:trPr>
        <w:tc>
          <w:tcPr>
            <w:tcW w:w="0" w:type="auto"/>
            <w:noWrap/>
            <w:hideMark/>
            <w:tcPrChange w:id="5670" w:author="Simon Brandl" w:date="2020-05-22T16:57:00Z">
              <w:tcPr>
                <w:tcW w:w="0" w:type="auto"/>
                <w:noWrap/>
                <w:hideMark/>
              </w:tcPr>
            </w:tcPrChange>
          </w:tcPr>
          <w:p w14:paraId="44C3EE2B" w14:textId="77777777" w:rsidR="006B2652" w:rsidRPr="006B2652" w:rsidRDefault="006B2652" w:rsidP="006B2652">
            <w:pPr>
              <w:rPr>
                <w:ins w:id="5671" w:author="Simon Brandl" w:date="2020-05-22T16:56:00Z"/>
                <w:rFonts w:ascii="Arial" w:hAnsi="Arial" w:cs="Arial"/>
                <w:sz w:val="20"/>
                <w:szCs w:val="20"/>
                <w:rPrChange w:id="5672" w:author="Simon Brandl" w:date="2020-05-22T16:57:00Z">
                  <w:rPr>
                    <w:ins w:id="5673" w:author="Simon Brandl" w:date="2020-05-22T16:56:00Z"/>
                    <w:rFonts w:ascii="Arial" w:hAnsi="Arial" w:cs="Arial"/>
                    <w:b/>
                    <w:bCs/>
                  </w:rPr>
                </w:rPrChange>
              </w:rPr>
            </w:pPr>
          </w:p>
        </w:tc>
        <w:tc>
          <w:tcPr>
            <w:tcW w:w="0" w:type="auto"/>
            <w:noWrap/>
            <w:hideMark/>
            <w:tcPrChange w:id="5674" w:author="Simon Brandl" w:date="2020-05-22T16:57:00Z">
              <w:tcPr>
                <w:tcW w:w="0" w:type="auto"/>
                <w:noWrap/>
                <w:hideMark/>
              </w:tcPr>
            </w:tcPrChange>
          </w:tcPr>
          <w:p w14:paraId="2B94AF8E" w14:textId="77777777" w:rsidR="006B2652" w:rsidRPr="006B2652" w:rsidRDefault="006B2652">
            <w:pPr>
              <w:rPr>
                <w:ins w:id="5675" w:author="Simon Brandl" w:date="2020-05-22T16:56:00Z"/>
                <w:rFonts w:ascii="Arial" w:hAnsi="Arial" w:cs="Arial"/>
                <w:sz w:val="20"/>
                <w:szCs w:val="20"/>
                <w:rPrChange w:id="5676" w:author="Simon Brandl" w:date="2020-05-22T16:57:00Z">
                  <w:rPr>
                    <w:ins w:id="5677" w:author="Simon Brandl" w:date="2020-05-22T16:56:00Z"/>
                    <w:rFonts w:ascii="Arial" w:hAnsi="Arial" w:cs="Arial"/>
                    <w:b/>
                    <w:bCs/>
                  </w:rPr>
                </w:rPrChange>
              </w:rPr>
            </w:pPr>
            <w:ins w:id="5678" w:author="Simon Brandl" w:date="2020-05-22T16:56:00Z">
              <w:r w:rsidRPr="006B2652">
                <w:rPr>
                  <w:rFonts w:ascii="Arial" w:hAnsi="Arial" w:cs="Arial"/>
                  <w:sz w:val="20"/>
                  <w:szCs w:val="20"/>
                  <w:rPrChange w:id="5679" w:author="Simon Brandl" w:date="2020-05-22T16:57:00Z">
                    <w:rPr>
                      <w:rFonts w:ascii="Arial" w:hAnsi="Arial" w:cs="Arial"/>
                      <w:b/>
                      <w:bCs/>
                    </w:rPr>
                  </w:rPrChange>
                </w:rPr>
                <w:t>AG</w:t>
              </w:r>
            </w:ins>
          </w:p>
        </w:tc>
        <w:tc>
          <w:tcPr>
            <w:tcW w:w="0" w:type="auto"/>
            <w:noWrap/>
            <w:hideMark/>
            <w:tcPrChange w:id="5680" w:author="Simon Brandl" w:date="2020-05-22T16:57:00Z">
              <w:tcPr>
                <w:tcW w:w="0" w:type="auto"/>
                <w:noWrap/>
                <w:hideMark/>
              </w:tcPr>
            </w:tcPrChange>
          </w:tcPr>
          <w:p w14:paraId="021F9C74" w14:textId="77777777" w:rsidR="006B2652" w:rsidRPr="006B2652" w:rsidRDefault="006B2652">
            <w:pPr>
              <w:rPr>
                <w:ins w:id="5681" w:author="Simon Brandl" w:date="2020-05-22T16:56:00Z"/>
                <w:rFonts w:ascii="Arial" w:hAnsi="Arial" w:cs="Arial"/>
                <w:i/>
                <w:iCs/>
                <w:sz w:val="20"/>
                <w:szCs w:val="20"/>
                <w:rPrChange w:id="5682" w:author="Simon Brandl" w:date="2020-05-22T16:57:00Z">
                  <w:rPr>
                    <w:ins w:id="5683" w:author="Simon Brandl" w:date="2020-05-22T16:56:00Z"/>
                    <w:rFonts w:ascii="Arial" w:hAnsi="Arial" w:cs="Arial"/>
                    <w:b/>
                    <w:bCs/>
                  </w:rPr>
                </w:rPrChange>
              </w:rPr>
            </w:pPr>
            <w:proofErr w:type="spellStart"/>
            <w:ins w:id="5684" w:author="Simon Brandl" w:date="2020-05-22T16:56:00Z">
              <w:r w:rsidRPr="006B2652">
                <w:rPr>
                  <w:rFonts w:ascii="Arial" w:hAnsi="Arial" w:cs="Arial"/>
                  <w:i/>
                  <w:iCs/>
                  <w:sz w:val="20"/>
                  <w:szCs w:val="20"/>
                  <w:rPrChange w:id="5685" w:author="Simon Brandl" w:date="2020-05-22T16:57:00Z">
                    <w:rPr>
                      <w:rFonts w:ascii="Arial" w:hAnsi="Arial" w:cs="Arial"/>
                      <w:b/>
                      <w:bCs/>
                    </w:rPr>
                  </w:rPrChange>
                </w:rPr>
                <w:t>Enneapterygius</w:t>
              </w:r>
              <w:proofErr w:type="spellEnd"/>
              <w:r w:rsidRPr="006B2652">
                <w:rPr>
                  <w:rFonts w:ascii="Arial" w:hAnsi="Arial" w:cs="Arial"/>
                  <w:i/>
                  <w:iCs/>
                  <w:sz w:val="20"/>
                  <w:szCs w:val="20"/>
                  <w:rPrChange w:id="5686"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687" w:author="Simon Brandl" w:date="2020-05-22T16:57:00Z">
                    <w:rPr>
                      <w:rFonts w:ascii="Arial" w:hAnsi="Arial" w:cs="Arial"/>
                      <w:b/>
                      <w:bCs/>
                    </w:rPr>
                  </w:rPrChange>
                </w:rPr>
                <w:t>ventermaculus</w:t>
              </w:r>
              <w:proofErr w:type="spellEnd"/>
            </w:ins>
          </w:p>
        </w:tc>
        <w:tc>
          <w:tcPr>
            <w:tcW w:w="0" w:type="auto"/>
            <w:noWrap/>
            <w:hideMark/>
            <w:tcPrChange w:id="5688" w:author="Simon Brandl" w:date="2020-05-22T16:57:00Z">
              <w:tcPr>
                <w:tcW w:w="0" w:type="auto"/>
                <w:noWrap/>
                <w:hideMark/>
              </w:tcPr>
            </w:tcPrChange>
          </w:tcPr>
          <w:p w14:paraId="11C1B4A8" w14:textId="77777777" w:rsidR="006B2652" w:rsidRPr="006B2652" w:rsidRDefault="006B2652" w:rsidP="006B2652">
            <w:pPr>
              <w:rPr>
                <w:ins w:id="5689" w:author="Simon Brandl" w:date="2020-05-22T16:56:00Z"/>
                <w:rFonts w:ascii="Arial" w:hAnsi="Arial" w:cs="Arial"/>
                <w:sz w:val="20"/>
                <w:szCs w:val="20"/>
                <w:rPrChange w:id="5690" w:author="Simon Brandl" w:date="2020-05-22T16:57:00Z">
                  <w:rPr>
                    <w:ins w:id="5691" w:author="Simon Brandl" w:date="2020-05-22T16:56:00Z"/>
                    <w:rFonts w:ascii="Arial" w:hAnsi="Arial" w:cs="Arial"/>
                    <w:b/>
                    <w:bCs/>
                  </w:rPr>
                </w:rPrChange>
              </w:rPr>
            </w:pPr>
            <w:ins w:id="5692" w:author="Simon Brandl" w:date="2020-05-22T16:56:00Z">
              <w:r w:rsidRPr="006B2652">
                <w:rPr>
                  <w:rFonts w:ascii="Arial" w:hAnsi="Arial" w:cs="Arial"/>
                  <w:sz w:val="20"/>
                  <w:szCs w:val="20"/>
                  <w:rPrChange w:id="5693" w:author="Simon Brandl" w:date="2020-05-22T16:57:00Z">
                    <w:rPr>
                      <w:rFonts w:ascii="Arial" w:hAnsi="Arial" w:cs="Arial"/>
                      <w:b/>
                      <w:bCs/>
                    </w:rPr>
                  </w:rPrChange>
                </w:rPr>
                <w:t>12</w:t>
              </w:r>
            </w:ins>
          </w:p>
        </w:tc>
      </w:tr>
      <w:tr w:rsidR="006B2652" w:rsidRPr="006B2652" w14:paraId="1A01BC3D" w14:textId="77777777" w:rsidTr="006B2652">
        <w:trPr>
          <w:trHeight w:val="320"/>
          <w:ins w:id="5694" w:author="Simon Brandl" w:date="2020-05-22T16:56:00Z"/>
          <w:trPrChange w:id="5695" w:author="Simon Brandl" w:date="2020-05-22T16:57:00Z">
            <w:trPr>
              <w:trHeight w:val="320"/>
            </w:trPr>
          </w:trPrChange>
        </w:trPr>
        <w:tc>
          <w:tcPr>
            <w:tcW w:w="0" w:type="auto"/>
            <w:noWrap/>
            <w:hideMark/>
            <w:tcPrChange w:id="5696" w:author="Simon Brandl" w:date="2020-05-22T16:57:00Z">
              <w:tcPr>
                <w:tcW w:w="0" w:type="auto"/>
                <w:noWrap/>
                <w:hideMark/>
              </w:tcPr>
            </w:tcPrChange>
          </w:tcPr>
          <w:p w14:paraId="5833BFD8" w14:textId="77777777" w:rsidR="006B2652" w:rsidRPr="006B2652" w:rsidRDefault="006B2652" w:rsidP="006B2652">
            <w:pPr>
              <w:rPr>
                <w:ins w:id="5697" w:author="Simon Brandl" w:date="2020-05-22T16:56:00Z"/>
                <w:rFonts w:ascii="Arial" w:hAnsi="Arial" w:cs="Arial"/>
                <w:sz w:val="20"/>
                <w:szCs w:val="20"/>
                <w:rPrChange w:id="5698" w:author="Simon Brandl" w:date="2020-05-22T16:57:00Z">
                  <w:rPr>
                    <w:ins w:id="5699" w:author="Simon Brandl" w:date="2020-05-22T16:56:00Z"/>
                    <w:rFonts w:ascii="Arial" w:hAnsi="Arial" w:cs="Arial"/>
                    <w:b/>
                    <w:bCs/>
                  </w:rPr>
                </w:rPrChange>
              </w:rPr>
            </w:pPr>
          </w:p>
        </w:tc>
        <w:tc>
          <w:tcPr>
            <w:tcW w:w="0" w:type="auto"/>
            <w:noWrap/>
            <w:hideMark/>
            <w:tcPrChange w:id="5700" w:author="Simon Brandl" w:date="2020-05-22T16:57:00Z">
              <w:tcPr>
                <w:tcW w:w="0" w:type="auto"/>
                <w:noWrap/>
                <w:hideMark/>
              </w:tcPr>
            </w:tcPrChange>
          </w:tcPr>
          <w:p w14:paraId="5453B8E7" w14:textId="77777777" w:rsidR="006B2652" w:rsidRPr="006B2652" w:rsidRDefault="006B2652">
            <w:pPr>
              <w:rPr>
                <w:ins w:id="5701" w:author="Simon Brandl" w:date="2020-05-22T16:56:00Z"/>
                <w:rFonts w:ascii="Arial" w:hAnsi="Arial" w:cs="Arial"/>
                <w:sz w:val="20"/>
                <w:szCs w:val="20"/>
                <w:rPrChange w:id="5702" w:author="Simon Brandl" w:date="2020-05-22T16:57:00Z">
                  <w:rPr>
                    <w:ins w:id="5703" w:author="Simon Brandl" w:date="2020-05-22T16:56:00Z"/>
                    <w:rFonts w:ascii="Arial" w:hAnsi="Arial" w:cs="Arial"/>
                    <w:b/>
                    <w:bCs/>
                  </w:rPr>
                </w:rPrChange>
              </w:rPr>
            </w:pPr>
            <w:proofErr w:type="spellStart"/>
            <w:ins w:id="5704" w:author="Simon Brandl" w:date="2020-05-22T16:56:00Z">
              <w:r w:rsidRPr="006B2652">
                <w:rPr>
                  <w:rFonts w:ascii="Arial" w:hAnsi="Arial" w:cs="Arial"/>
                  <w:sz w:val="20"/>
                  <w:szCs w:val="20"/>
                  <w:rPrChange w:id="5705" w:author="Simon Brandl" w:date="2020-05-22T16:57:00Z">
                    <w:rPr>
                      <w:rFonts w:ascii="Arial" w:hAnsi="Arial" w:cs="Arial"/>
                      <w:b/>
                      <w:bCs/>
                    </w:rPr>
                  </w:rPrChange>
                </w:rPr>
                <w:t>GoO</w:t>
              </w:r>
              <w:proofErr w:type="spellEnd"/>
            </w:ins>
          </w:p>
        </w:tc>
        <w:tc>
          <w:tcPr>
            <w:tcW w:w="0" w:type="auto"/>
            <w:noWrap/>
            <w:hideMark/>
            <w:tcPrChange w:id="5706" w:author="Simon Brandl" w:date="2020-05-22T16:57:00Z">
              <w:tcPr>
                <w:tcW w:w="0" w:type="auto"/>
                <w:noWrap/>
                <w:hideMark/>
              </w:tcPr>
            </w:tcPrChange>
          </w:tcPr>
          <w:p w14:paraId="2AE9644A" w14:textId="77777777" w:rsidR="006B2652" w:rsidRPr="006B2652" w:rsidRDefault="006B2652">
            <w:pPr>
              <w:rPr>
                <w:ins w:id="5707" w:author="Simon Brandl" w:date="2020-05-22T16:56:00Z"/>
                <w:rFonts w:ascii="Arial" w:hAnsi="Arial" w:cs="Arial"/>
                <w:i/>
                <w:iCs/>
                <w:sz w:val="20"/>
                <w:szCs w:val="20"/>
                <w:rPrChange w:id="5708" w:author="Simon Brandl" w:date="2020-05-22T16:57:00Z">
                  <w:rPr>
                    <w:ins w:id="5709" w:author="Simon Brandl" w:date="2020-05-22T16:56:00Z"/>
                    <w:rFonts w:ascii="Arial" w:hAnsi="Arial" w:cs="Arial"/>
                    <w:b/>
                    <w:bCs/>
                  </w:rPr>
                </w:rPrChange>
              </w:rPr>
            </w:pPr>
            <w:proofErr w:type="spellStart"/>
            <w:ins w:id="5710" w:author="Simon Brandl" w:date="2020-05-22T16:56:00Z">
              <w:r w:rsidRPr="006B2652">
                <w:rPr>
                  <w:rFonts w:ascii="Arial" w:hAnsi="Arial" w:cs="Arial"/>
                  <w:i/>
                  <w:iCs/>
                  <w:sz w:val="20"/>
                  <w:szCs w:val="20"/>
                  <w:rPrChange w:id="5711" w:author="Simon Brandl" w:date="2020-05-22T16:57:00Z">
                    <w:rPr>
                      <w:rFonts w:ascii="Arial" w:hAnsi="Arial" w:cs="Arial"/>
                      <w:b/>
                      <w:bCs/>
                    </w:rPr>
                  </w:rPrChange>
                </w:rPr>
                <w:t>Ecsenius</w:t>
              </w:r>
              <w:proofErr w:type="spellEnd"/>
              <w:r w:rsidRPr="006B2652">
                <w:rPr>
                  <w:rFonts w:ascii="Arial" w:hAnsi="Arial" w:cs="Arial"/>
                  <w:i/>
                  <w:iCs/>
                  <w:sz w:val="20"/>
                  <w:szCs w:val="20"/>
                  <w:rPrChange w:id="5712"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713" w:author="Simon Brandl" w:date="2020-05-22T16:57:00Z">
                    <w:rPr>
                      <w:rFonts w:ascii="Arial" w:hAnsi="Arial" w:cs="Arial"/>
                      <w:b/>
                      <w:bCs/>
                    </w:rPr>
                  </w:rPrChange>
                </w:rPr>
                <w:t>pulcher</w:t>
              </w:r>
              <w:proofErr w:type="spellEnd"/>
            </w:ins>
          </w:p>
        </w:tc>
        <w:tc>
          <w:tcPr>
            <w:tcW w:w="0" w:type="auto"/>
            <w:noWrap/>
            <w:hideMark/>
            <w:tcPrChange w:id="5714" w:author="Simon Brandl" w:date="2020-05-22T16:57:00Z">
              <w:tcPr>
                <w:tcW w:w="0" w:type="auto"/>
                <w:noWrap/>
                <w:hideMark/>
              </w:tcPr>
            </w:tcPrChange>
          </w:tcPr>
          <w:p w14:paraId="56B933B6" w14:textId="77777777" w:rsidR="006B2652" w:rsidRPr="006B2652" w:rsidRDefault="006B2652" w:rsidP="006B2652">
            <w:pPr>
              <w:rPr>
                <w:ins w:id="5715" w:author="Simon Brandl" w:date="2020-05-22T16:56:00Z"/>
                <w:rFonts w:ascii="Arial" w:hAnsi="Arial" w:cs="Arial"/>
                <w:sz w:val="20"/>
                <w:szCs w:val="20"/>
                <w:rPrChange w:id="5716" w:author="Simon Brandl" w:date="2020-05-22T16:57:00Z">
                  <w:rPr>
                    <w:ins w:id="5717" w:author="Simon Brandl" w:date="2020-05-22T16:56:00Z"/>
                    <w:rFonts w:ascii="Arial" w:hAnsi="Arial" w:cs="Arial"/>
                    <w:b/>
                    <w:bCs/>
                  </w:rPr>
                </w:rPrChange>
              </w:rPr>
            </w:pPr>
            <w:ins w:id="5718" w:author="Simon Brandl" w:date="2020-05-22T16:56:00Z">
              <w:r w:rsidRPr="006B2652">
                <w:rPr>
                  <w:rFonts w:ascii="Arial" w:hAnsi="Arial" w:cs="Arial"/>
                  <w:sz w:val="20"/>
                  <w:szCs w:val="20"/>
                  <w:rPrChange w:id="5719" w:author="Simon Brandl" w:date="2020-05-22T16:57:00Z">
                    <w:rPr>
                      <w:rFonts w:ascii="Arial" w:hAnsi="Arial" w:cs="Arial"/>
                      <w:b/>
                      <w:bCs/>
                    </w:rPr>
                  </w:rPrChange>
                </w:rPr>
                <w:t>10</w:t>
              </w:r>
            </w:ins>
          </w:p>
        </w:tc>
      </w:tr>
      <w:tr w:rsidR="006B2652" w:rsidRPr="006B2652" w14:paraId="2877AB41" w14:textId="77777777" w:rsidTr="006B2652">
        <w:trPr>
          <w:trHeight w:val="320"/>
          <w:ins w:id="5720" w:author="Simon Brandl" w:date="2020-05-22T16:56:00Z"/>
          <w:trPrChange w:id="5721" w:author="Simon Brandl" w:date="2020-05-22T16:57:00Z">
            <w:trPr>
              <w:trHeight w:val="320"/>
            </w:trPr>
          </w:trPrChange>
        </w:trPr>
        <w:tc>
          <w:tcPr>
            <w:tcW w:w="0" w:type="auto"/>
            <w:noWrap/>
            <w:hideMark/>
            <w:tcPrChange w:id="5722" w:author="Simon Brandl" w:date="2020-05-22T16:57:00Z">
              <w:tcPr>
                <w:tcW w:w="0" w:type="auto"/>
                <w:noWrap/>
                <w:hideMark/>
              </w:tcPr>
            </w:tcPrChange>
          </w:tcPr>
          <w:p w14:paraId="4F9F31F2" w14:textId="77777777" w:rsidR="006B2652" w:rsidRPr="006B2652" w:rsidRDefault="006B2652" w:rsidP="006B2652">
            <w:pPr>
              <w:rPr>
                <w:ins w:id="5723" w:author="Simon Brandl" w:date="2020-05-22T16:56:00Z"/>
                <w:rFonts w:ascii="Arial" w:hAnsi="Arial" w:cs="Arial"/>
                <w:sz w:val="20"/>
                <w:szCs w:val="20"/>
                <w:rPrChange w:id="5724" w:author="Simon Brandl" w:date="2020-05-22T16:57:00Z">
                  <w:rPr>
                    <w:ins w:id="5725" w:author="Simon Brandl" w:date="2020-05-22T16:56:00Z"/>
                    <w:rFonts w:ascii="Arial" w:hAnsi="Arial" w:cs="Arial"/>
                    <w:b/>
                    <w:bCs/>
                  </w:rPr>
                </w:rPrChange>
              </w:rPr>
            </w:pPr>
          </w:p>
        </w:tc>
        <w:tc>
          <w:tcPr>
            <w:tcW w:w="0" w:type="auto"/>
            <w:noWrap/>
            <w:hideMark/>
            <w:tcPrChange w:id="5726" w:author="Simon Brandl" w:date="2020-05-22T16:57:00Z">
              <w:tcPr>
                <w:tcW w:w="0" w:type="auto"/>
                <w:noWrap/>
                <w:hideMark/>
              </w:tcPr>
            </w:tcPrChange>
          </w:tcPr>
          <w:p w14:paraId="294BFD30" w14:textId="77777777" w:rsidR="006B2652" w:rsidRPr="006B2652" w:rsidRDefault="006B2652">
            <w:pPr>
              <w:rPr>
                <w:ins w:id="5727" w:author="Simon Brandl" w:date="2020-05-22T16:56:00Z"/>
                <w:rFonts w:ascii="Arial" w:hAnsi="Arial" w:cs="Arial"/>
                <w:sz w:val="20"/>
                <w:szCs w:val="20"/>
                <w:rPrChange w:id="5728" w:author="Simon Brandl" w:date="2020-05-22T16:57:00Z">
                  <w:rPr>
                    <w:ins w:id="5729" w:author="Simon Brandl" w:date="2020-05-22T16:56:00Z"/>
                    <w:rFonts w:ascii="Arial" w:hAnsi="Arial" w:cs="Arial"/>
                    <w:b/>
                    <w:bCs/>
                  </w:rPr>
                </w:rPrChange>
              </w:rPr>
            </w:pPr>
            <w:proofErr w:type="spellStart"/>
            <w:ins w:id="5730" w:author="Simon Brandl" w:date="2020-05-22T16:56:00Z">
              <w:r w:rsidRPr="006B2652">
                <w:rPr>
                  <w:rFonts w:ascii="Arial" w:hAnsi="Arial" w:cs="Arial"/>
                  <w:sz w:val="20"/>
                  <w:szCs w:val="20"/>
                  <w:rPrChange w:id="5731" w:author="Simon Brandl" w:date="2020-05-22T16:57:00Z">
                    <w:rPr>
                      <w:rFonts w:ascii="Arial" w:hAnsi="Arial" w:cs="Arial"/>
                      <w:b/>
                      <w:bCs/>
                    </w:rPr>
                  </w:rPrChange>
                </w:rPr>
                <w:t>GoO</w:t>
              </w:r>
              <w:proofErr w:type="spellEnd"/>
            </w:ins>
          </w:p>
        </w:tc>
        <w:tc>
          <w:tcPr>
            <w:tcW w:w="0" w:type="auto"/>
            <w:noWrap/>
            <w:hideMark/>
            <w:tcPrChange w:id="5732" w:author="Simon Brandl" w:date="2020-05-22T16:57:00Z">
              <w:tcPr>
                <w:tcW w:w="0" w:type="auto"/>
                <w:noWrap/>
                <w:hideMark/>
              </w:tcPr>
            </w:tcPrChange>
          </w:tcPr>
          <w:p w14:paraId="633CDFF8" w14:textId="77777777" w:rsidR="006B2652" w:rsidRPr="006B2652" w:rsidRDefault="006B2652">
            <w:pPr>
              <w:rPr>
                <w:ins w:id="5733" w:author="Simon Brandl" w:date="2020-05-22T16:56:00Z"/>
                <w:rFonts w:ascii="Arial" w:hAnsi="Arial" w:cs="Arial"/>
                <w:i/>
                <w:iCs/>
                <w:sz w:val="20"/>
                <w:szCs w:val="20"/>
                <w:rPrChange w:id="5734" w:author="Simon Brandl" w:date="2020-05-22T16:57:00Z">
                  <w:rPr>
                    <w:ins w:id="5735" w:author="Simon Brandl" w:date="2020-05-22T16:56:00Z"/>
                    <w:rFonts w:ascii="Arial" w:hAnsi="Arial" w:cs="Arial"/>
                    <w:b/>
                    <w:bCs/>
                  </w:rPr>
                </w:rPrChange>
              </w:rPr>
            </w:pPr>
            <w:proofErr w:type="spellStart"/>
            <w:ins w:id="5736" w:author="Simon Brandl" w:date="2020-05-22T16:56:00Z">
              <w:r w:rsidRPr="006B2652">
                <w:rPr>
                  <w:rFonts w:ascii="Arial" w:hAnsi="Arial" w:cs="Arial"/>
                  <w:i/>
                  <w:iCs/>
                  <w:sz w:val="20"/>
                  <w:szCs w:val="20"/>
                  <w:rPrChange w:id="5737" w:author="Simon Brandl" w:date="2020-05-22T16:57:00Z">
                    <w:rPr>
                      <w:rFonts w:ascii="Arial" w:hAnsi="Arial" w:cs="Arial"/>
                      <w:b/>
                      <w:bCs/>
                    </w:rPr>
                  </w:rPrChange>
                </w:rPr>
                <w:t>Enneapterygius</w:t>
              </w:r>
              <w:proofErr w:type="spellEnd"/>
              <w:r w:rsidRPr="006B2652">
                <w:rPr>
                  <w:rFonts w:ascii="Arial" w:hAnsi="Arial" w:cs="Arial"/>
                  <w:i/>
                  <w:iCs/>
                  <w:sz w:val="20"/>
                  <w:szCs w:val="20"/>
                  <w:rPrChange w:id="5738"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739" w:author="Simon Brandl" w:date="2020-05-22T16:57:00Z">
                    <w:rPr>
                      <w:rFonts w:ascii="Arial" w:hAnsi="Arial" w:cs="Arial"/>
                      <w:b/>
                      <w:bCs/>
                    </w:rPr>
                  </w:rPrChange>
                </w:rPr>
                <w:t>ventermaculus</w:t>
              </w:r>
              <w:proofErr w:type="spellEnd"/>
            </w:ins>
          </w:p>
        </w:tc>
        <w:tc>
          <w:tcPr>
            <w:tcW w:w="0" w:type="auto"/>
            <w:noWrap/>
            <w:hideMark/>
            <w:tcPrChange w:id="5740" w:author="Simon Brandl" w:date="2020-05-22T16:57:00Z">
              <w:tcPr>
                <w:tcW w:w="0" w:type="auto"/>
                <w:noWrap/>
                <w:hideMark/>
              </w:tcPr>
            </w:tcPrChange>
          </w:tcPr>
          <w:p w14:paraId="31691C83" w14:textId="77777777" w:rsidR="006B2652" w:rsidRPr="006B2652" w:rsidRDefault="006B2652" w:rsidP="006B2652">
            <w:pPr>
              <w:rPr>
                <w:ins w:id="5741" w:author="Simon Brandl" w:date="2020-05-22T16:56:00Z"/>
                <w:rFonts w:ascii="Arial" w:hAnsi="Arial" w:cs="Arial"/>
                <w:sz w:val="20"/>
                <w:szCs w:val="20"/>
                <w:rPrChange w:id="5742" w:author="Simon Brandl" w:date="2020-05-22T16:57:00Z">
                  <w:rPr>
                    <w:ins w:id="5743" w:author="Simon Brandl" w:date="2020-05-22T16:56:00Z"/>
                    <w:rFonts w:ascii="Arial" w:hAnsi="Arial" w:cs="Arial"/>
                    <w:b/>
                    <w:bCs/>
                  </w:rPr>
                </w:rPrChange>
              </w:rPr>
            </w:pPr>
            <w:ins w:id="5744" w:author="Simon Brandl" w:date="2020-05-22T16:56:00Z">
              <w:r w:rsidRPr="006B2652">
                <w:rPr>
                  <w:rFonts w:ascii="Arial" w:hAnsi="Arial" w:cs="Arial"/>
                  <w:sz w:val="20"/>
                  <w:szCs w:val="20"/>
                  <w:rPrChange w:id="5745" w:author="Simon Brandl" w:date="2020-05-22T16:57:00Z">
                    <w:rPr>
                      <w:rFonts w:ascii="Arial" w:hAnsi="Arial" w:cs="Arial"/>
                      <w:b/>
                      <w:bCs/>
                    </w:rPr>
                  </w:rPrChange>
                </w:rPr>
                <w:t>3</w:t>
              </w:r>
            </w:ins>
          </w:p>
        </w:tc>
      </w:tr>
      <w:tr w:rsidR="006B2652" w:rsidRPr="006B2652" w14:paraId="5A3CF203" w14:textId="77777777" w:rsidTr="006B2652">
        <w:trPr>
          <w:trHeight w:val="320"/>
          <w:ins w:id="5746" w:author="Simon Brandl" w:date="2020-05-22T16:56:00Z"/>
          <w:trPrChange w:id="5747" w:author="Simon Brandl" w:date="2020-05-22T16:57:00Z">
            <w:trPr>
              <w:trHeight w:val="320"/>
            </w:trPr>
          </w:trPrChange>
        </w:trPr>
        <w:tc>
          <w:tcPr>
            <w:tcW w:w="0" w:type="auto"/>
            <w:noWrap/>
            <w:hideMark/>
            <w:tcPrChange w:id="5748" w:author="Simon Brandl" w:date="2020-05-22T16:57:00Z">
              <w:tcPr>
                <w:tcW w:w="0" w:type="auto"/>
                <w:noWrap/>
                <w:hideMark/>
              </w:tcPr>
            </w:tcPrChange>
          </w:tcPr>
          <w:p w14:paraId="11F1920A" w14:textId="77777777" w:rsidR="006B2652" w:rsidRPr="006B2652" w:rsidRDefault="006B2652" w:rsidP="006B2652">
            <w:pPr>
              <w:rPr>
                <w:ins w:id="5749" w:author="Simon Brandl" w:date="2020-05-22T16:56:00Z"/>
                <w:rFonts w:ascii="Arial" w:hAnsi="Arial" w:cs="Arial"/>
                <w:sz w:val="20"/>
                <w:szCs w:val="20"/>
                <w:rPrChange w:id="5750" w:author="Simon Brandl" w:date="2020-05-22T16:57:00Z">
                  <w:rPr>
                    <w:ins w:id="5751" w:author="Simon Brandl" w:date="2020-05-22T16:56:00Z"/>
                    <w:rFonts w:ascii="Arial" w:hAnsi="Arial" w:cs="Arial"/>
                    <w:b/>
                    <w:bCs/>
                  </w:rPr>
                </w:rPrChange>
              </w:rPr>
            </w:pPr>
          </w:p>
        </w:tc>
        <w:tc>
          <w:tcPr>
            <w:tcW w:w="0" w:type="auto"/>
            <w:noWrap/>
            <w:hideMark/>
            <w:tcPrChange w:id="5752" w:author="Simon Brandl" w:date="2020-05-22T16:57:00Z">
              <w:tcPr>
                <w:tcW w:w="0" w:type="auto"/>
                <w:noWrap/>
                <w:hideMark/>
              </w:tcPr>
            </w:tcPrChange>
          </w:tcPr>
          <w:p w14:paraId="7B7C50A9" w14:textId="77777777" w:rsidR="006B2652" w:rsidRPr="006B2652" w:rsidRDefault="006B2652">
            <w:pPr>
              <w:rPr>
                <w:ins w:id="5753" w:author="Simon Brandl" w:date="2020-05-22T16:56:00Z"/>
                <w:rFonts w:ascii="Arial" w:hAnsi="Arial" w:cs="Arial"/>
                <w:sz w:val="20"/>
                <w:szCs w:val="20"/>
                <w:rPrChange w:id="5754" w:author="Simon Brandl" w:date="2020-05-22T16:57:00Z">
                  <w:rPr>
                    <w:ins w:id="5755" w:author="Simon Brandl" w:date="2020-05-22T16:56:00Z"/>
                    <w:rFonts w:ascii="Arial" w:hAnsi="Arial" w:cs="Arial"/>
                    <w:b/>
                    <w:bCs/>
                  </w:rPr>
                </w:rPrChange>
              </w:rPr>
            </w:pPr>
            <w:proofErr w:type="spellStart"/>
            <w:ins w:id="5756" w:author="Simon Brandl" w:date="2020-05-22T16:56:00Z">
              <w:r w:rsidRPr="006B2652">
                <w:rPr>
                  <w:rFonts w:ascii="Arial" w:hAnsi="Arial" w:cs="Arial"/>
                  <w:sz w:val="20"/>
                  <w:szCs w:val="20"/>
                  <w:rPrChange w:id="5757" w:author="Simon Brandl" w:date="2020-05-22T16:57:00Z">
                    <w:rPr>
                      <w:rFonts w:ascii="Arial" w:hAnsi="Arial" w:cs="Arial"/>
                      <w:b/>
                      <w:bCs/>
                    </w:rPr>
                  </w:rPrChange>
                </w:rPr>
                <w:t>GoO</w:t>
              </w:r>
              <w:proofErr w:type="spellEnd"/>
            </w:ins>
          </w:p>
        </w:tc>
        <w:tc>
          <w:tcPr>
            <w:tcW w:w="0" w:type="auto"/>
            <w:noWrap/>
            <w:hideMark/>
            <w:tcPrChange w:id="5758" w:author="Simon Brandl" w:date="2020-05-22T16:57:00Z">
              <w:tcPr>
                <w:tcW w:w="0" w:type="auto"/>
                <w:noWrap/>
                <w:hideMark/>
              </w:tcPr>
            </w:tcPrChange>
          </w:tcPr>
          <w:p w14:paraId="6B2F6B16" w14:textId="77777777" w:rsidR="006B2652" w:rsidRPr="006B2652" w:rsidRDefault="006B2652">
            <w:pPr>
              <w:rPr>
                <w:ins w:id="5759" w:author="Simon Brandl" w:date="2020-05-22T16:56:00Z"/>
                <w:rFonts w:ascii="Arial" w:hAnsi="Arial" w:cs="Arial"/>
                <w:i/>
                <w:iCs/>
                <w:sz w:val="20"/>
                <w:szCs w:val="20"/>
                <w:rPrChange w:id="5760" w:author="Simon Brandl" w:date="2020-05-22T16:57:00Z">
                  <w:rPr>
                    <w:ins w:id="5761" w:author="Simon Brandl" w:date="2020-05-22T16:56:00Z"/>
                    <w:rFonts w:ascii="Arial" w:hAnsi="Arial" w:cs="Arial"/>
                    <w:b/>
                    <w:bCs/>
                  </w:rPr>
                </w:rPrChange>
              </w:rPr>
            </w:pPr>
            <w:proofErr w:type="spellStart"/>
            <w:ins w:id="5762" w:author="Simon Brandl" w:date="2020-05-22T16:56:00Z">
              <w:r w:rsidRPr="006B2652">
                <w:rPr>
                  <w:rFonts w:ascii="Arial" w:hAnsi="Arial" w:cs="Arial"/>
                  <w:i/>
                  <w:iCs/>
                  <w:sz w:val="20"/>
                  <w:szCs w:val="20"/>
                  <w:rPrChange w:id="5763" w:author="Simon Brandl" w:date="2020-05-22T16:57:00Z">
                    <w:rPr>
                      <w:rFonts w:ascii="Arial" w:hAnsi="Arial" w:cs="Arial"/>
                      <w:b/>
                      <w:bCs/>
                    </w:rPr>
                  </w:rPrChange>
                </w:rPr>
                <w:t>Eviota</w:t>
              </w:r>
              <w:proofErr w:type="spellEnd"/>
              <w:r w:rsidRPr="006B2652">
                <w:rPr>
                  <w:rFonts w:ascii="Arial" w:hAnsi="Arial" w:cs="Arial"/>
                  <w:i/>
                  <w:iCs/>
                  <w:sz w:val="20"/>
                  <w:szCs w:val="20"/>
                  <w:rPrChange w:id="5764"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765" w:author="Simon Brandl" w:date="2020-05-22T16:57:00Z">
                    <w:rPr>
                      <w:rFonts w:ascii="Arial" w:hAnsi="Arial" w:cs="Arial"/>
                      <w:b/>
                      <w:bCs/>
                    </w:rPr>
                  </w:rPrChange>
                </w:rPr>
                <w:t>guttata</w:t>
              </w:r>
              <w:proofErr w:type="spellEnd"/>
            </w:ins>
          </w:p>
        </w:tc>
        <w:tc>
          <w:tcPr>
            <w:tcW w:w="0" w:type="auto"/>
            <w:noWrap/>
            <w:hideMark/>
            <w:tcPrChange w:id="5766" w:author="Simon Brandl" w:date="2020-05-22T16:57:00Z">
              <w:tcPr>
                <w:tcW w:w="0" w:type="auto"/>
                <w:noWrap/>
                <w:hideMark/>
              </w:tcPr>
            </w:tcPrChange>
          </w:tcPr>
          <w:p w14:paraId="152C2966" w14:textId="77777777" w:rsidR="006B2652" w:rsidRPr="006B2652" w:rsidRDefault="006B2652" w:rsidP="006B2652">
            <w:pPr>
              <w:rPr>
                <w:ins w:id="5767" w:author="Simon Brandl" w:date="2020-05-22T16:56:00Z"/>
                <w:rFonts w:ascii="Arial" w:hAnsi="Arial" w:cs="Arial"/>
                <w:sz w:val="20"/>
                <w:szCs w:val="20"/>
                <w:rPrChange w:id="5768" w:author="Simon Brandl" w:date="2020-05-22T16:57:00Z">
                  <w:rPr>
                    <w:ins w:id="5769" w:author="Simon Brandl" w:date="2020-05-22T16:56:00Z"/>
                    <w:rFonts w:ascii="Arial" w:hAnsi="Arial" w:cs="Arial"/>
                    <w:b/>
                    <w:bCs/>
                  </w:rPr>
                </w:rPrChange>
              </w:rPr>
            </w:pPr>
            <w:ins w:id="5770" w:author="Simon Brandl" w:date="2020-05-22T16:56:00Z">
              <w:r w:rsidRPr="006B2652">
                <w:rPr>
                  <w:rFonts w:ascii="Arial" w:hAnsi="Arial" w:cs="Arial"/>
                  <w:sz w:val="20"/>
                  <w:szCs w:val="20"/>
                  <w:rPrChange w:id="5771" w:author="Simon Brandl" w:date="2020-05-22T16:57:00Z">
                    <w:rPr>
                      <w:rFonts w:ascii="Arial" w:hAnsi="Arial" w:cs="Arial"/>
                      <w:b/>
                      <w:bCs/>
                    </w:rPr>
                  </w:rPrChange>
                </w:rPr>
                <w:t>6</w:t>
              </w:r>
            </w:ins>
          </w:p>
        </w:tc>
      </w:tr>
      <w:tr w:rsidR="006B2652" w:rsidRPr="006B2652" w14:paraId="15F08939" w14:textId="77777777" w:rsidTr="006B2652">
        <w:trPr>
          <w:trHeight w:val="320"/>
          <w:ins w:id="5772" w:author="Simon Brandl" w:date="2020-05-22T16:56:00Z"/>
          <w:trPrChange w:id="5773" w:author="Simon Brandl" w:date="2020-05-22T16:57:00Z">
            <w:trPr>
              <w:trHeight w:val="320"/>
            </w:trPr>
          </w:trPrChange>
        </w:trPr>
        <w:tc>
          <w:tcPr>
            <w:tcW w:w="0" w:type="auto"/>
            <w:noWrap/>
            <w:hideMark/>
            <w:tcPrChange w:id="5774" w:author="Simon Brandl" w:date="2020-05-22T16:57:00Z">
              <w:tcPr>
                <w:tcW w:w="0" w:type="auto"/>
                <w:noWrap/>
                <w:hideMark/>
              </w:tcPr>
            </w:tcPrChange>
          </w:tcPr>
          <w:p w14:paraId="6F1D53A0" w14:textId="77777777" w:rsidR="006B2652" w:rsidRPr="006B2652" w:rsidRDefault="006B2652" w:rsidP="006B2652">
            <w:pPr>
              <w:rPr>
                <w:ins w:id="5775" w:author="Simon Brandl" w:date="2020-05-22T16:56:00Z"/>
                <w:rFonts w:ascii="Arial" w:hAnsi="Arial" w:cs="Arial"/>
                <w:sz w:val="20"/>
                <w:szCs w:val="20"/>
                <w:rPrChange w:id="5776" w:author="Simon Brandl" w:date="2020-05-22T16:57:00Z">
                  <w:rPr>
                    <w:ins w:id="5777" w:author="Simon Brandl" w:date="2020-05-22T16:56:00Z"/>
                    <w:rFonts w:ascii="Arial" w:hAnsi="Arial" w:cs="Arial"/>
                    <w:b/>
                    <w:bCs/>
                  </w:rPr>
                </w:rPrChange>
              </w:rPr>
            </w:pPr>
          </w:p>
        </w:tc>
        <w:tc>
          <w:tcPr>
            <w:tcW w:w="0" w:type="auto"/>
            <w:noWrap/>
            <w:hideMark/>
            <w:tcPrChange w:id="5778" w:author="Simon Brandl" w:date="2020-05-22T16:57:00Z">
              <w:tcPr>
                <w:tcW w:w="0" w:type="auto"/>
                <w:noWrap/>
                <w:hideMark/>
              </w:tcPr>
            </w:tcPrChange>
          </w:tcPr>
          <w:p w14:paraId="531E089A" w14:textId="77777777" w:rsidR="006B2652" w:rsidRPr="006B2652" w:rsidRDefault="006B2652">
            <w:pPr>
              <w:rPr>
                <w:ins w:id="5779" w:author="Simon Brandl" w:date="2020-05-22T16:56:00Z"/>
                <w:rFonts w:ascii="Arial" w:hAnsi="Arial" w:cs="Arial"/>
                <w:sz w:val="20"/>
                <w:szCs w:val="20"/>
                <w:rPrChange w:id="5780" w:author="Simon Brandl" w:date="2020-05-22T16:57:00Z">
                  <w:rPr>
                    <w:ins w:id="5781" w:author="Simon Brandl" w:date="2020-05-22T16:56:00Z"/>
                    <w:rFonts w:ascii="Arial" w:hAnsi="Arial" w:cs="Arial"/>
                    <w:b/>
                    <w:bCs/>
                  </w:rPr>
                </w:rPrChange>
              </w:rPr>
            </w:pPr>
            <w:proofErr w:type="spellStart"/>
            <w:ins w:id="5782" w:author="Simon Brandl" w:date="2020-05-22T16:56:00Z">
              <w:r w:rsidRPr="006B2652">
                <w:rPr>
                  <w:rFonts w:ascii="Arial" w:hAnsi="Arial" w:cs="Arial"/>
                  <w:sz w:val="20"/>
                  <w:szCs w:val="20"/>
                  <w:rPrChange w:id="5783" w:author="Simon Brandl" w:date="2020-05-22T16:57:00Z">
                    <w:rPr>
                      <w:rFonts w:ascii="Arial" w:hAnsi="Arial" w:cs="Arial"/>
                      <w:b/>
                      <w:bCs/>
                    </w:rPr>
                  </w:rPrChange>
                </w:rPr>
                <w:t>GoO</w:t>
              </w:r>
              <w:proofErr w:type="spellEnd"/>
            </w:ins>
          </w:p>
        </w:tc>
        <w:tc>
          <w:tcPr>
            <w:tcW w:w="0" w:type="auto"/>
            <w:noWrap/>
            <w:hideMark/>
            <w:tcPrChange w:id="5784" w:author="Simon Brandl" w:date="2020-05-22T16:57:00Z">
              <w:tcPr>
                <w:tcW w:w="0" w:type="auto"/>
                <w:noWrap/>
                <w:hideMark/>
              </w:tcPr>
            </w:tcPrChange>
          </w:tcPr>
          <w:p w14:paraId="423CCFF1" w14:textId="77777777" w:rsidR="006B2652" w:rsidRPr="006B2652" w:rsidRDefault="006B2652">
            <w:pPr>
              <w:rPr>
                <w:ins w:id="5785" w:author="Simon Brandl" w:date="2020-05-22T16:56:00Z"/>
                <w:rFonts w:ascii="Arial" w:hAnsi="Arial" w:cs="Arial"/>
                <w:i/>
                <w:iCs/>
                <w:sz w:val="20"/>
                <w:szCs w:val="20"/>
                <w:rPrChange w:id="5786" w:author="Simon Brandl" w:date="2020-05-22T16:57:00Z">
                  <w:rPr>
                    <w:ins w:id="5787" w:author="Simon Brandl" w:date="2020-05-22T16:56:00Z"/>
                    <w:rFonts w:ascii="Arial" w:hAnsi="Arial" w:cs="Arial"/>
                    <w:b/>
                    <w:bCs/>
                  </w:rPr>
                </w:rPrChange>
              </w:rPr>
            </w:pPr>
            <w:proofErr w:type="spellStart"/>
            <w:ins w:id="5788" w:author="Simon Brandl" w:date="2020-05-22T16:56:00Z">
              <w:r w:rsidRPr="006B2652">
                <w:rPr>
                  <w:rFonts w:ascii="Arial" w:hAnsi="Arial" w:cs="Arial"/>
                  <w:i/>
                  <w:iCs/>
                  <w:sz w:val="20"/>
                  <w:szCs w:val="20"/>
                  <w:rPrChange w:id="5789" w:author="Simon Brandl" w:date="2020-05-22T16:57:00Z">
                    <w:rPr>
                      <w:rFonts w:ascii="Arial" w:hAnsi="Arial" w:cs="Arial"/>
                      <w:b/>
                      <w:bCs/>
                    </w:rPr>
                  </w:rPrChange>
                </w:rPr>
                <w:t>Helcogramma</w:t>
              </w:r>
              <w:proofErr w:type="spellEnd"/>
              <w:r w:rsidRPr="006B2652">
                <w:rPr>
                  <w:rFonts w:ascii="Arial" w:hAnsi="Arial" w:cs="Arial"/>
                  <w:i/>
                  <w:iCs/>
                  <w:sz w:val="20"/>
                  <w:szCs w:val="20"/>
                  <w:rPrChange w:id="5790"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791" w:author="Simon Brandl" w:date="2020-05-22T16:57:00Z">
                    <w:rPr>
                      <w:rFonts w:ascii="Arial" w:hAnsi="Arial" w:cs="Arial"/>
                      <w:b/>
                      <w:bCs/>
                    </w:rPr>
                  </w:rPrChange>
                </w:rPr>
                <w:t>fuscopinna</w:t>
              </w:r>
              <w:proofErr w:type="spellEnd"/>
            </w:ins>
          </w:p>
        </w:tc>
        <w:tc>
          <w:tcPr>
            <w:tcW w:w="0" w:type="auto"/>
            <w:noWrap/>
            <w:hideMark/>
            <w:tcPrChange w:id="5792" w:author="Simon Brandl" w:date="2020-05-22T16:57:00Z">
              <w:tcPr>
                <w:tcW w:w="0" w:type="auto"/>
                <w:noWrap/>
                <w:hideMark/>
              </w:tcPr>
            </w:tcPrChange>
          </w:tcPr>
          <w:p w14:paraId="32021BC8" w14:textId="77777777" w:rsidR="006B2652" w:rsidRPr="006B2652" w:rsidRDefault="006B2652" w:rsidP="006B2652">
            <w:pPr>
              <w:rPr>
                <w:ins w:id="5793" w:author="Simon Brandl" w:date="2020-05-22T16:56:00Z"/>
                <w:rFonts w:ascii="Arial" w:hAnsi="Arial" w:cs="Arial"/>
                <w:sz w:val="20"/>
                <w:szCs w:val="20"/>
                <w:rPrChange w:id="5794" w:author="Simon Brandl" w:date="2020-05-22T16:57:00Z">
                  <w:rPr>
                    <w:ins w:id="5795" w:author="Simon Brandl" w:date="2020-05-22T16:56:00Z"/>
                    <w:rFonts w:ascii="Arial" w:hAnsi="Arial" w:cs="Arial"/>
                    <w:b/>
                    <w:bCs/>
                  </w:rPr>
                </w:rPrChange>
              </w:rPr>
            </w:pPr>
            <w:ins w:id="5796" w:author="Simon Brandl" w:date="2020-05-22T16:56:00Z">
              <w:r w:rsidRPr="006B2652">
                <w:rPr>
                  <w:rFonts w:ascii="Arial" w:hAnsi="Arial" w:cs="Arial"/>
                  <w:sz w:val="20"/>
                  <w:szCs w:val="20"/>
                  <w:rPrChange w:id="5797" w:author="Simon Brandl" w:date="2020-05-22T16:57:00Z">
                    <w:rPr>
                      <w:rFonts w:ascii="Arial" w:hAnsi="Arial" w:cs="Arial"/>
                      <w:b/>
                      <w:bCs/>
                    </w:rPr>
                  </w:rPrChange>
                </w:rPr>
                <w:t>6</w:t>
              </w:r>
            </w:ins>
          </w:p>
        </w:tc>
      </w:tr>
      <w:tr w:rsidR="006B2652" w:rsidRPr="006B2652" w14:paraId="45A00DE4" w14:textId="77777777" w:rsidTr="006B2652">
        <w:trPr>
          <w:trHeight w:val="320"/>
          <w:ins w:id="5798" w:author="Simon Brandl" w:date="2020-05-22T16:56:00Z"/>
          <w:trPrChange w:id="5799" w:author="Simon Brandl" w:date="2020-05-22T16:57:00Z">
            <w:trPr>
              <w:trHeight w:val="320"/>
            </w:trPr>
          </w:trPrChange>
        </w:trPr>
        <w:tc>
          <w:tcPr>
            <w:tcW w:w="0" w:type="auto"/>
            <w:noWrap/>
            <w:hideMark/>
            <w:tcPrChange w:id="5800" w:author="Simon Brandl" w:date="2020-05-22T16:57:00Z">
              <w:tcPr>
                <w:tcW w:w="0" w:type="auto"/>
                <w:noWrap/>
                <w:hideMark/>
              </w:tcPr>
            </w:tcPrChange>
          </w:tcPr>
          <w:p w14:paraId="47CD00B6" w14:textId="77777777" w:rsidR="006B2652" w:rsidRPr="006B2652" w:rsidRDefault="006B2652" w:rsidP="006B2652">
            <w:pPr>
              <w:rPr>
                <w:ins w:id="5801" w:author="Simon Brandl" w:date="2020-05-22T16:56:00Z"/>
                <w:rFonts w:ascii="Arial" w:hAnsi="Arial" w:cs="Arial"/>
                <w:sz w:val="20"/>
                <w:szCs w:val="20"/>
                <w:rPrChange w:id="5802" w:author="Simon Brandl" w:date="2020-05-22T16:57:00Z">
                  <w:rPr>
                    <w:ins w:id="5803" w:author="Simon Brandl" w:date="2020-05-22T16:56:00Z"/>
                    <w:rFonts w:ascii="Arial" w:hAnsi="Arial" w:cs="Arial"/>
                    <w:b/>
                    <w:bCs/>
                  </w:rPr>
                </w:rPrChange>
              </w:rPr>
            </w:pPr>
          </w:p>
        </w:tc>
        <w:tc>
          <w:tcPr>
            <w:tcW w:w="0" w:type="auto"/>
            <w:noWrap/>
            <w:hideMark/>
            <w:tcPrChange w:id="5804" w:author="Simon Brandl" w:date="2020-05-22T16:57:00Z">
              <w:tcPr>
                <w:tcW w:w="0" w:type="auto"/>
                <w:noWrap/>
                <w:hideMark/>
              </w:tcPr>
            </w:tcPrChange>
          </w:tcPr>
          <w:p w14:paraId="1EA11804" w14:textId="77777777" w:rsidR="006B2652" w:rsidRPr="006B2652" w:rsidRDefault="006B2652">
            <w:pPr>
              <w:rPr>
                <w:ins w:id="5805" w:author="Simon Brandl" w:date="2020-05-22T16:56:00Z"/>
                <w:rFonts w:ascii="Arial" w:hAnsi="Arial" w:cs="Arial"/>
                <w:sz w:val="20"/>
                <w:szCs w:val="20"/>
                <w:rPrChange w:id="5806" w:author="Simon Brandl" w:date="2020-05-22T16:57:00Z">
                  <w:rPr>
                    <w:ins w:id="5807" w:author="Simon Brandl" w:date="2020-05-22T16:56:00Z"/>
                    <w:rFonts w:ascii="Arial" w:hAnsi="Arial" w:cs="Arial"/>
                    <w:b/>
                    <w:bCs/>
                  </w:rPr>
                </w:rPrChange>
              </w:rPr>
            </w:pPr>
            <w:proofErr w:type="spellStart"/>
            <w:ins w:id="5808" w:author="Simon Brandl" w:date="2020-05-22T16:56:00Z">
              <w:r w:rsidRPr="006B2652">
                <w:rPr>
                  <w:rFonts w:ascii="Arial" w:hAnsi="Arial" w:cs="Arial"/>
                  <w:sz w:val="20"/>
                  <w:szCs w:val="20"/>
                  <w:rPrChange w:id="5809" w:author="Simon Brandl" w:date="2020-05-22T16:57:00Z">
                    <w:rPr>
                      <w:rFonts w:ascii="Arial" w:hAnsi="Arial" w:cs="Arial"/>
                      <w:b/>
                      <w:bCs/>
                    </w:rPr>
                  </w:rPrChange>
                </w:rPr>
                <w:t>GoO</w:t>
              </w:r>
              <w:proofErr w:type="spellEnd"/>
            </w:ins>
          </w:p>
        </w:tc>
        <w:tc>
          <w:tcPr>
            <w:tcW w:w="0" w:type="auto"/>
            <w:noWrap/>
            <w:hideMark/>
            <w:tcPrChange w:id="5810" w:author="Simon Brandl" w:date="2020-05-22T16:57:00Z">
              <w:tcPr>
                <w:tcW w:w="0" w:type="auto"/>
                <w:noWrap/>
                <w:hideMark/>
              </w:tcPr>
            </w:tcPrChange>
          </w:tcPr>
          <w:p w14:paraId="25231963" w14:textId="77777777" w:rsidR="006B2652" w:rsidRPr="006B2652" w:rsidRDefault="006B2652">
            <w:pPr>
              <w:rPr>
                <w:ins w:id="5811" w:author="Simon Brandl" w:date="2020-05-22T16:56:00Z"/>
                <w:rFonts w:ascii="Arial" w:hAnsi="Arial" w:cs="Arial"/>
                <w:i/>
                <w:iCs/>
                <w:sz w:val="20"/>
                <w:szCs w:val="20"/>
                <w:rPrChange w:id="5812" w:author="Simon Brandl" w:date="2020-05-22T16:57:00Z">
                  <w:rPr>
                    <w:ins w:id="5813" w:author="Simon Brandl" w:date="2020-05-22T16:56:00Z"/>
                    <w:rFonts w:ascii="Arial" w:hAnsi="Arial" w:cs="Arial"/>
                    <w:b/>
                    <w:bCs/>
                  </w:rPr>
                </w:rPrChange>
              </w:rPr>
            </w:pPr>
            <w:proofErr w:type="spellStart"/>
            <w:ins w:id="5814" w:author="Simon Brandl" w:date="2020-05-22T16:56:00Z">
              <w:r w:rsidRPr="006B2652">
                <w:rPr>
                  <w:rFonts w:ascii="Arial" w:hAnsi="Arial" w:cs="Arial"/>
                  <w:i/>
                  <w:iCs/>
                  <w:sz w:val="20"/>
                  <w:szCs w:val="20"/>
                  <w:rPrChange w:id="5815" w:author="Simon Brandl" w:date="2020-05-22T16:57:00Z">
                    <w:rPr>
                      <w:rFonts w:ascii="Arial" w:hAnsi="Arial" w:cs="Arial"/>
                      <w:b/>
                      <w:bCs/>
                    </w:rPr>
                  </w:rPrChange>
                </w:rPr>
                <w:t>Hetereleotris</w:t>
              </w:r>
              <w:proofErr w:type="spellEnd"/>
              <w:r w:rsidRPr="006B2652">
                <w:rPr>
                  <w:rFonts w:ascii="Arial" w:hAnsi="Arial" w:cs="Arial"/>
                  <w:i/>
                  <w:iCs/>
                  <w:sz w:val="20"/>
                  <w:szCs w:val="20"/>
                  <w:rPrChange w:id="5816" w:author="Simon Brandl" w:date="2020-05-22T16:57:00Z">
                    <w:rPr>
                      <w:rFonts w:ascii="Arial" w:hAnsi="Arial" w:cs="Arial"/>
                      <w:b/>
                      <w:bCs/>
                    </w:rPr>
                  </w:rPrChange>
                </w:rPr>
                <w:t xml:space="preserve"> vulgaris</w:t>
              </w:r>
            </w:ins>
          </w:p>
        </w:tc>
        <w:tc>
          <w:tcPr>
            <w:tcW w:w="0" w:type="auto"/>
            <w:noWrap/>
            <w:hideMark/>
            <w:tcPrChange w:id="5817" w:author="Simon Brandl" w:date="2020-05-22T16:57:00Z">
              <w:tcPr>
                <w:tcW w:w="0" w:type="auto"/>
                <w:noWrap/>
                <w:hideMark/>
              </w:tcPr>
            </w:tcPrChange>
          </w:tcPr>
          <w:p w14:paraId="4E91ACD4" w14:textId="77777777" w:rsidR="006B2652" w:rsidRPr="006B2652" w:rsidRDefault="006B2652" w:rsidP="006B2652">
            <w:pPr>
              <w:rPr>
                <w:ins w:id="5818" w:author="Simon Brandl" w:date="2020-05-22T16:56:00Z"/>
                <w:rFonts w:ascii="Arial" w:hAnsi="Arial" w:cs="Arial"/>
                <w:sz w:val="20"/>
                <w:szCs w:val="20"/>
                <w:rPrChange w:id="5819" w:author="Simon Brandl" w:date="2020-05-22T16:57:00Z">
                  <w:rPr>
                    <w:ins w:id="5820" w:author="Simon Brandl" w:date="2020-05-22T16:56:00Z"/>
                    <w:rFonts w:ascii="Arial" w:hAnsi="Arial" w:cs="Arial"/>
                    <w:b/>
                    <w:bCs/>
                  </w:rPr>
                </w:rPrChange>
              </w:rPr>
            </w:pPr>
            <w:ins w:id="5821" w:author="Simon Brandl" w:date="2020-05-22T16:56:00Z">
              <w:r w:rsidRPr="006B2652">
                <w:rPr>
                  <w:rFonts w:ascii="Arial" w:hAnsi="Arial" w:cs="Arial"/>
                  <w:sz w:val="20"/>
                  <w:szCs w:val="20"/>
                  <w:rPrChange w:id="5822" w:author="Simon Brandl" w:date="2020-05-22T16:57:00Z">
                    <w:rPr>
                      <w:rFonts w:ascii="Arial" w:hAnsi="Arial" w:cs="Arial"/>
                      <w:b/>
                      <w:bCs/>
                    </w:rPr>
                  </w:rPrChange>
                </w:rPr>
                <w:t>10</w:t>
              </w:r>
            </w:ins>
          </w:p>
        </w:tc>
      </w:tr>
      <w:tr w:rsidR="006B2652" w:rsidRPr="006B2652" w14:paraId="550F4EE2" w14:textId="77777777" w:rsidTr="006B2652">
        <w:trPr>
          <w:trHeight w:val="320"/>
          <w:ins w:id="5823" w:author="Simon Brandl" w:date="2020-05-22T16:56:00Z"/>
          <w:trPrChange w:id="5824" w:author="Simon Brandl" w:date="2020-05-22T16:57:00Z">
            <w:trPr>
              <w:trHeight w:val="320"/>
            </w:trPr>
          </w:trPrChange>
        </w:trPr>
        <w:tc>
          <w:tcPr>
            <w:tcW w:w="0" w:type="auto"/>
            <w:noWrap/>
            <w:hideMark/>
            <w:tcPrChange w:id="5825" w:author="Simon Brandl" w:date="2020-05-22T16:57:00Z">
              <w:tcPr>
                <w:tcW w:w="0" w:type="auto"/>
                <w:noWrap/>
                <w:hideMark/>
              </w:tcPr>
            </w:tcPrChange>
          </w:tcPr>
          <w:p w14:paraId="2841CB9B" w14:textId="77777777" w:rsidR="006B2652" w:rsidRPr="006B2652" w:rsidRDefault="006B2652" w:rsidP="006B2652">
            <w:pPr>
              <w:rPr>
                <w:ins w:id="5826" w:author="Simon Brandl" w:date="2020-05-22T16:56:00Z"/>
                <w:rFonts w:ascii="Arial" w:hAnsi="Arial" w:cs="Arial"/>
                <w:sz w:val="20"/>
                <w:szCs w:val="20"/>
                <w:rPrChange w:id="5827" w:author="Simon Brandl" w:date="2020-05-22T16:57:00Z">
                  <w:rPr>
                    <w:ins w:id="5828" w:author="Simon Brandl" w:date="2020-05-22T16:56:00Z"/>
                    <w:rFonts w:ascii="Arial" w:hAnsi="Arial" w:cs="Arial"/>
                    <w:b/>
                    <w:bCs/>
                  </w:rPr>
                </w:rPrChange>
              </w:rPr>
            </w:pPr>
          </w:p>
        </w:tc>
        <w:tc>
          <w:tcPr>
            <w:tcW w:w="0" w:type="auto"/>
            <w:noWrap/>
            <w:hideMark/>
            <w:tcPrChange w:id="5829" w:author="Simon Brandl" w:date="2020-05-22T16:57:00Z">
              <w:tcPr>
                <w:tcW w:w="0" w:type="auto"/>
                <w:noWrap/>
                <w:hideMark/>
              </w:tcPr>
            </w:tcPrChange>
          </w:tcPr>
          <w:p w14:paraId="7F2CC2BC" w14:textId="77777777" w:rsidR="006B2652" w:rsidRPr="006B2652" w:rsidRDefault="006B2652">
            <w:pPr>
              <w:rPr>
                <w:ins w:id="5830" w:author="Simon Brandl" w:date="2020-05-22T16:56:00Z"/>
                <w:rFonts w:ascii="Arial" w:hAnsi="Arial" w:cs="Arial"/>
                <w:sz w:val="20"/>
                <w:szCs w:val="20"/>
                <w:rPrChange w:id="5831" w:author="Simon Brandl" w:date="2020-05-22T16:57:00Z">
                  <w:rPr>
                    <w:ins w:id="5832" w:author="Simon Brandl" w:date="2020-05-22T16:56:00Z"/>
                    <w:rFonts w:ascii="Arial" w:hAnsi="Arial" w:cs="Arial"/>
                    <w:b/>
                    <w:bCs/>
                  </w:rPr>
                </w:rPrChange>
              </w:rPr>
            </w:pPr>
          </w:p>
        </w:tc>
        <w:tc>
          <w:tcPr>
            <w:tcW w:w="0" w:type="auto"/>
            <w:noWrap/>
            <w:hideMark/>
            <w:tcPrChange w:id="5833" w:author="Simon Brandl" w:date="2020-05-22T16:57:00Z">
              <w:tcPr>
                <w:tcW w:w="0" w:type="auto"/>
                <w:noWrap/>
                <w:hideMark/>
              </w:tcPr>
            </w:tcPrChange>
          </w:tcPr>
          <w:p w14:paraId="7337A6CC" w14:textId="77777777" w:rsidR="006B2652" w:rsidRPr="006B2652" w:rsidRDefault="006B2652">
            <w:pPr>
              <w:rPr>
                <w:ins w:id="5834" w:author="Simon Brandl" w:date="2020-05-22T16:56:00Z"/>
                <w:rFonts w:ascii="Arial" w:hAnsi="Arial" w:cs="Arial"/>
                <w:i/>
                <w:iCs/>
                <w:sz w:val="20"/>
                <w:szCs w:val="20"/>
                <w:rPrChange w:id="5835" w:author="Simon Brandl" w:date="2020-05-22T16:57:00Z">
                  <w:rPr>
                    <w:ins w:id="5836" w:author="Simon Brandl" w:date="2020-05-22T16:56:00Z"/>
                    <w:rFonts w:ascii="Arial" w:hAnsi="Arial" w:cs="Arial"/>
                    <w:b/>
                    <w:bCs/>
                  </w:rPr>
                </w:rPrChange>
              </w:rPr>
            </w:pPr>
          </w:p>
        </w:tc>
        <w:tc>
          <w:tcPr>
            <w:tcW w:w="0" w:type="auto"/>
            <w:noWrap/>
            <w:hideMark/>
            <w:tcPrChange w:id="5837" w:author="Simon Brandl" w:date="2020-05-22T16:57:00Z">
              <w:tcPr>
                <w:tcW w:w="0" w:type="auto"/>
                <w:noWrap/>
                <w:hideMark/>
              </w:tcPr>
            </w:tcPrChange>
          </w:tcPr>
          <w:p w14:paraId="3906CDBB" w14:textId="77777777" w:rsidR="006B2652" w:rsidRPr="006B2652" w:rsidRDefault="006B2652">
            <w:pPr>
              <w:rPr>
                <w:ins w:id="5838" w:author="Simon Brandl" w:date="2020-05-22T16:56:00Z"/>
                <w:rFonts w:ascii="Arial" w:hAnsi="Arial" w:cs="Arial"/>
                <w:sz w:val="20"/>
                <w:szCs w:val="20"/>
                <w:rPrChange w:id="5839" w:author="Simon Brandl" w:date="2020-05-22T16:57:00Z">
                  <w:rPr>
                    <w:ins w:id="5840" w:author="Simon Brandl" w:date="2020-05-22T16:56:00Z"/>
                    <w:rFonts w:ascii="Arial" w:hAnsi="Arial" w:cs="Arial"/>
                    <w:b/>
                    <w:bCs/>
                  </w:rPr>
                </w:rPrChange>
              </w:rPr>
            </w:pPr>
          </w:p>
        </w:tc>
      </w:tr>
      <w:tr w:rsidR="006B2652" w:rsidRPr="006B2652" w14:paraId="299C0CA9" w14:textId="77777777" w:rsidTr="006B2652">
        <w:trPr>
          <w:trHeight w:val="320"/>
          <w:ins w:id="5841" w:author="Simon Brandl" w:date="2020-05-22T16:56:00Z"/>
          <w:trPrChange w:id="5842" w:author="Simon Brandl" w:date="2020-05-22T16:57:00Z">
            <w:trPr>
              <w:trHeight w:val="320"/>
            </w:trPr>
          </w:trPrChange>
        </w:trPr>
        <w:tc>
          <w:tcPr>
            <w:tcW w:w="0" w:type="auto"/>
            <w:noWrap/>
            <w:hideMark/>
            <w:tcPrChange w:id="5843" w:author="Simon Brandl" w:date="2020-05-22T16:57:00Z">
              <w:tcPr>
                <w:tcW w:w="0" w:type="auto"/>
                <w:noWrap/>
                <w:hideMark/>
              </w:tcPr>
            </w:tcPrChange>
          </w:tcPr>
          <w:p w14:paraId="475206AC" w14:textId="77777777" w:rsidR="006B2652" w:rsidRPr="006B2652" w:rsidRDefault="006B2652">
            <w:pPr>
              <w:rPr>
                <w:ins w:id="5844" w:author="Simon Brandl" w:date="2020-05-22T16:56:00Z"/>
                <w:rFonts w:ascii="Arial" w:hAnsi="Arial" w:cs="Arial"/>
                <w:sz w:val="20"/>
                <w:szCs w:val="20"/>
                <w:rPrChange w:id="5845" w:author="Simon Brandl" w:date="2020-05-22T16:57:00Z">
                  <w:rPr>
                    <w:ins w:id="5846" w:author="Simon Brandl" w:date="2020-05-22T16:56:00Z"/>
                    <w:rFonts w:ascii="Arial" w:hAnsi="Arial" w:cs="Arial"/>
                    <w:b/>
                    <w:bCs/>
                  </w:rPr>
                </w:rPrChange>
              </w:rPr>
            </w:pPr>
            <w:proofErr w:type="spellStart"/>
            <w:ins w:id="5847" w:author="Simon Brandl" w:date="2020-05-22T16:56:00Z">
              <w:r w:rsidRPr="006B2652">
                <w:rPr>
                  <w:rFonts w:ascii="Arial" w:hAnsi="Arial" w:cs="Arial"/>
                  <w:sz w:val="20"/>
                  <w:szCs w:val="20"/>
                  <w:rPrChange w:id="5848" w:author="Simon Brandl" w:date="2020-05-22T16:57:00Z">
                    <w:rPr>
                      <w:rFonts w:ascii="Arial" w:hAnsi="Arial" w:cs="Arial"/>
                      <w:b/>
                      <w:bCs/>
                    </w:rPr>
                  </w:rPrChange>
                </w:rPr>
                <w:t>CTmin</w:t>
              </w:r>
              <w:proofErr w:type="spellEnd"/>
            </w:ins>
          </w:p>
        </w:tc>
        <w:tc>
          <w:tcPr>
            <w:tcW w:w="0" w:type="auto"/>
            <w:noWrap/>
            <w:hideMark/>
            <w:tcPrChange w:id="5849" w:author="Simon Brandl" w:date="2020-05-22T16:57:00Z">
              <w:tcPr>
                <w:tcW w:w="0" w:type="auto"/>
                <w:noWrap/>
                <w:hideMark/>
              </w:tcPr>
            </w:tcPrChange>
          </w:tcPr>
          <w:p w14:paraId="30D6D4C5" w14:textId="77777777" w:rsidR="006B2652" w:rsidRPr="006B2652" w:rsidRDefault="006B2652">
            <w:pPr>
              <w:rPr>
                <w:ins w:id="5850" w:author="Simon Brandl" w:date="2020-05-22T16:56:00Z"/>
                <w:rFonts w:ascii="Arial" w:hAnsi="Arial" w:cs="Arial"/>
                <w:sz w:val="20"/>
                <w:szCs w:val="20"/>
                <w:rPrChange w:id="5851" w:author="Simon Brandl" w:date="2020-05-22T16:57:00Z">
                  <w:rPr>
                    <w:ins w:id="5852" w:author="Simon Brandl" w:date="2020-05-22T16:56:00Z"/>
                    <w:rFonts w:ascii="Arial" w:hAnsi="Arial" w:cs="Arial"/>
                    <w:b/>
                    <w:bCs/>
                  </w:rPr>
                </w:rPrChange>
              </w:rPr>
            </w:pPr>
          </w:p>
        </w:tc>
        <w:tc>
          <w:tcPr>
            <w:tcW w:w="0" w:type="auto"/>
            <w:noWrap/>
            <w:hideMark/>
            <w:tcPrChange w:id="5853" w:author="Simon Brandl" w:date="2020-05-22T16:57:00Z">
              <w:tcPr>
                <w:tcW w:w="0" w:type="auto"/>
                <w:noWrap/>
                <w:hideMark/>
              </w:tcPr>
            </w:tcPrChange>
          </w:tcPr>
          <w:p w14:paraId="3CAD4CB4" w14:textId="77777777" w:rsidR="006B2652" w:rsidRPr="006B2652" w:rsidRDefault="006B2652">
            <w:pPr>
              <w:rPr>
                <w:ins w:id="5854" w:author="Simon Brandl" w:date="2020-05-22T16:56:00Z"/>
                <w:rFonts w:ascii="Arial" w:hAnsi="Arial" w:cs="Arial"/>
                <w:i/>
                <w:iCs/>
                <w:sz w:val="20"/>
                <w:szCs w:val="20"/>
                <w:rPrChange w:id="5855" w:author="Simon Brandl" w:date="2020-05-22T16:57:00Z">
                  <w:rPr>
                    <w:ins w:id="5856" w:author="Simon Brandl" w:date="2020-05-22T16:56:00Z"/>
                    <w:rFonts w:ascii="Arial" w:hAnsi="Arial" w:cs="Arial"/>
                    <w:b/>
                    <w:bCs/>
                  </w:rPr>
                </w:rPrChange>
              </w:rPr>
            </w:pPr>
          </w:p>
        </w:tc>
        <w:tc>
          <w:tcPr>
            <w:tcW w:w="0" w:type="auto"/>
            <w:noWrap/>
            <w:hideMark/>
            <w:tcPrChange w:id="5857" w:author="Simon Brandl" w:date="2020-05-22T16:57:00Z">
              <w:tcPr>
                <w:tcW w:w="0" w:type="auto"/>
                <w:noWrap/>
                <w:hideMark/>
              </w:tcPr>
            </w:tcPrChange>
          </w:tcPr>
          <w:p w14:paraId="5F6465A3" w14:textId="77777777" w:rsidR="006B2652" w:rsidRPr="006B2652" w:rsidRDefault="006B2652">
            <w:pPr>
              <w:rPr>
                <w:ins w:id="5858" w:author="Simon Brandl" w:date="2020-05-22T16:56:00Z"/>
                <w:rFonts w:ascii="Arial" w:hAnsi="Arial" w:cs="Arial"/>
                <w:sz w:val="20"/>
                <w:szCs w:val="20"/>
                <w:rPrChange w:id="5859" w:author="Simon Brandl" w:date="2020-05-22T16:57:00Z">
                  <w:rPr>
                    <w:ins w:id="5860" w:author="Simon Brandl" w:date="2020-05-22T16:56:00Z"/>
                    <w:rFonts w:ascii="Arial" w:hAnsi="Arial" w:cs="Arial"/>
                    <w:b/>
                    <w:bCs/>
                  </w:rPr>
                </w:rPrChange>
              </w:rPr>
            </w:pPr>
          </w:p>
        </w:tc>
      </w:tr>
      <w:tr w:rsidR="006B2652" w:rsidRPr="006B2652" w14:paraId="5A4BA11B" w14:textId="77777777" w:rsidTr="006B2652">
        <w:trPr>
          <w:trHeight w:val="320"/>
          <w:ins w:id="5861" w:author="Simon Brandl" w:date="2020-05-22T16:56:00Z"/>
          <w:trPrChange w:id="5862" w:author="Simon Brandl" w:date="2020-05-22T16:57:00Z">
            <w:trPr>
              <w:trHeight w:val="320"/>
            </w:trPr>
          </w:trPrChange>
        </w:trPr>
        <w:tc>
          <w:tcPr>
            <w:tcW w:w="0" w:type="auto"/>
            <w:noWrap/>
            <w:hideMark/>
            <w:tcPrChange w:id="5863" w:author="Simon Brandl" w:date="2020-05-22T16:57:00Z">
              <w:tcPr>
                <w:tcW w:w="0" w:type="auto"/>
                <w:noWrap/>
                <w:hideMark/>
              </w:tcPr>
            </w:tcPrChange>
          </w:tcPr>
          <w:p w14:paraId="629E7F31" w14:textId="77777777" w:rsidR="006B2652" w:rsidRPr="006B2652" w:rsidRDefault="006B2652">
            <w:pPr>
              <w:rPr>
                <w:ins w:id="5864" w:author="Simon Brandl" w:date="2020-05-22T16:56:00Z"/>
                <w:rFonts w:ascii="Arial" w:hAnsi="Arial" w:cs="Arial"/>
                <w:sz w:val="20"/>
                <w:szCs w:val="20"/>
                <w:rPrChange w:id="5865" w:author="Simon Brandl" w:date="2020-05-22T16:57:00Z">
                  <w:rPr>
                    <w:ins w:id="5866" w:author="Simon Brandl" w:date="2020-05-22T16:56:00Z"/>
                    <w:rFonts w:ascii="Arial" w:hAnsi="Arial" w:cs="Arial"/>
                    <w:b/>
                    <w:bCs/>
                  </w:rPr>
                </w:rPrChange>
              </w:rPr>
            </w:pPr>
          </w:p>
        </w:tc>
        <w:tc>
          <w:tcPr>
            <w:tcW w:w="0" w:type="auto"/>
            <w:noWrap/>
            <w:hideMark/>
            <w:tcPrChange w:id="5867" w:author="Simon Brandl" w:date="2020-05-22T16:57:00Z">
              <w:tcPr>
                <w:tcW w:w="0" w:type="auto"/>
                <w:noWrap/>
                <w:hideMark/>
              </w:tcPr>
            </w:tcPrChange>
          </w:tcPr>
          <w:p w14:paraId="758265CC" w14:textId="77777777" w:rsidR="006B2652" w:rsidRPr="006B2652" w:rsidRDefault="006B2652">
            <w:pPr>
              <w:rPr>
                <w:ins w:id="5868" w:author="Simon Brandl" w:date="2020-05-22T16:56:00Z"/>
                <w:rFonts w:ascii="Arial" w:hAnsi="Arial" w:cs="Arial"/>
                <w:sz w:val="20"/>
                <w:szCs w:val="20"/>
                <w:rPrChange w:id="5869" w:author="Simon Brandl" w:date="2020-05-22T16:57:00Z">
                  <w:rPr>
                    <w:ins w:id="5870" w:author="Simon Brandl" w:date="2020-05-22T16:56:00Z"/>
                    <w:rFonts w:ascii="Arial" w:hAnsi="Arial" w:cs="Arial"/>
                    <w:b/>
                    <w:bCs/>
                  </w:rPr>
                </w:rPrChange>
              </w:rPr>
            </w:pPr>
            <w:ins w:id="5871" w:author="Simon Brandl" w:date="2020-05-22T16:56:00Z">
              <w:r w:rsidRPr="006B2652">
                <w:rPr>
                  <w:rFonts w:ascii="Arial" w:hAnsi="Arial" w:cs="Arial"/>
                  <w:sz w:val="20"/>
                  <w:szCs w:val="20"/>
                  <w:rPrChange w:id="5872" w:author="Simon Brandl" w:date="2020-05-22T16:57:00Z">
                    <w:rPr>
                      <w:rFonts w:ascii="Arial" w:hAnsi="Arial" w:cs="Arial"/>
                      <w:b/>
                      <w:bCs/>
                    </w:rPr>
                  </w:rPrChange>
                </w:rPr>
                <w:t>AG</w:t>
              </w:r>
            </w:ins>
          </w:p>
        </w:tc>
        <w:tc>
          <w:tcPr>
            <w:tcW w:w="0" w:type="auto"/>
            <w:noWrap/>
            <w:hideMark/>
            <w:tcPrChange w:id="5873" w:author="Simon Brandl" w:date="2020-05-22T16:57:00Z">
              <w:tcPr>
                <w:tcW w:w="0" w:type="auto"/>
                <w:noWrap/>
                <w:hideMark/>
              </w:tcPr>
            </w:tcPrChange>
          </w:tcPr>
          <w:p w14:paraId="26882BA3" w14:textId="77777777" w:rsidR="006B2652" w:rsidRPr="006B2652" w:rsidRDefault="006B2652">
            <w:pPr>
              <w:rPr>
                <w:ins w:id="5874" w:author="Simon Brandl" w:date="2020-05-22T16:56:00Z"/>
                <w:rFonts w:ascii="Arial" w:hAnsi="Arial" w:cs="Arial"/>
                <w:i/>
                <w:iCs/>
                <w:sz w:val="20"/>
                <w:szCs w:val="20"/>
                <w:rPrChange w:id="5875" w:author="Simon Brandl" w:date="2020-05-22T16:57:00Z">
                  <w:rPr>
                    <w:ins w:id="5876" w:author="Simon Brandl" w:date="2020-05-22T16:56:00Z"/>
                    <w:rFonts w:ascii="Arial" w:hAnsi="Arial" w:cs="Arial"/>
                    <w:b/>
                    <w:bCs/>
                  </w:rPr>
                </w:rPrChange>
              </w:rPr>
            </w:pPr>
            <w:proofErr w:type="spellStart"/>
            <w:ins w:id="5877" w:author="Simon Brandl" w:date="2020-05-22T16:56:00Z">
              <w:r w:rsidRPr="006B2652">
                <w:rPr>
                  <w:rFonts w:ascii="Arial" w:hAnsi="Arial" w:cs="Arial"/>
                  <w:i/>
                  <w:iCs/>
                  <w:sz w:val="20"/>
                  <w:szCs w:val="20"/>
                  <w:rPrChange w:id="5878" w:author="Simon Brandl" w:date="2020-05-22T16:57:00Z">
                    <w:rPr>
                      <w:rFonts w:ascii="Arial" w:hAnsi="Arial" w:cs="Arial"/>
                      <w:b/>
                      <w:bCs/>
                    </w:rPr>
                  </w:rPrChange>
                </w:rPr>
                <w:t>Coryogalops</w:t>
              </w:r>
              <w:proofErr w:type="spellEnd"/>
              <w:r w:rsidRPr="006B2652">
                <w:rPr>
                  <w:rFonts w:ascii="Arial" w:hAnsi="Arial" w:cs="Arial"/>
                  <w:i/>
                  <w:iCs/>
                  <w:sz w:val="20"/>
                  <w:szCs w:val="20"/>
                  <w:rPrChange w:id="5879"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880" w:author="Simon Brandl" w:date="2020-05-22T16:57:00Z">
                    <w:rPr>
                      <w:rFonts w:ascii="Arial" w:hAnsi="Arial" w:cs="Arial"/>
                      <w:b/>
                      <w:bCs/>
                    </w:rPr>
                  </w:rPrChange>
                </w:rPr>
                <w:t>anomolus</w:t>
              </w:r>
              <w:proofErr w:type="spellEnd"/>
            </w:ins>
          </w:p>
        </w:tc>
        <w:tc>
          <w:tcPr>
            <w:tcW w:w="0" w:type="auto"/>
            <w:noWrap/>
            <w:hideMark/>
            <w:tcPrChange w:id="5881" w:author="Simon Brandl" w:date="2020-05-22T16:57:00Z">
              <w:tcPr>
                <w:tcW w:w="0" w:type="auto"/>
                <w:noWrap/>
                <w:hideMark/>
              </w:tcPr>
            </w:tcPrChange>
          </w:tcPr>
          <w:p w14:paraId="50FECEAD" w14:textId="77777777" w:rsidR="006B2652" w:rsidRPr="006B2652" w:rsidRDefault="006B2652" w:rsidP="006B2652">
            <w:pPr>
              <w:rPr>
                <w:ins w:id="5882" w:author="Simon Brandl" w:date="2020-05-22T16:56:00Z"/>
                <w:rFonts w:ascii="Arial" w:hAnsi="Arial" w:cs="Arial"/>
                <w:sz w:val="20"/>
                <w:szCs w:val="20"/>
                <w:rPrChange w:id="5883" w:author="Simon Brandl" w:date="2020-05-22T16:57:00Z">
                  <w:rPr>
                    <w:ins w:id="5884" w:author="Simon Brandl" w:date="2020-05-22T16:56:00Z"/>
                    <w:rFonts w:ascii="Arial" w:hAnsi="Arial" w:cs="Arial"/>
                    <w:b/>
                    <w:bCs/>
                  </w:rPr>
                </w:rPrChange>
              </w:rPr>
            </w:pPr>
            <w:ins w:id="5885" w:author="Simon Brandl" w:date="2020-05-22T16:56:00Z">
              <w:r w:rsidRPr="006B2652">
                <w:rPr>
                  <w:rFonts w:ascii="Arial" w:hAnsi="Arial" w:cs="Arial"/>
                  <w:sz w:val="20"/>
                  <w:szCs w:val="20"/>
                  <w:rPrChange w:id="5886" w:author="Simon Brandl" w:date="2020-05-22T16:57:00Z">
                    <w:rPr>
                      <w:rFonts w:ascii="Arial" w:hAnsi="Arial" w:cs="Arial"/>
                      <w:b/>
                      <w:bCs/>
                    </w:rPr>
                  </w:rPrChange>
                </w:rPr>
                <w:t>3</w:t>
              </w:r>
            </w:ins>
          </w:p>
        </w:tc>
      </w:tr>
      <w:tr w:rsidR="006B2652" w:rsidRPr="006B2652" w14:paraId="5B9EAF6C" w14:textId="77777777" w:rsidTr="006B2652">
        <w:trPr>
          <w:trHeight w:val="320"/>
          <w:ins w:id="5887" w:author="Simon Brandl" w:date="2020-05-22T16:56:00Z"/>
          <w:trPrChange w:id="5888" w:author="Simon Brandl" w:date="2020-05-22T16:57:00Z">
            <w:trPr>
              <w:trHeight w:val="320"/>
            </w:trPr>
          </w:trPrChange>
        </w:trPr>
        <w:tc>
          <w:tcPr>
            <w:tcW w:w="0" w:type="auto"/>
            <w:noWrap/>
            <w:hideMark/>
            <w:tcPrChange w:id="5889" w:author="Simon Brandl" w:date="2020-05-22T16:57:00Z">
              <w:tcPr>
                <w:tcW w:w="0" w:type="auto"/>
                <w:noWrap/>
                <w:hideMark/>
              </w:tcPr>
            </w:tcPrChange>
          </w:tcPr>
          <w:p w14:paraId="227075FB" w14:textId="77777777" w:rsidR="006B2652" w:rsidRPr="006B2652" w:rsidRDefault="006B2652" w:rsidP="006B2652">
            <w:pPr>
              <w:rPr>
                <w:ins w:id="5890" w:author="Simon Brandl" w:date="2020-05-22T16:56:00Z"/>
                <w:rFonts w:ascii="Arial" w:hAnsi="Arial" w:cs="Arial"/>
                <w:sz w:val="20"/>
                <w:szCs w:val="20"/>
                <w:rPrChange w:id="5891" w:author="Simon Brandl" w:date="2020-05-22T16:57:00Z">
                  <w:rPr>
                    <w:ins w:id="5892" w:author="Simon Brandl" w:date="2020-05-22T16:56:00Z"/>
                    <w:rFonts w:ascii="Arial" w:hAnsi="Arial" w:cs="Arial"/>
                    <w:b/>
                    <w:bCs/>
                  </w:rPr>
                </w:rPrChange>
              </w:rPr>
            </w:pPr>
          </w:p>
        </w:tc>
        <w:tc>
          <w:tcPr>
            <w:tcW w:w="0" w:type="auto"/>
            <w:noWrap/>
            <w:hideMark/>
            <w:tcPrChange w:id="5893" w:author="Simon Brandl" w:date="2020-05-22T16:57:00Z">
              <w:tcPr>
                <w:tcW w:w="0" w:type="auto"/>
                <w:noWrap/>
                <w:hideMark/>
              </w:tcPr>
            </w:tcPrChange>
          </w:tcPr>
          <w:p w14:paraId="4F6AEA9C" w14:textId="77777777" w:rsidR="006B2652" w:rsidRPr="006B2652" w:rsidRDefault="006B2652">
            <w:pPr>
              <w:rPr>
                <w:ins w:id="5894" w:author="Simon Brandl" w:date="2020-05-22T16:56:00Z"/>
                <w:rFonts w:ascii="Arial" w:hAnsi="Arial" w:cs="Arial"/>
                <w:sz w:val="20"/>
                <w:szCs w:val="20"/>
                <w:rPrChange w:id="5895" w:author="Simon Brandl" w:date="2020-05-22T16:57:00Z">
                  <w:rPr>
                    <w:ins w:id="5896" w:author="Simon Brandl" w:date="2020-05-22T16:56:00Z"/>
                    <w:rFonts w:ascii="Arial" w:hAnsi="Arial" w:cs="Arial"/>
                    <w:b/>
                    <w:bCs/>
                  </w:rPr>
                </w:rPrChange>
              </w:rPr>
            </w:pPr>
            <w:ins w:id="5897" w:author="Simon Brandl" w:date="2020-05-22T16:56:00Z">
              <w:r w:rsidRPr="006B2652">
                <w:rPr>
                  <w:rFonts w:ascii="Arial" w:hAnsi="Arial" w:cs="Arial"/>
                  <w:sz w:val="20"/>
                  <w:szCs w:val="20"/>
                  <w:rPrChange w:id="5898" w:author="Simon Brandl" w:date="2020-05-22T16:57:00Z">
                    <w:rPr>
                      <w:rFonts w:ascii="Arial" w:hAnsi="Arial" w:cs="Arial"/>
                      <w:b/>
                      <w:bCs/>
                    </w:rPr>
                  </w:rPrChange>
                </w:rPr>
                <w:t>AG</w:t>
              </w:r>
            </w:ins>
          </w:p>
        </w:tc>
        <w:tc>
          <w:tcPr>
            <w:tcW w:w="0" w:type="auto"/>
            <w:noWrap/>
            <w:hideMark/>
            <w:tcPrChange w:id="5899" w:author="Simon Brandl" w:date="2020-05-22T16:57:00Z">
              <w:tcPr>
                <w:tcW w:w="0" w:type="auto"/>
                <w:noWrap/>
                <w:hideMark/>
              </w:tcPr>
            </w:tcPrChange>
          </w:tcPr>
          <w:p w14:paraId="53B74700" w14:textId="77777777" w:rsidR="006B2652" w:rsidRPr="006B2652" w:rsidRDefault="006B2652">
            <w:pPr>
              <w:rPr>
                <w:ins w:id="5900" w:author="Simon Brandl" w:date="2020-05-22T16:56:00Z"/>
                <w:rFonts w:ascii="Arial" w:hAnsi="Arial" w:cs="Arial"/>
                <w:i/>
                <w:iCs/>
                <w:sz w:val="20"/>
                <w:szCs w:val="20"/>
                <w:rPrChange w:id="5901" w:author="Simon Brandl" w:date="2020-05-22T16:57:00Z">
                  <w:rPr>
                    <w:ins w:id="5902" w:author="Simon Brandl" w:date="2020-05-22T16:56:00Z"/>
                    <w:rFonts w:ascii="Arial" w:hAnsi="Arial" w:cs="Arial"/>
                    <w:b/>
                    <w:bCs/>
                  </w:rPr>
                </w:rPrChange>
              </w:rPr>
            </w:pPr>
            <w:proofErr w:type="spellStart"/>
            <w:ins w:id="5903" w:author="Simon Brandl" w:date="2020-05-22T16:56:00Z">
              <w:r w:rsidRPr="006B2652">
                <w:rPr>
                  <w:rFonts w:ascii="Arial" w:hAnsi="Arial" w:cs="Arial"/>
                  <w:i/>
                  <w:iCs/>
                  <w:sz w:val="20"/>
                  <w:szCs w:val="20"/>
                  <w:rPrChange w:id="5904" w:author="Simon Brandl" w:date="2020-05-22T16:57:00Z">
                    <w:rPr>
                      <w:rFonts w:ascii="Arial" w:hAnsi="Arial" w:cs="Arial"/>
                      <w:b/>
                      <w:bCs/>
                    </w:rPr>
                  </w:rPrChange>
                </w:rPr>
                <w:t>Ecsenius</w:t>
              </w:r>
              <w:proofErr w:type="spellEnd"/>
              <w:r w:rsidRPr="006B2652">
                <w:rPr>
                  <w:rFonts w:ascii="Arial" w:hAnsi="Arial" w:cs="Arial"/>
                  <w:i/>
                  <w:iCs/>
                  <w:sz w:val="20"/>
                  <w:szCs w:val="20"/>
                  <w:rPrChange w:id="5905"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906" w:author="Simon Brandl" w:date="2020-05-22T16:57:00Z">
                    <w:rPr>
                      <w:rFonts w:ascii="Arial" w:hAnsi="Arial" w:cs="Arial"/>
                      <w:b/>
                      <w:bCs/>
                    </w:rPr>
                  </w:rPrChange>
                </w:rPr>
                <w:t>pulcher</w:t>
              </w:r>
              <w:proofErr w:type="spellEnd"/>
            </w:ins>
          </w:p>
        </w:tc>
        <w:tc>
          <w:tcPr>
            <w:tcW w:w="0" w:type="auto"/>
            <w:noWrap/>
            <w:hideMark/>
            <w:tcPrChange w:id="5907" w:author="Simon Brandl" w:date="2020-05-22T16:57:00Z">
              <w:tcPr>
                <w:tcW w:w="0" w:type="auto"/>
                <w:noWrap/>
                <w:hideMark/>
              </w:tcPr>
            </w:tcPrChange>
          </w:tcPr>
          <w:p w14:paraId="392BAD28" w14:textId="77777777" w:rsidR="006B2652" w:rsidRPr="006B2652" w:rsidRDefault="006B2652" w:rsidP="006B2652">
            <w:pPr>
              <w:rPr>
                <w:ins w:id="5908" w:author="Simon Brandl" w:date="2020-05-22T16:56:00Z"/>
                <w:rFonts w:ascii="Arial" w:hAnsi="Arial" w:cs="Arial"/>
                <w:sz w:val="20"/>
                <w:szCs w:val="20"/>
                <w:rPrChange w:id="5909" w:author="Simon Brandl" w:date="2020-05-22T16:57:00Z">
                  <w:rPr>
                    <w:ins w:id="5910" w:author="Simon Brandl" w:date="2020-05-22T16:56:00Z"/>
                    <w:rFonts w:ascii="Arial" w:hAnsi="Arial" w:cs="Arial"/>
                    <w:b/>
                    <w:bCs/>
                  </w:rPr>
                </w:rPrChange>
              </w:rPr>
            </w:pPr>
            <w:ins w:id="5911" w:author="Simon Brandl" w:date="2020-05-22T16:56:00Z">
              <w:r w:rsidRPr="006B2652">
                <w:rPr>
                  <w:rFonts w:ascii="Arial" w:hAnsi="Arial" w:cs="Arial"/>
                  <w:sz w:val="20"/>
                  <w:szCs w:val="20"/>
                  <w:rPrChange w:id="5912" w:author="Simon Brandl" w:date="2020-05-22T16:57:00Z">
                    <w:rPr>
                      <w:rFonts w:ascii="Arial" w:hAnsi="Arial" w:cs="Arial"/>
                      <w:b/>
                      <w:bCs/>
                    </w:rPr>
                  </w:rPrChange>
                </w:rPr>
                <w:t>11</w:t>
              </w:r>
            </w:ins>
          </w:p>
        </w:tc>
      </w:tr>
      <w:tr w:rsidR="006B2652" w:rsidRPr="006B2652" w14:paraId="7B006C25" w14:textId="77777777" w:rsidTr="006B2652">
        <w:trPr>
          <w:trHeight w:val="320"/>
          <w:ins w:id="5913" w:author="Simon Brandl" w:date="2020-05-22T16:56:00Z"/>
          <w:trPrChange w:id="5914" w:author="Simon Brandl" w:date="2020-05-22T16:57:00Z">
            <w:trPr>
              <w:trHeight w:val="320"/>
            </w:trPr>
          </w:trPrChange>
        </w:trPr>
        <w:tc>
          <w:tcPr>
            <w:tcW w:w="0" w:type="auto"/>
            <w:noWrap/>
            <w:hideMark/>
            <w:tcPrChange w:id="5915" w:author="Simon Brandl" w:date="2020-05-22T16:57:00Z">
              <w:tcPr>
                <w:tcW w:w="0" w:type="auto"/>
                <w:noWrap/>
                <w:hideMark/>
              </w:tcPr>
            </w:tcPrChange>
          </w:tcPr>
          <w:p w14:paraId="71BC9E8B" w14:textId="77777777" w:rsidR="006B2652" w:rsidRPr="006B2652" w:rsidRDefault="006B2652" w:rsidP="006B2652">
            <w:pPr>
              <w:rPr>
                <w:ins w:id="5916" w:author="Simon Brandl" w:date="2020-05-22T16:56:00Z"/>
                <w:rFonts w:ascii="Arial" w:hAnsi="Arial" w:cs="Arial"/>
                <w:sz w:val="20"/>
                <w:szCs w:val="20"/>
                <w:rPrChange w:id="5917" w:author="Simon Brandl" w:date="2020-05-22T16:57:00Z">
                  <w:rPr>
                    <w:ins w:id="5918" w:author="Simon Brandl" w:date="2020-05-22T16:56:00Z"/>
                    <w:rFonts w:ascii="Arial" w:hAnsi="Arial" w:cs="Arial"/>
                    <w:b/>
                    <w:bCs/>
                  </w:rPr>
                </w:rPrChange>
              </w:rPr>
            </w:pPr>
          </w:p>
        </w:tc>
        <w:tc>
          <w:tcPr>
            <w:tcW w:w="0" w:type="auto"/>
            <w:noWrap/>
            <w:hideMark/>
            <w:tcPrChange w:id="5919" w:author="Simon Brandl" w:date="2020-05-22T16:57:00Z">
              <w:tcPr>
                <w:tcW w:w="0" w:type="auto"/>
                <w:noWrap/>
                <w:hideMark/>
              </w:tcPr>
            </w:tcPrChange>
          </w:tcPr>
          <w:p w14:paraId="6C1B324E" w14:textId="77777777" w:rsidR="006B2652" w:rsidRPr="006B2652" w:rsidRDefault="006B2652">
            <w:pPr>
              <w:rPr>
                <w:ins w:id="5920" w:author="Simon Brandl" w:date="2020-05-22T16:56:00Z"/>
                <w:rFonts w:ascii="Arial" w:hAnsi="Arial" w:cs="Arial"/>
                <w:sz w:val="20"/>
                <w:szCs w:val="20"/>
                <w:rPrChange w:id="5921" w:author="Simon Brandl" w:date="2020-05-22T16:57:00Z">
                  <w:rPr>
                    <w:ins w:id="5922" w:author="Simon Brandl" w:date="2020-05-22T16:56:00Z"/>
                    <w:rFonts w:ascii="Arial" w:hAnsi="Arial" w:cs="Arial"/>
                    <w:b/>
                    <w:bCs/>
                  </w:rPr>
                </w:rPrChange>
              </w:rPr>
            </w:pPr>
            <w:ins w:id="5923" w:author="Simon Brandl" w:date="2020-05-22T16:56:00Z">
              <w:r w:rsidRPr="006B2652">
                <w:rPr>
                  <w:rFonts w:ascii="Arial" w:hAnsi="Arial" w:cs="Arial"/>
                  <w:sz w:val="20"/>
                  <w:szCs w:val="20"/>
                  <w:rPrChange w:id="5924" w:author="Simon Brandl" w:date="2020-05-22T16:57:00Z">
                    <w:rPr>
                      <w:rFonts w:ascii="Arial" w:hAnsi="Arial" w:cs="Arial"/>
                      <w:b/>
                      <w:bCs/>
                    </w:rPr>
                  </w:rPrChange>
                </w:rPr>
                <w:t>AG</w:t>
              </w:r>
            </w:ins>
          </w:p>
        </w:tc>
        <w:tc>
          <w:tcPr>
            <w:tcW w:w="0" w:type="auto"/>
            <w:noWrap/>
            <w:hideMark/>
            <w:tcPrChange w:id="5925" w:author="Simon Brandl" w:date="2020-05-22T16:57:00Z">
              <w:tcPr>
                <w:tcW w:w="0" w:type="auto"/>
                <w:noWrap/>
                <w:hideMark/>
              </w:tcPr>
            </w:tcPrChange>
          </w:tcPr>
          <w:p w14:paraId="6A65C542" w14:textId="77777777" w:rsidR="006B2652" w:rsidRPr="006B2652" w:rsidRDefault="006B2652">
            <w:pPr>
              <w:rPr>
                <w:ins w:id="5926" w:author="Simon Brandl" w:date="2020-05-22T16:56:00Z"/>
                <w:rFonts w:ascii="Arial" w:hAnsi="Arial" w:cs="Arial"/>
                <w:i/>
                <w:iCs/>
                <w:sz w:val="20"/>
                <w:szCs w:val="20"/>
                <w:rPrChange w:id="5927" w:author="Simon Brandl" w:date="2020-05-22T16:57:00Z">
                  <w:rPr>
                    <w:ins w:id="5928" w:author="Simon Brandl" w:date="2020-05-22T16:56:00Z"/>
                    <w:rFonts w:ascii="Arial" w:hAnsi="Arial" w:cs="Arial"/>
                    <w:b/>
                    <w:bCs/>
                  </w:rPr>
                </w:rPrChange>
              </w:rPr>
            </w:pPr>
            <w:proofErr w:type="spellStart"/>
            <w:ins w:id="5929" w:author="Simon Brandl" w:date="2020-05-22T16:56:00Z">
              <w:r w:rsidRPr="006B2652">
                <w:rPr>
                  <w:rFonts w:ascii="Arial" w:hAnsi="Arial" w:cs="Arial"/>
                  <w:i/>
                  <w:iCs/>
                  <w:sz w:val="20"/>
                  <w:szCs w:val="20"/>
                  <w:rPrChange w:id="5930" w:author="Simon Brandl" w:date="2020-05-22T16:57:00Z">
                    <w:rPr>
                      <w:rFonts w:ascii="Arial" w:hAnsi="Arial" w:cs="Arial"/>
                      <w:b/>
                      <w:bCs/>
                    </w:rPr>
                  </w:rPrChange>
                </w:rPr>
                <w:t>Enneapterygius</w:t>
              </w:r>
              <w:proofErr w:type="spellEnd"/>
              <w:r w:rsidRPr="006B2652">
                <w:rPr>
                  <w:rFonts w:ascii="Arial" w:hAnsi="Arial" w:cs="Arial"/>
                  <w:i/>
                  <w:iCs/>
                  <w:sz w:val="20"/>
                  <w:szCs w:val="20"/>
                  <w:rPrChange w:id="5931"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932" w:author="Simon Brandl" w:date="2020-05-22T16:57:00Z">
                    <w:rPr>
                      <w:rFonts w:ascii="Arial" w:hAnsi="Arial" w:cs="Arial"/>
                      <w:b/>
                      <w:bCs/>
                    </w:rPr>
                  </w:rPrChange>
                </w:rPr>
                <w:t>ventermaculus</w:t>
              </w:r>
              <w:proofErr w:type="spellEnd"/>
            </w:ins>
          </w:p>
        </w:tc>
        <w:tc>
          <w:tcPr>
            <w:tcW w:w="0" w:type="auto"/>
            <w:noWrap/>
            <w:hideMark/>
            <w:tcPrChange w:id="5933" w:author="Simon Brandl" w:date="2020-05-22T16:57:00Z">
              <w:tcPr>
                <w:tcW w:w="0" w:type="auto"/>
                <w:noWrap/>
                <w:hideMark/>
              </w:tcPr>
            </w:tcPrChange>
          </w:tcPr>
          <w:p w14:paraId="5D4D569B" w14:textId="77777777" w:rsidR="006B2652" w:rsidRPr="006B2652" w:rsidRDefault="006B2652" w:rsidP="006B2652">
            <w:pPr>
              <w:rPr>
                <w:ins w:id="5934" w:author="Simon Brandl" w:date="2020-05-22T16:56:00Z"/>
                <w:rFonts w:ascii="Arial" w:hAnsi="Arial" w:cs="Arial"/>
                <w:sz w:val="20"/>
                <w:szCs w:val="20"/>
                <w:rPrChange w:id="5935" w:author="Simon Brandl" w:date="2020-05-22T16:57:00Z">
                  <w:rPr>
                    <w:ins w:id="5936" w:author="Simon Brandl" w:date="2020-05-22T16:56:00Z"/>
                    <w:rFonts w:ascii="Arial" w:hAnsi="Arial" w:cs="Arial"/>
                    <w:b/>
                    <w:bCs/>
                  </w:rPr>
                </w:rPrChange>
              </w:rPr>
            </w:pPr>
            <w:ins w:id="5937" w:author="Simon Brandl" w:date="2020-05-22T16:56:00Z">
              <w:r w:rsidRPr="006B2652">
                <w:rPr>
                  <w:rFonts w:ascii="Arial" w:hAnsi="Arial" w:cs="Arial"/>
                  <w:sz w:val="20"/>
                  <w:szCs w:val="20"/>
                  <w:rPrChange w:id="5938" w:author="Simon Brandl" w:date="2020-05-22T16:57:00Z">
                    <w:rPr>
                      <w:rFonts w:ascii="Arial" w:hAnsi="Arial" w:cs="Arial"/>
                      <w:b/>
                      <w:bCs/>
                    </w:rPr>
                  </w:rPrChange>
                </w:rPr>
                <w:t>10</w:t>
              </w:r>
            </w:ins>
          </w:p>
        </w:tc>
      </w:tr>
      <w:tr w:rsidR="006B2652" w:rsidRPr="006B2652" w14:paraId="1AB8EB00" w14:textId="77777777" w:rsidTr="006B2652">
        <w:trPr>
          <w:trHeight w:val="320"/>
          <w:ins w:id="5939" w:author="Simon Brandl" w:date="2020-05-22T16:56:00Z"/>
          <w:trPrChange w:id="5940" w:author="Simon Brandl" w:date="2020-05-22T16:57:00Z">
            <w:trPr>
              <w:trHeight w:val="320"/>
            </w:trPr>
          </w:trPrChange>
        </w:trPr>
        <w:tc>
          <w:tcPr>
            <w:tcW w:w="0" w:type="auto"/>
            <w:noWrap/>
            <w:hideMark/>
            <w:tcPrChange w:id="5941" w:author="Simon Brandl" w:date="2020-05-22T16:57:00Z">
              <w:tcPr>
                <w:tcW w:w="0" w:type="auto"/>
                <w:noWrap/>
                <w:hideMark/>
              </w:tcPr>
            </w:tcPrChange>
          </w:tcPr>
          <w:p w14:paraId="5A41C099" w14:textId="77777777" w:rsidR="006B2652" w:rsidRPr="006B2652" w:rsidRDefault="006B2652" w:rsidP="006B2652">
            <w:pPr>
              <w:rPr>
                <w:ins w:id="5942" w:author="Simon Brandl" w:date="2020-05-22T16:56:00Z"/>
                <w:rFonts w:ascii="Arial" w:hAnsi="Arial" w:cs="Arial"/>
                <w:sz w:val="20"/>
                <w:szCs w:val="20"/>
                <w:rPrChange w:id="5943" w:author="Simon Brandl" w:date="2020-05-22T16:57:00Z">
                  <w:rPr>
                    <w:ins w:id="5944" w:author="Simon Brandl" w:date="2020-05-22T16:56:00Z"/>
                    <w:rFonts w:ascii="Arial" w:hAnsi="Arial" w:cs="Arial"/>
                    <w:b/>
                    <w:bCs/>
                  </w:rPr>
                </w:rPrChange>
              </w:rPr>
            </w:pPr>
          </w:p>
        </w:tc>
        <w:tc>
          <w:tcPr>
            <w:tcW w:w="0" w:type="auto"/>
            <w:noWrap/>
            <w:hideMark/>
            <w:tcPrChange w:id="5945" w:author="Simon Brandl" w:date="2020-05-22T16:57:00Z">
              <w:tcPr>
                <w:tcW w:w="0" w:type="auto"/>
                <w:noWrap/>
                <w:hideMark/>
              </w:tcPr>
            </w:tcPrChange>
          </w:tcPr>
          <w:p w14:paraId="2786A2D9" w14:textId="77777777" w:rsidR="006B2652" w:rsidRPr="006B2652" w:rsidRDefault="006B2652">
            <w:pPr>
              <w:rPr>
                <w:ins w:id="5946" w:author="Simon Brandl" w:date="2020-05-22T16:56:00Z"/>
                <w:rFonts w:ascii="Arial" w:hAnsi="Arial" w:cs="Arial"/>
                <w:sz w:val="20"/>
                <w:szCs w:val="20"/>
                <w:rPrChange w:id="5947" w:author="Simon Brandl" w:date="2020-05-22T16:57:00Z">
                  <w:rPr>
                    <w:ins w:id="5948" w:author="Simon Brandl" w:date="2020-05-22T16:56:00Z"/>
                    <w:rFonts w:ascii="Arial" w:hAnsi="Arial" w:cs="Arial"/>
                    <w:b/>
                    <w:bCs/>
                  </w:rPr>
                </w:rPrChange>
              </w:rPr>
            </w:pPr>
            <w:proofErr w:type="spellStart"/>
            <w:ins w:id="5949" w:author="Simon Brandl" w:date="2020-05-22T16:56:00Z">
              <w:r w:rsidRPr="006B2652">
                <w:rPr>
                  <w:rFonts w:ascii="Arial" w:hAnsi="Arial" w:cs="Arial"/>
                  <w:sz w:val="20"/>
                  <w:szCs w:val="20"/>
                  <w:rPrChange w:id="5950" w:author="Simon Brandl" w:date="2020-05-22T16:57:00Z">
                    <w:rPr>
                      <w:rFonts w:ascii="Arial" w:hAnsi="Arial" w:cs="Arial"/>
                      <w:b/>
                      <w:bCs/>
                    </w:rPr>
                  </w:rPrChange>
                </w:rPr>
                <w:t>GoO</w:t>
              </w:r>
              <w:proofErr w:type="spellEnd"/>
            </w:ins>
          </w:p>
        </w:tc>
        <w:tc>
          <w:tcPr>
            <w:tcW w:w="0" w:type="auto"/>
            <w:noWrap/>
            <w:hideMark/>
            <w:tcPrChange w:id="5951" w:author="Simon Brandl" w:date="2020-05-22T16:57:00Z">
              <w:tcPr>
                <w:tcW w:w="0" w:type="auto"/>
                <w:noWrap/>
                <w:hideMark/>
              </w:tcPr>
            </w:tcPrChange>
          </w:tcPr>
          <w:p w14:paraId="73221C92" w14:textId="77777777" w:rsidR="006B2652" w:rsidRPr="006B2652" w:rsidRDefault="006B2652">
            <w:pPr>
              <w:rPr>
                <w:ins w:id="5952" w:author="Simon Brandl" w:date="2020-05-22T16:56:00Z"/>
                <w:rFonts w:ascii="Arial" w:hAnsi="Arial" w:cs="Arial"/>
                <w:i/>
                <w:iCs/>
                <w:sz w:val="20"/>
                <w:szCs w:val="20"/>
                <w:rPrChange w:id="5953" w:author="Simon Brandl" w:date="2020-05-22T16:57:00Z">
                  <w:rPr>
                    <w:ins w:id="5954" w:author="Simon Brandl" w:date="2020-05-22T16:56:00Z"/>
                    <w:rFonts w:ascii="Arial" w:hAnsi="Arial" w:cs="Arial"/>
                    <w:b/>
                    <w:bCs/>
                  </w:rPr>
                </w:rPrChange>
              </w:rPr>
            </w:pPr>
            <w:proofErr w:type="spellStart"/>
            <w:ins w:id="5955" w:author="Simon Brandl" w:date="2020-05-22T16:56:00Z">
              <w:r w:rsidRPr="006B2652">
                <w:rPr>
                  <w:rFonts w:ascii="Arial" w:hAnsi="Arial" w:cs="Arial"/>
                  <w:i/>
                  <w:iCs/>
                  <w:sz w:val="20"/>
                  <w:szCs w:val="20"/>
                  <w:rPrChange w:id="5956" w:author="Simon Brandl" w:date="2020-05-22T16:57:00Z">
                    <w:rPr>
                      <w:rFonts w:ascii="Arial" w:hAnsi="Arial" w:cs="Arial"/>
                      <w:b/>
                      <w:bCs/>
                    </w:rPr>
                  </w:rPrChange>
                </w:rPr>
                <w:t>Ecsenius</w:t>
              </w:r>
              <w:proofErr w:type="spellEnd"/>
              <w:r w:rsidRPr="006B2652">
                <w:rPr>
                  <w:rFonts w:ascii="Arial" w:hAnsi="Arial" w:cs="Arial"/>
                  <w:i/>
                  <w:iCs/>
                  <w:sz w:val="20"/>
                  <w:szCs w:val="20"/>
                  <w:rPrChange w:id="5957"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958" w:author="Simon Brandl" w:date="2020-05-22T16:57:00Z">
                    <w:rPr>
                      <w:rFonts w:ascii="Arial" w:hAnsi="Arial" w:cs="Arial"/>
                      <w:b/>
                      <w:bCs/>
                    </w:rPr>
                  </w:rPrChange>
                </w:rPr>
                <w:t>pulcher</w:t>
              </w:r>
              <w:proofErr w:type="spellEnd"/>
            </w:ins>
          </w:p>
        </w:tc>
        <w:tc>
          <w:tcPr>
            <w:tcW w:w="0" w:type="auto"/>
            <w:noWrap/>
            <w:hideMark/>
            <w:tcPrChange w:id="5959" w:author="Simon Brandl" w:date="2020-05-22T16:57:00Z">
              <w:tcPr>
                <w:tcW w:w="0" w:type="auto"/>
                <w:noWrap/>
                <w:hideMark/>
              </w:tcPr>
            </w:tcPrChange>
          </w:tcPr>
          <w:p w14:paraId="7EAF00A6" w14:textId="77777777" w:rsidR="006B2652" w:rsidRPr="006B2652" w:rsidRDefault="006B2652" w:rsidP="006B2652">
            <w:pPr>
              <w:rPr>
                <w:ins w:id="5960" w:author="Simon Brandl" w:date="2020-05-22T16:56:00Z"/>
                <w:rFonts w:ascii="Arial" w:hAnsi="Arial" w:cs="Arial"/>
                <w:sz w:val="20"/>
                <w:szCs w:val="20"/>
                <w:rPrChange w:id="5961" w:author="Simon Brandl" w:date="2020-05-22T16:57:00Z">
                  <w:rPr>
                    <w:ins w:id="5962" w:author="Simon Brandl" w:date="2020-05-22T16:56:00Z"/>
                    <w:rFonts w:ascii="Arial" w:hAnsi="Arial" w:cs="Arial"/>
                    <w:b/>
                    <w:bCs/>
                  </w:rPr>
                </w:rPrChange>
              </w:rPr>
            </w:pPr>
            <w:ins w:id="5963" w:author="Simon Brandl" w:date="2020-05-22T16:56:00Z">
              <w:r w:rsidRPr="006B2652">
                <w:rPr>
                  <w:rFonts w:ascii="Arial" w:hAnsi="Arial" w:cs="Arial"/>
                  <w:sz w:val="20"/>
                  <w:szCs w:val="20"/>
                  <w:rPrChange w:id="5964" w:author="Simon Brandl" w:date="2020-05-22T16:57:00Z">
                    <w:rPr>
                      <w:rFonts w:ascii="Arial" w:hAnsi="Arial" w:cs="Arial"/>
                      <w:b/>
                      <w:bCs/>
                    </w:rPr>
                  </w:rPrChange>
                </w:rPr>
                <w:t>10</w:t>
              </w:r>
            </w:ins>
          </w:p>
        </w:tc>
      </w:tr>
      <w:tr w:rsidR="006B2652" w:rsidRPr="006B2652" w14:paraId="184CB3A1" w14:textId="77777777" w:rsidTr="006B2652">
        <w:trPr>
          <w:trHeight w:val="320"/>
          <w:ins w:id="5965" w:author="Simon Brandl" w:date="2020-05-22T16:56:00Z"/>
          <w:trPrChange w:id="5966" w:author="Simon Brandl" w:date="2020-05-22T16:57:00Z">
            <w:trPr>
              <w:trHeight w:val="320"/>
            </w:trPr>
          </w:trPrChange>
        </w:trPr>
        <w:tc>
          <w:tcPr>
            <w:tcW w:w="0" w:type="auto"/>
            <w:noWrap/>
            <w:hideMark/>
            <w:tcPrChange w:id="5967" w:author="Simon Brandl" w:date="2020-05-22T16:57:00Z">
              <w:tcPr>
                <w:tcW w:w="0" w:type="auto"/>
                <w:noWrap/>
                <w:hideMark/>
              </w:tcPr>
            </w:tcPrChange>
          </w:tcPr>
          <w:p w14:paraId="431C1ADE" w14:textId="77777777" w:rsidR="006B2652" w:rsidRPr="006B2652" w:rsidRDefault="006B2652" w:rsidP="006B2652">
            <w:pPr>
              <w:rPr>
                <w:ins w:id="5968" w:author="Simon Brandl" w:date="2020-05-22T16:56:00Z"/>
                <w:rFonts w:ascii="Arial" w:hAnsi="Arial" w:cs="Arial"/>
                <w:sz w:val="20"/>
                <w:szCs w:val="20"/>
                <w:rPrChange w:id="5969" w:author="Simon Brandl" w:date="2020-05-22T16:57:00Z">
                  <w:rPr>
                    <w:ins w:id="5970" w:author="Simon Brandl" w:date="2020-05-22T16:56:00Z"/>
                    <w:rFonts w:ascii="Arial" w:hAnsi="Arial" w:cs="Arial"/>
                    <w:b/>
                    <w:bCs/>
                  </w:rPr>
                </w:rPrChange>
              </w:rPr>
            </w:pPr>
          </w:p>
        </w:tc>
        <w:tc>
          <w:tcPr>
            <w:tcW w:w="0" w:type="auto"/>
            <w:noWrap/>
            <w:hideMark/>
            <w:tcPrChange w:id="5971" w:author="Simon Brandl" w:date="2020-05-22T16:57:00Z">
              <w:tcPr>
                <w:tcW w:w="0" w:type="auto"/>
                <w:noWrap/>
                <w:hideMark/>
              </w:tcPr>
            </w:tcPrChange>
          </w:tcPr>
          <w:p w14:paraId="283F9582" w14:textId="77777777" w:rsidR="006B2652" w:rsidRPr="006B2652" w:rsidRDefault="006B2652">
            <w:pPr>
              <w:rPr>
                <w:ins w:id="5972" w:author="Simon Brandl" w:date="2020-05-22T16:56:00Z"/>
                <w:rFonts w:ascii="Arial" w:hAnsi="Arial" w:cs="Arial"/>
                <w:sz w:val="20"/>
                <w:szCs w:val="20"/>
                <w:rPrChange w:id="5973" w:author="Simon Brandl" w:date="2020-05-22T16:57:00Z">
                  <w:rPr>
                    <w:ins w:id="5974" w:author="Simon Brandl" w:date="2020-05-22T16:56:00Z"/>
                    <w:rFonts w:ascii="Arial" w:hAnsi="Arial" w:cs="Arial"/>
                    <w:b/>
                    <w:bCs/>
                  </w:rPr>
                </w:rPrChange>
              </w:rPr>
            </w:pPr>
            <w:proofErr w:type="spellStart"/>
            <w:ins w:id="5975" w:author="Simon Brandl" w:date="2020-05-22T16:56:00Z">
              <w:r w:rsidRPr="006B2652">
                <w:rPr>
                  <w:rFonts w:ascii="Arial" w:hAnsi="Arial" w:cs="Arial"/>
                  <w:sz w:val="20"/>
                  <w:szCs w:val="20"/>
                  <w:rPrChange w:id="5976" w:author="Simon Brandl" w:date="2020-05-22T16:57:00Z">
                    <w:rPr>
                      <w:rFonts w:ascii="Arial" w:hAnsi="Arial" w:cs="Arial"/>
                      <w:b/>
                      <w:bCs/>
                    </w:rPr>
                  </w:rPrChange>
                </w:rPr>
                <w:t>GoO</w:t>
              </w:r>
              <w:proofErr w:type="spellEnd"/>
            </w:ins>
          </w:p>
        </w:tc>
        <w:tc>
          <w:tcPr>
            <w:tcW w:w="0" w:type="auto"/>
            <w:noWrap/>
            <w:hideMark/>
            <w:tcPrChange w:id="5977" w:author="Simon Brandl" w:date="2020-05-22T16:57:00Z">
              <w:tcPr>
                <w:tcW w:w="0" w:type="auto"/>
                <w:noWrap/>
                <w:hideMark/>
              </w:tcPr>
            </w:tcPrChange>
          </w:tcPr>
          <w:p w14:paraId="2A57746B" w14:textId="77777777" w:rsidR="006B2652" w:rsidRPr="006B2652" w:rsidRDefault="006B2652">
            <w:pPr>
              <w:rPr>
                <w:ins w:id="5978" w:author="Simon Brandl" w:date="2020-05-22T16:56:00Z"/>
                <w:rFonts w:ascii="Arial" w:hAnsi="Arial" w:cs="Arial"/>
                <w:i/>
                <w:iCs/>
                <w:sz w:val="20"/>
                <w:szCs w:val="20"/>
                <w:rPrChange w:id="5979" w:author="Simon Brandl" w:date="2020-05-22T16:57:00Z">
                  <w:rPr>
                    <w:ins w:id="5980" w:author="Simon Brandl" w:date="2020-05-22T16:56:00Z"/>
                    <w:rFonts w:ascii="Arial" w:hAnsi="Arial" w:cs="Arial"/>
                    <w:b/>
                    <w:bCs/>
                  </w:rPr>
                </w:rPrChange>
              </w:rPr>
            </w:pPr>
            <w:proofErr w:type="spellStart"/>
            <w:ins w:id="5981" w:author="Simon Brandl" w:date="2020-05-22T16:56:00Z">
              <w:r w:rsidRPr="006B2652">
                <w:rPr>
                  <w:rFonts w:ascii="Arial" w:hAnsi="Arial" w:cs="Arial"/>
                  <w:i/>
                  <w:iCs/>
                  <w:sz w:val="20"/>
                  <w:szCs w:val="20"/>
                  <w:rPrChange w:id="5982" w:author="Simon Brandl" w:date="2020-05-22T16:57:00Z">
                    <w:rPr>
                      <w:rFonts w:ascii="Arial" w:hAnsi="Arial" w:cs="Arial"/>
                      <w:b/>
                      <w:bCs/>
                    </w:rPr>
                  </w:rPrChange>
                </w:rPr>
                <w:t>Enneapterygius</w:t>
              </w:r>
              <w:proofErr w:type="spellEnd"/>
              <w:r w:rsidRPr="006B2652">
                <w:rPr>
                  <w:rFonts w:ascii="Arial" w:hAnsi="Arial" w:cs="Arial"/>
                  <w:i/>
                  <w:iCs/>
                  <w:sz w:val="20"/>
                  <w:szCs w:val="20"/>
                  <w:rPrChange w:id="5983"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5984" w:author="Simon Brandl" w:date="2020-05-22T16:57:00Z">
                    <w:rPr>
                      <w:rFonts w:ascii="Arial" w:hAnsi="Arial" w:cs="Arial"/>
                      <w:b/>
                      <w:bCs/>
                    </w:rPr>
                  </w:rPrChange>
                </w:rPr>
                <w:t>ventermaculus</w:t>
              </w:r>
              <w:proofErr w:type="spellEnd"/>
            </w:ins>
          </w:p>
        </w:tc>
        <w:tc>
          <w:tcPr>
            <w:tcW w:w="0" w:type="auto"/>
            <w:noWrap/>
            <w:hideMark/>
            <w:tcPrChange w:id="5985" w:author="Simon Brandl" w:date="2020-05-22T16:57:00Z">
              <w:tcPr>
                <w:tcW w:w="0" w:type="auto"/>
                <w:noWrap/>
                <w:hideMark/>
              </w:tcPr>
            </w:tcPrChange>
          </w:tcPr>
          <w:p w14:paraId="7819FEB1" w14:textId="77777777" w:rsidR="006B2652" w:rsidRPr="006B2652" w:rsidRDefault="006B2652" w:rsidP="006B2652">
            <w:pPr>
              <w:rPr>
                <w:ins w:id="5986" w:author="Simon Brandl" w:date="2020-05-22T16:56:00Z"/>
                <w:rFonts w:ascii="Arial" w:hAnsi="Arial" w:cs="Arial"/>
                <w:sz w:val="20"/>
                <w:szCs w:val="20"/>
                <w:rPrChange w:id="5987" w:author="Simon Brandl" w:date="2020-05-22T16:57:00Z">
                  <w:rPr>
                    <w:ins w:id="5988" w:author="Simon Brandl" w:date="2020-05-22T16:56:00Z"/>
                    <w:rFonts w:ascii="Arial" w:hAnsi="Arial" w:cs="Arial"/>
                    <w:b/>
                    <w:bCs/>
                  </w:rPr>
                </w:rPrChange>
              </w:rPr>
            </w:pPr>
            <w:ins w:id="5989" w:author="Simon Brandl" w:date="2020-05-22T16:56:00Z">
              <w:r w:rsidRPr="006B2652">
                <w:rPr>
                  <w:rFonts w:ascii="Arial" w:hAnsi="Arial" w:cs="Arial"/>
                  <w:sz w:val="20"/>
                  <w:szCs w:val="20"/>
                  <w:rPrChange w:id="5990" w:author="Simon Brandl" w:date="2020-05-22T16:57:00Z">
                    <w:rPr>
                      <w:rFonts w:ascii="Arial" w:hAnsi="Arial" w:cs="Arial"/>
                      <w:b/>
                      <w:bCs/>
                    </w:rPr>
                  </w:rPrChange>
                </w:rPr>
                <w:t>5</w:t>
              </w:r>
            </w:ins>
          </w:p>
        </w:tc>
      </w:tr>
      <w:tr w:rsidR="006B2652" w:rsidRPr="006B2652" w14:paraId="255416DD" w14:textId="77777777" w:rsidTr="006B2652">
        <w:trPr>
          <w:trHeight w:val="320"/>
          <w:ins w:id="5991" w:author="Simon Brandl" w:date="2020-05-22T16:56:00Z"/>
          <w:trPrChange w:id="5992" w:author="Simon Brandl" w:date="2020-05-22T16:57:00Z">
            <w:trPr>
              <w:trHeight w:val="320"/>
            </w:trPr>
          </w:trPrChange>
        </w:trPr>
        <w:tc>
          <w:tcPr>
            <w:tcW w:w="0" w:type="auto"/>
            <w:noWrap/>
            <w:hideMark/>
            <w:tcPrChange w:id="5993" w:author="Simon Brandl" w:date="2020-05-22T16:57:00Z">
              <w:tcPr>
                <w:tcW w:w="0" w:type="auto"/>
                <w:noWrap/>
                <w:hideMark/>
              </w:tcPr>
            </w:tcPrChange>
          </w:tcPr>
          <w:p w14:paraId="5193ED8C" w14:textId="77777777" w:rsidR="006B2652" w:rsidRPr="006B2652" w:rsidRDefault="006B2652" w:rsidP="006B2652">
            <w:pPr>
              <w:rPr>
                <w:ins w:id="5994" w:author="Simon Brandl" w:date="2020-05-22T16:56:00Z"/>
                <w:rFonts w:ascii="Arial" w:hAnsi="Arial" w:cs="Arial"/>
                <w:sz w:val="20"/>
                <w:szCs w:val="20"/>
                <w:rPrChange w:id="5995" w:author="Simon Brandl" w:date="2020-05-22T16:57:00Z">
                  <w:rPr>
                    <w:ins w:id="5996" w:author="Simon Brandl" w:date="2020-05-22T16:56:00Z"/>
                    <w:rFonts w:ascii="Arial" w:hAnsi="Arial" w:cs="Arial"/>
                    <w:b/>
                    <w:bCs/>
                  </w:rPr>
                </w:rPrChange>
              </w:rPr>
            </w:pPr>
          </w:p>
        </w:tc>
        <w:tc>
          <w:tcPr>
            <w:tcW w:w="0" w:type="auto"/>
            <w:noWrap/>
            <w:hideMark/>
            <w:tcPrChange w:id="5997" w:author="Simon Brandl" w:date="2020-05-22T16:57:00Z">
              <w:tcPr>
                <w:tcW w:w="0" w:type="auto"/>
                <w:noWrap/>
                <w:hideMark/>
              </w:tcPr>
            </w:tcPrChange>
          </w:tcPr>
          <w:p w14:paraId="330CE755" w14:textId="77777777" w:rsidR="006B2652" w:rsidRPr="006B2652" w:rsidRDefault="006B2652">
            <w:pPr>
              <w:rPr>
                <w:ins w:id="5998" w:author="Simon Brandl" w:date="2020-05-22T16:56:00Z"/>
                <w:rFonts w:ascii="Arial" w:hAnsi="Arial" w:cs="Arial"/>
                <w:sz w:val="20"/>
                <w:szCs w:val="20"/>
                <w:rPrChange w:id="5999" w:author="Simon Brandl" w:date="2020-05-22T16:57:00Z">
                  <w:rPr>
                    <w:ins w:id="6000" w:author="Simon Brandl" w:date="2020-05-22T16:56:00Z"/>
                    <w:rFonts w:ascii="Arial" w:hAnsi="Arial" w:cs="Arial"/>
                    <w:b/>
                    <w:bCs/>
                  </w:rPr>
                </w:rPrChange>
              </w:rPr>
            </w:pPr>
            <w:proofErr w:type="spellStart"/>
            <w:ins w:id="6001" w:author="Simon Brandl" w:date="2020-05-22T16:56:00Z">
              <w:r w:rsidRPr="006B2652">
                <w:rPr>
                  <w:rFonts w:ascii="Arial" w:hAnsi="Arial" w:cs="Arial"/>
                  <w:sz w:val="20"/>
                  <w:szCs w:val="20"/>
                  <w:rPrChange w:id="6002" w:author="Simon Brandl" w:date="2020-05-22T16:57:00Z">
                    <w:rPr>
                      <w:rFonts w:ascii="Arial" w:hAnsi="Arial" w:cs="Arial"/>
                      <w:b/>
                      <w:bCs/>
                    </w:rPr>
                  </w:rPrChange>
                </w:rPr>
                <w:t>GoO</w:t>
              </w:r>
              <w:proofErr w:type="spellEnd"/>
            </w:ins>
          </w:p>
        </w:tc>
        <w:tc>
          <w:tcPr>
            <w:tcW w:w="0" w:type="auto"/>
            <w:noWrap/>
            <w:hideMark/>
            <w:tcPrChange w:id="6003" w:author="Simon Brandl" w:date="2020-05-22T16:57:00Z">
              <w:tcPr>
                <w:tcW w:w="0" w:type="auto"/>
                <w:noWrap/>
                <w:hideMark/>
              </w:tcPr>
            </w:tcPrChange>
          </w:tcPr>
          <w:p w14:paraId="111368B2" w14:textId="77777777" w:rsidR="006B2652" w:rsidRPr="006B2652" w:rsidRDefault="006B2652">
            <w:pPr>
              <w:rPr>
                <w:ins w:id="6004" w:author="Simon Brandl" w:date="2020-05-22T16:56:00Z"/>
                <w:rFonts w:ascii="Arial" w:hAnsi="Arial" w:cs="Arial"/>
                <w:i/>
                <w:iCs/>
                <w:sz w:val="20"/>
                <w:szCs w:val="20"/>
                <w:rPrChange w:id="6005" w:author="Simon Brandl" w:date="2020-05-22T16:57:00Z">
                  <w:rPr>
                    <w:ins w:id="6006" w:author="Simon Brandl" w:date="2020-05-22T16:56:00Z"/>
                    <w:rFonts w:ascii="Arial" w:hAnsi="Arial" w:cs="Arial"/>
                    <w:b/>
                    <w:bCs/>
                  </w:rPr>
                </w:rPrChange>
              </w:rPr>
            </w:pPr>
            <w:proofErr w:type="spellStart"/>
            <w:ins w:id="6007" w:author="Simon Brandl" w:date="2020-05-22T16:56:00Z">
              <w:r w:rsidRPr="006B2652">
                <w:rPr>
                  <w:rFonts w:ascii="Arial" w:hAnsi="Arial" w:cs="Arial"/>
                  <w:i/>
                  <w:iCs/>
                  <w:sz w:val="20"/>
                  <w:szCs w:val="20"/>
                  <w:rPrChange w:id="6008" w:author="Simon Brandl" w:date="2020-05-22T16:57:00Z">
                    <w:rPr>
                      <w:rFonts w:ascii="Arial" w:hAnsi="Arial" w:cs="Arial"/>
                      <w:b/>
                      <w:bCs/>
                    </w:rPr>
                  </w:rPrChange>
                </w:rPr>
                <w:t>Eviota</w:t>
              </w:r>
              <w:proofErr w:type="spellEnd"/>
              <w:r w:rsidRPr="006B2652">
                <w:rPr>
                  <w:rFonts w:ascii="Arial" w:hAnsi="Arial" w:cs="Arial"/>
                  <w:i/>
                  <w:iCs/>
                  <w:sz w:val="20"/>
                  <w:szCs w:val="20"/>
                  <w:rPrChange w:id="6009"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6010" w:author="Simon Brandl" w:date="2020-05-22T16:57:00Z">
                    <w:rPr>
                      <w:rFonts w:ascii="Arial" w:hAnsi="Arial" w:cs="Arial"/>
                      <w:b/>
                      <w:bCs/>
                    </w:rPr>
                  </w:rPrChange>
                </w:rPr>
                <w:t>guttata</w:t>
              </w:r>
              <w:proofErr w:type="spellEnd"/>
            </w:ins>
          </w:p>
        </w:tc>
        <w:tc>
          <w:tcPr>
            <w:tcW w:w="0" w:type="auto"/>
            <w:noWrap/>
            <w:hideMark/>
            <w:tcPrChange w:id="6011" w:author="Simon Brandl" w:date="2020-05-22T16:57:00Z">
              <w:tcPr>
                <w:tcW w:w="0" w:type="auto"/>
                <w:noWrap/>
                <w:hideMark/>
              </w:tcPr>
            </w:tcPrChange>
          </w:tcPr>
          <w:p w14:paraId="30A42CB6" w14:textId="77777777" w:rsidR="006B2652" w:rsidRPr="006B2652" w:rsidRDefault="006B2652" w:rsidP="006B2652">
            <w:pPr>
              <w:rPr>
                <w:ins w:id="6012" w:author="Simon Brandl" w:date="2020-05-22T16:56:00Z"/>
                <w:rFonts w:ascii="Arial" w:hAnsi="Arial" w:cs="Arial"/>
                <w:sz w:val="20"/>
                <w:szCs w:val="20"/>
                <w:rPrChange w:id="6013" w:author="Simon Brandl" w:date="2020-05-22T16:57:00Z">
                  <w:rPr>
                    <w:ins w:id="6014" w:author="Simon Brandl" w:date="2020-05-22T16:56:00Z"/>
                    <w:rFonts w:ascii="Arial" w:hAnsi="Arial" w:cs="Arial"/>
                    <w:b/>
                    <w:bCs/>
                  </w:rPr>
                </w:rPrChange>
              </w:rPr>
            </w:pPr>
            <w:ins w:id="6015" w:author="Simon Brandl" w:date="2020-05-22T16:56:00Z">
              <w:r w:rsidRPr="006B2652">
                <w:rPr>
                  <w:rFonts w:ascii="Arial" w:hAnsi="Arial" w:cs="Arial"/>
                  <w:sz w:val="20"/>
                  <w:szCs w:val="20"/>
                  <w:rPrChange w:id="6016" w:author="Simon Brandl" w:date="2020-05-22T16:57:00Z">
                    <w:rPr>
                      <w:rFonts w:ascii="Arial" w:hAnsi="Arial" w:cs="Arial"/>
                      <w:b/>
                      <w:bCs/>
                    </w:rPr>
                  </w:rPrChange>
                </w:rPr>
                <w:t>9</w:t>
              </w:r>
            </w:ins>
          </w:p>
        </w:tc>
      </w:tr>
      <w:tr w:rsidR="006B2652" w:rsidRPr="006B2652" w14:paraId="2B1DFD42" w14:textId="77777777" w:rsidTr="006B2652">
        <w:trPr>
          <w:trHeight w:val="320"/>
          <w:ins w:id="6017" w:author="Simon Brandl" w:date="2020-05-22T16:56:00Z"/>
          <w:trPrChange w:id="6018" w:author="Simon Brandl" w:date="2020-05-22T16:58:00Z">
            <w:trPr>
              <w:trHeight w:val="320"/>
            </w:trPr>
          </w:trPrChange>
        </w:trPr>
        <w:tc>
          <w:tcPr>
            <w:tcW w:w="0" w:type="auto"/>
            <w:noWrap/>
            <w:hideMark/>
            <w:tcPrChange w:id="6019" w:author="Simon Brandl" w:date="2020-05-22T16:58:00Z">
              <w:tcPr>
                <w:tcW w:w="0" w:type="auto"/>
                <w:noWrap/>
                <w:hideMark/>
              </w:tcPr>
            </w:tcPrChange>
          </w:tcPr>
          <w:p w14:paraId="25FDE079" w14:textId="77777777" w:rsidR="006B2652" w:rsidRPr="006B2652" w:rsidRDefault="006B2652" w:rsidP="006B2652">
            <w:pPr>
              <w:rPr>
                <w:ins w:id="6020" w:author="Simon Brandl" w:date="2020-05-22T16:56:00Z"/>
                <w:rFonts w:ascii="Arial" w:hAnsi="Arial" w:cs="Arial"/>
                <w:sz w:val="20"/>
                <w:szCs w:val="20"/>
                <w:rPrChange w:id="6021" w:author="Simon Brandl" w:date="2020-05-22T16:57:00Z">
                  <w:rPr>
                    <w:ins w:id="6022" w:author="Simon Brandl" w:date="2020-05-22T16:56:00Z"/>
                    <w:rFonts w:ascii="Arial" w:hAnsi="Arial" w:cs="Arial"/>
                    <w:b/>
                    <w:bCs/>
                  </w:rPr>
                </w:rPrChange>
              </w:rPr>
            </w:pPr>
          </w:p>
        </w:tc>
        <w:tc>
          <w:tcPr>
            <w:tcW w:w="0" w:type="auto"/>
            <w:noWrap/>
            <w:hideMark/>
            <w:tcPrChange w:id="6023" w:author="Simon Brandl" w:date="2020-05-22T16:58:00Z">
              <w:tcPr>
                <w:tcW w:w="0" w:type="auto"/>
                <w:noWrap/>
                <w:hideMark/>
              </w:tcPr>
            </w:tcPrChange>
          </w:tcPr>
          <w:p w14:paraId="179940AD" w14:textId="77777777" w:rsidR="006B2652" w:rsidRPr="006B2652" w:rsidRDefault="006B2652">
            <w:pPr>
              <w:rPr>
                <w:ins w:id="6024" w:author="Simon Brandl" w:date="2020-05-22T16:56:00Z"/>
                <w:rFonts w:ascii="Arial" w:hAnsi="Arial" w:cs="Arial"/>
                <w:sz w:val="20"/>
                <w:szCs w:val="20"/>
                <w:rPrChange w:id="6025" w:author="Simon Brandl" w:date="2020-05-22T16:57:00Z">
                  <w:rPr>
                    <w:ins w:id="6026" w:author="Simon Brandl" w:date="2020-05-22T16:56:00Z"/>
                    <w:rFonts w:ascii="Arial" w:hAnsi="Arial" w:cs="Arial"/>
                    <w:b/>
                    <w:bCs/>
                  </w:rPr>
                </w:rPrChange>
              </w:rPr>
            </w:pPr>
            <w:proofErr w:type="spellStart"/>
            <w:ins w:id="6027" w:author="Simon Brandl" w:date="2020-05-22T16:56:00Z">
              <w:r w:rsidRPr="006B2652">
                <w:rPr>
                  <w:rFonts w:ascii="Arial" w:hAnsi="Arial" w:cs="Arial"/>
                  <w:sz w:val="20"/>
                  <w:szCs w:val="20"/>
                  <w:rPrChange w:id="6028" w:author="Simon Brandl" w:date="2020-05-22T16:57:00Z">
                    <w:rPr>
                      <w:rFonts w:ascii="Arial" w:hAnsi="Arial" w:cs="Arial"/>
                      <w:b/>
                      <w:bCs/>
                    </w:rPr>
                  </w:rPrChange>
                </w:rPr>
                <w:t>GoO</w:t>
              </w:r>
              <w:proofErr w:type="spellEnd"/>
            </w:ins>
          </w:p>
        </w:tc>
        <w:tc>
          <w:tcPr>
            <w:tcW w:w="0" w:type="auto"/>
            <w:noWrap/>
            <w:hideMark/>
            <w:tcPrChange w:id="6029" w:author="Simon Brandl" w:date="2020-05-22T16:58:00Z">
              <w:tcPr>
                <w:tcW w:w="0" w:type="auto"/>
                <w:noWrap/>
                <w:hideMark/>
              </w:tcPr>
            </w:tcPrChange>
          </w:tcPr>
          <w:p w14:paraId="6D52E198" w14:textId="77777777" w:rsidR="006B2652" w:rsidRPr="006B2652" w:rsidRDefault="006B2652">
            <w:pPr>
              <w:rPr>
                <w:ins w:id="6030" w:author="Simon Brandl" w:date="2020-05-22T16:56:00Z"/>
                <w:rFonts w:ascii="Arial" w:hAnsi="Arial" w:cs="Arial"/>
                <w:i/>
                <w:iCs/>
                <w:sz w:val="20"/>
                <w:szCs w:val="20"/>
                <w:rPrChange w:id="6031" w:author="Simon Brandl" w:date="2020-05-22T16:57:00Z">
                  <w:rPr>
                    <w:ins w:id="6032" w:author="Simon Brandl" w:date="2020-05-22T16:56:00Z"/>
                    <w:rFonts w:ascii="Arial" w:hAnsi="Arial" w:cs="Arial"/>
                    <w:b/>
                    <w:bCs/>
                  </w:rPr>
                </w:rPrChange>
              </w:rPr>
            </w:pPr>
            <w:proofErr w:type="spellStart"/>
            <w:ins w:id="6033" w:author="Simon Brandl" w:date="2020-05-22T16:56:00Z">
              <w:r w:rsidRPr="006B2652">
                <w:rPr>
                  <w:rFonts w:ascii="Arial" w:hAnsi="Arial" w:cs="Arial"/>
                  <w:i/>
                  <w:iCs/>
                  <w:sz w:val="20"/>
                  <w:szCs w:val="20"/>
                  <w:rPrChange w:id="6034" w:author="Simon Brandl" w:date="2020-05-22T16:57:00Z">
                    <w:rPr>
                      <w:rFonts w:ascii="Arial" w:hAnsi="Arial" w:cs="Arial"/>
                      <w:b/>
                      <w:bCs/>
                    </w:rPr>
                  </w:rPrChange>
                </w:rPr>
                <w:t>Helcogramma</w:t>
              </w:r>
              <w:proofErr w:type="spellEnd"/>
              <w:r w:rsidRPr="006B2652">
                <w:rPr>
                  <w:rFonts w:ascii="Arial" w:hAnsi="Arial" w:cs="Arial"/>
                  <w:i/>
                  <w:iCs/>
                  <w:sz w:val="20"/>
                  <w:szCs w:val="20"/>
                  <w:rPrChange w:id="6035" w:author="Simon Brandl" w:date="2020-05-22T16:57:00Z">
                    <w:rPr>
                      <w:rFonts w:ascii="Arial" w:hAnsi="Arial" w:cs="Arial"/>
                      <w:b/>
                      <w:bCs/>
                    </w:rPr>
                  </w:rPrChange>
                </w:rPr>
                <w:t xml:space="preserve"> </w:t>
              </w:r>
              <w:proofErr w:type="spellStart"/>
              <w:r w:rsidRPr="006B2652">
                <w:rPr>
                  <w:rFonts w:ascii="Arial" w:hAnsi="Arial" w:cs="Arial"/>
                  <w:i/>
                  <w:iCs/>
                  <w:sz w:val="20"/>
                  <w:szCs w:val="20"/>
                  <w:rPrChange w:id="6036" w:author="Simon Brandl" w:date="2020-05-22T16:57:00Z">
                    <w:rPr>
                      <w:rFonts w:ascii="Arial" w:hAnsi="Arial" w:cs="Arial"/>
                      <w:b/>
                      <w:bCs/>
                    </w:rPr>
                  </w:rPrChange>
                </w:rPr>
                <w:t>fuscopinna</w:t>
              </w:r>
              <w:proofErr w:type="spellEnd"/>
            </w:ins>
          </w:p>
        </w:tc>
        <w:tc>
          <w:tcPr>
            <w:tcW w:w="0" w:type="auto"/>
            <w:noWrap/>
            <w:hideMark/>
            <w:tcPrChange w:id="6037" w:author="Simon Brandl" w:date="2020-05-22T16:58:00Z">
              <w:tcPr>
                <w:tcW w:w="0" w:type="auto"/>
                <w:noWrap/>
                <w:hideMark/>
              </w:tcPr>
            </w:tcPrChange>
          </w:tcPr>
          <w:p w14:paraId="1FA57FA1" w14:textId="77777777" w:rsidR="006B2652" w:rsidRPr="006B2652" w:rsidRDefault="006B2652" w:rsidP="006B2652">
            <w:pPr>
              <w:rPr>
                <w:ins w:id="6038" w:author="Simon Brandl" w:date="2020-05-22T16:56:00Z"/>
                <w:rFonts w:ascii="Arial" w:hAnsi="Arial" w:cs="Arial"/>
                <w:sz w:val="20"/>
                <w:szCs w:val="20"/>
                <w:rPrChange w:id="6039" w:author="Simon Brandl" w:date="2020-05-22T16:57:00Z">
                  <w:rPr>
                    <w:ins w:id="6040" w:author="Simon Brandl" w:date="2020-05-22T16:56:00Z"/>
                    <w:rFonts w:ascii="Arial" w:hAnsi="Arial" w:cs="Arial"/>
                    <w:b/>
                    <w:bCs/>
                  </w:rPr>
                </w:rPrChange>
              </w:rPr>
            </w:pPr>
            <w:ins w:id="6041" w:author="Simon Brandl" w:date="2020-05-22T16:56:00Z">
              <w:r w:rsidRPr="006B2652">
                <w:rPr>
                  <w:rFonts w:ascii="Arial" w:hAnsi="Arial" w:cs="Arial"/>
                  <w:sz w:val="20"/>
                  <w:szCs w:val="20"/>
                  <w:rPrChange w:id="6042" w:author="Simon Brandl" w:date="2020-05-22T16:57:00Z">
                    <w:rPr>
                      <w:rFonts w:ascii="Arial" w:hAnsi="Arial" w:cs="Arial"/>
                      <w:b/>
                      <w:bCs/>
                    </w:rPr>
                  </w:rPrChange>
                </w:rPr>
                <w:t>6</w:t>
              </w:r>
            </w:ins>
          </w:p>
        </w:tc>
      </w:tr>
      <w:tr w:rsidR="006B2652" w:rsidRPr="006B2652" w14:paraId="1DE6EFD1" w14:textId="77777777" w:rsidTr="006B2652">
        <w:trPr>
          <w:trHeight w:val="320"/>
          <w:ins w:id="6043" w:author="Simon Brandl" w:date="2020-05-22T16:56:00Z"/>
          <w:trPrChange w:id="6044" w:author="Simon Brandl" w:date="2020-05-22T16:58:00Z">
            <w:trPr>
              <w:trHeight w:val="320"/>
            </w:trPr>
          </w:trPrChange>
        </w:trPr>
        <w:tc>
          <w:tcPr>
            <w:tcW w:w="0" w:type="auto"/>
            <w:tcBorders>
              <w:bottom w:val="single" w:sz="4" w:space="0" w:color="auto"/>
            </w:tcBorders>
            <w:noWrap/>
            <w:hideMark/>
            <w:tcPrChange w:id="6045" w:author="Simon Brandl" w:date="2020-05-22T16:58:00Z">
              <w:tcPr>
                <w:tcW w:w="0" w:type="auto"/>
                <w:noWrap/>
                <w:hideMark/>
              </w:tcPr>
            </w:tcPrChange>
          </w:tcPr>
          <w:p w14:paraId="3889A88A" w14:textId="77777777" w:rsidR="006B2652" w:rsidRPr="006B2652" w:rsidRDefault="006B2652" w:rsidP="006B2652">
            <w:pPr>
              <w:rPr>
                <w:ins w:id="6046" w:author="Simon Brandl" w:date="2020-05-22T16:56:00Z"/>
                <w:rFonts w:ascii="Arial" w:hAnsi="Arial" w:cs="Arial"/>
                <w:sz w:val="20"/>
                <w:szCs w:val="20"/>
                <w:rPrChange w:id="6047" w:author="Simon Brandl" w:date="2020-05-22T16:57:00Z">
                  <w:rPr>
                    <w:ins w:id="6048" w:author="Simon Brandl" w:date="2020-05-22T16:56:00Z"/>
                    <w:rFonts w:ascii="Arial" w:hAnsi="Arial" w:cs="Arial"/>
                    <w:b/>
                    <w:bCs/>
                  </w:rPr>
                </w:rPrChange>
              </w:rPr>
            </w:pPr>
          </w:p>
        </w:tc>
        <w:tc>
          <w:tcPr>
            <w:tcW w:w="0" w:type="auto"/>
            <w:tcBorders>
              <w:bottom w:val="single" w:sz="4" w:space="0" w:color="auto"/>
            </w:tcBorders>
            <w:noWrap/>
            <w:hideMark/>
            <w:tcPrChange w:id="6049" w:author="Simon Brandl" w:date="2020-05-22T16:58:00Z">
              <w:tcPr>
                <w:tcW w:w="0" w:type="auto"/>
                <w:noWrap/>
                <w:hideMark/>
              </w:tcPr>
            </w:tcPrChange>
          </w:tcPr>
          <w:p w14:paraId="14138EA0" w14:textId="77777777" w:rsidR="006B2652" w:rsidRPr="006B2652" w:rsidRDefault="006B2652">
            <w:pPr>
              <w:rPr>
                <w:ins w:id="6050" w:author="Simon Brandl" w:date="2020-05-22T16:56:00Z"/>
                <w:rFonts w:ascii="Arial" w:hAnsi="Arial" w:cs="Arial"/>
                <w:sz w:val="20"/>
                <w:szCs w:val="20"/>
                <w:rPrChange w:id="6051" w:author="Simon Brandl" w:date="2020-05-22T16:57:00Z">
                  <w:rPr>
                    <w:ins w:id="6052" w:author="Simon Brandl" w:date="2020-05-22T16:56:00Z"/>
                    <w:rFonts w:ascii="Arial" w:hAnsi="Arial" w:cs="Arial"/>
                    <w:b/>
                    <w:bCs/>
                  </w:rPr>
                </w:rPrChange>
              </w:rPr>
            </w:pPr>
            <w:proofErr w:type="spellStart"/>
            <w:ins w:id="6053" w:author="Simon Brandl" w:date="2020-05-22T16:56:00Z">
              <w:r w:rsidRPr="006B2652">
                <w:rPr>
                  <w:rFonts w:ascii="Arial" w:hAnsi="Arial" w:cs="Arial"/>
                  <w:sz w:val="20"/>
                  <w:szCs w:val="20"/>
                  <w:rPrChange w:id="6054" w:author="Simon Brandl" w:date="2020-05-22T16:57:00Z">
                    <w:rPr>
                      <w:rFonts w:ascii="Arial" w:hAnsi="Arial" w:cs="Arial"/>
                      <w:b/>
                      <w:bCs/>
                    </w:rPr>
                  </w:rPrChange>
                </w:rPr>
                <w:t>GoO</w:t>
              </w:r>
              <w:proofErr w:type="spellEnd"/>
            </w:ins>
          </w:p>
        </w:tc>
        <w:tc>
          <w:tcPr>
            <w:tcW w:w="0" w:type="auto"/>
            <w:tcBorders>
              <w:bottom w:val="single" w:sz="4" w:space="0" w:color="auto"/>
            </w:tcBorders>
            <w:noWrap/>
            <w:hideMark/>
            <w:tcPrChange w:id="6055" w:author="Simon Brandl" w:date="2020-05-22T16:58:00Z">
              <w:tcPr>
                <w:tcW w:w="0" w:type="auto"/>
                <w:noWrap/>
                <w:hideMark/>
              </w:tcPr>
            </w:tcPrChange>
          </w:tcPr>
          <w:p w14:paraId="4D535775" w14:textId="77777777" w:rsidR="006B2652" w:rsidRPr="006B2652" w:rsidRDefault="006B2652">
            <w:pPr>
              <w:rPr>
                <w:ins w:id="6056" w:author="Simon Brandl" w:date="2020-05-22T16:56:00Z"/>
                <w:rFonts w:ascii="Arial" w:hAnsi="Arial" w:cs="Arial"/>
                <w:i/>
                <w:iCs/>
                <w:sz w:val="20"/>
                <w:szCs w:val="20"/>
                <w:rPrChange w:id="6057" w:author="Simon Brandl" w:date="2020-05-22T16:57:00Z">
                  <w:rPr>
                    <w:ins w:id="6058" w:author="Simon Brandl" w:date="2020-05-22T16:56:00Z"/>
                    <w:rFonts w:ascii="Arial" w:hAnsi="Arial" w:cs="Arial"/>
                    <w:b/>
                    <w:bCs/>
                  </w:rPr>
                </w:rPrChange>
              </w:rPr>
            </w:pPr>
            <w:proofErr w:type="spellStart"/>
            <w:ins w:id="6059" w:author="Simon Brandl" w:date="2020-05-22T16:56:00Z">
              <w:r w:rsidRPr="006B2652">
                <w:rPr>
                  <w:rFonts w:ascii="Arial" w:hAnsi="Arial" w:cs="Arial"/>
                  <w:i/>
                  <w:iCs/>
                  <w:sz w:val="20"/>
                  <w:szCs w:val="20"/>
                  <w:rPrChange w:id="6060" w:author="Simon Brandl" w:date="2020-05-22T16:57:00Z">
                    <w:rPr>
                      <w:rFonts w:ascii="Arial" w:hAnsi="Arial" w:cs="Arial"/>
                      <w:b/>
                      <w:bCs/>
                    </w:rPr>
                  </w:rPrChange>
                </w:rPr>
                <w:t>Hetereleotris</w:t>
              </w:r>
              <w:proofErr w:type="spellEnd"/>
              <w:r w:rsidRPr="006B2652">
                <w:rPr>
                  <w:rFonts w:ascii="Arial" w:hAnsi="Arial" w:cs="Arial"/>
                  <w:i/>
                  <w:iCs/>
                  <w:sz w:val="20"/>
                  <w:szCs w:val="20"/>
                  <w:rPrChange w:id="6061" w:author="Simon Brandl" w:date="2020-05-22T16:57:00Z">
                    <w:rPr>
                      <w:rFonts w:ascii="Arial" w:hAnsi="Arial" w:cs="Arial"/>
                      <w:b/>
                      <w:bCs/>
                    </w:rPr>
                  </w:rPrChange>
                </w:rPr>
                <w:t xml:space="preserve"> vulgaris</w:t>
              </w:r>
            </w:ins>
          </w:p>
        </w:tc>
        <w:tc>
          <w:tcPr>
            <w:tcW w:w="0" w:type="auto"/>
            <w:tcBorders>
              <w:bottom w:val="single" w:sz="4" w:space="0" w:color="auto"/>
            </w:tcBorders>
            <w:noWrap/>
            <w:hideMark/>
            <w:tcPrChange w:id="6062" w:author="Simon Brandl" w:date="2020-05-22T16:58:00Z">
              <w:tcPr>
                <w:tcW w:w="0" w:type="auto"/>
                <w:noWrap/>
                <w:hideMark/>
              </w:tcPr>
            </w:tcPrChange>
          </w:tcPr>
          <w:p w14:paraId="114EFA59" w14:textId="77777777" w:rsidR="006B2652" w:rsidRPr="006B2652" w:rsidRDefault="006B2652" w:rsidP="006B2652">
            <w:pPr>
              <w:rPr>
                <w:ins w:id="6063" w:author="Simon Brandl" w:date="2020-05-22T16:56:00Z"/>
                <w:rFonts w:ascii="Arial" w:hAnsi="Arial" w:cs="Arial"/>
                <w:sz w:val="20"/>
                <w:szCs w:val="20"/>
                <w:rPrChange w:id="6064" w:author="Simon Brandl" w:date="2020-05-22T16:57:00Z">
                  <w:rPr>
                    <w:ins w:id="6065" w:author="Simon Brandl" w:date="2020-05-22T16:56:00Z"/>
                    <w:rFonts w:ascii="Arial" w:hAnsi="Arial" w:cs="Arial"/>
                    <w:b/>
                    <w:bCs/>
                  </w:rPr>
                </w:rPrChange>
              </w:rPr>
            </w:pPr>
            <w:ins w:id="6066" w:author="Simon Brandl" w:date="2020-05-22T16:56:00Z">
              <w:r w:rsidRPr="006B2652">
                <w:rPr>
                  <w:rFonts w:ascii="Arial" w:hAnsi="Arial" w:cs="Arial"/>
                  <w:sz w:val="20"/>
                  <w:szCs w:val="20"/>
                  <w:rPrChange w:id="6067" w:author="Simon Brandl" w:date="2020-05-22T16:57:00Z">
                    <w:rPr>
                      <w:rFonts w:ascii="Arial" w:hAnsi="Arial" w:cs="Arial"/>
                      <w:b/>
                      <w:bCs/>
                    </w:rPr>
                  </w:rPrChange>
                </w:rPr>
                <w:t>8</w:t>
              </w:r>
            </w:ins>
          </w:p>
        </w:tc>
      </w:tr>
    </w:tbl>
    <w:p w14:paraId="7E7BB7C1" w14:textId="295C6751" w:rsidR="006B2652" w:rsidRDefault="006B2652">
      <w:pPr>
        <w:rPr>
          <w:ins w:id="6068" w:author="Simon Brandl" w:date="2020-05-22T17:35:00Z"/>
          <w:rFonts w:ascii="Arial" w:hAnsi="Arial" w:cs="Arial"/>
          <w:b/>
          <w:bCs/>
        </w:rPr>
      </w:pPr>
      <w:ins w:id="6069" w:author="Simon Brandl" w:date="2020-05-22T16:56:00Z">
        <w:r w:rsidRPr="006B2652">
          <w:rPr>
            <w:rFonts w:ascii="Arial" w:hAnsi="Arial" w:cs="Arial"/>
            <w:b/>
            <w:bCs/>
          </w:rPr>
          <w:t xml:space="preserve"> </w:t>
        </w:r>
        <w:r>
          <w:rPr>
            <w:rFonts w:ascii="Arial" w:hAnsi="Arial" w:cs="Arial"/>
            <w:b/>
            <w:bCs/>
          </w:rPr>
          <w:br w:type="page"/>
        </w:r>
      </w:ins>
    </w:p>
    <w:p w14:paraId="58F44592" w14:textId="5A94DF48" w:rsidR="00E223DF" w:rsidRDefault="00E223DF">
      <w:pPr>
        <w:rPr>
          <w:ins w:id="6070" w:author="Simon Brandl" w:date="2020-05-22T16:56:00Z"/>
          <w:rFonts w:ascii="Arial" w:hAnsi="Arial" w:cs="Arial"/>
          <w:b/>
          <w:bCs/>
        </w:rPr>
      </w:pPr>
      <w:ins w:id="6071" w:author="Simon Brandl" w:date="2020-05-22T17:36:00Z">
        <w:r>
          <w:rPr>
            <w:rFonts w:ascii="Arial" w:hAnsi="Arial" w:cs="Arial"/>
            <w:b/>
            <w:bCs/>
            <w:noProof/>
          </w:rPr>
          <w:lastRenderedPageBreak/>
          <w:drawing>
            <wp:inline distT="0" distB="0" distL="0" distR="0" wp14:anchorId="1C46BDA0" wp14:editId="123953D2">
              <wp:extent cx="5943600" cy="5943600"/>
              <wp:effectExtent l="0" t="0" r="0" b="0"/>
              <wp:docPr id="1" name="Picture 1" descr="A picture containing map, table, filled, vario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randletal_UAE_NEE_FigS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398B9C47" w14:textId="3C6972B4" w:rsidR="00AE5BBA" w:rsidRDefault="00E223DF" w:rsidP="00ED5488">
      <w:pPr>
        <w:rPr>
          <w:ins w:id="6072" w:author="Simon Brandl" w:date="2020-05-22T17:37:00Z"/>
          <w:rFonts w:ascii="Arial" w:hAnsi="Arial" w:cs="Arial"/>
        </w:rPr>
      </w:pPr>
      <w:ins w:id="6073" w:author="Simon Brandl" w:date="2020-05-22T17:36:00Z">
        <w:r w:rsidRPr="0005446F">
          <w:rPr>
            <w:rFonts w:ascii="Arial" w:hAnsi="Arial" w:cs="Arial"/>
            <w:b/>
            <w:bCs/>
          </w:rPr>
          <w:t xml:space="preserve">Figure S1 | </w:t>
        </w:r>
        <w:r>
          <w:rPr>
            <w:rFonts w:ascii="Arial" w:hAnsi="Arial" w:cs="Arial"/>
            <w:b/>
            <w:bCs/>
          </w:rPr>
          <w:t>97.5% and 2.5% quantiles of remotely sensed temperatures from each year between 2010 and 2018</w:t>
        </w:r>
      </w:ins>
      <w:ins w:id="6074" w:author="Simon Brandl" w:date="2020-05-22T17:37:00Z">
        <w:r>
          <w:rPr>
            <w:rFonts w:ascii="Arial" w:hAnsi="Arial" w:cs="Arial"/>
            <w:b/>
            <w:bCs/>
          </w:rPr>
          <w:t xml:space="preserve"> across our sites in the</w:t>
        </w:r>
      </w:ins>
      <w:ins w:id="6075" w:author="Simon Brandl" w:date="2020-05-22T17:36:00Z">
        <w:r w:rsidRPr="0005446F">
          <w:rPr>
            <w:rFonts w:ascii="Arial" w:hAnsi="Arial" w:cs="Arial"/>
            <w:b/>
            <w:bCs/>
          </w:rPr>
          <w:t xml:space="preserve"> Arabian Gulf (blue) and Gulf of Oman (gold).</w:t>
        </w:r>
      </w:ins>
      <w:ins w:id="6076" w:author="Simon Brandl" w:date="2020-06-01T16:27:00Z">
        <w:r w:rsidR="00E926A5">
          <w:rPr>
            <w:rFonts w:ascii="Arial" w:hAnsi="Arial" w:cs="Arial"/>
            <w:b/>
            <w:bCs/>
          </w:rPr>
          <w:t xml:space="preserve"> </w:t>
        </w:r>
        <w:r w:rsidR="00BF3F3E">
          <w:rPr>
            <w:rFonts w:ascii="Arial" w:hAnsi="Arial" w:cs="Arial"/>
          </w:rPr>
          <w:t>Data were sourced from the MODIS-Aqua</w:t>
        </w:r>
      </w:ins>
      <w:ins w:id="6077" w:author="Simon Brandl" w:date="2020-06-01T16:28:00Z">
        <w:r w:rsidR="00BF3F3E">
          <w:rPr>
            <w:rFonts w:ascii="Arial" w:hAnsi="Arial" w:cs="Arial"/>
          </w:rPr>
          <w:t xml:space="preserve"> database (</w:t>
        </w:r>
        <w:r w:rsidR="00BF3F3E">
          <w:rPr>
            <w:rFonts w:ascii="Arial" w:hAnsi="Arial" w:cs="Arial"/>
          </w:rPr>
          <w:fldChar w:fldCharType="begin"/>
        </w:r>
        <w:r w:rsidR="00BF3F3E">
          <w:rPr>
            <w:rFonts w:ascii="Arial" w:hAnsi="Arial" w:cs="Arial"/>
          </w:rPr>
          <w:instrText xml:space="preserve"> HYPERLINK "</w:instrText>
        </w:r>
        <w:r w:rsidR="00BF3F3E" w:rsidRPr="00BF3F3E">
          <w:rPr>
            <w:rPrChange w:id="6078" w:author="Simon Brandl" w:date="2020-06-01T16:28:00Z">
              <w:rPr>
                <w:rStyle w:val="Hyperlink"/>
                <w:rFonts w:ascii="Arial" w:hAnsi="Arial" w:cs="Arial"/>
              </w:rPr>
            </w:rPrChange>
          </w:rPr>
          <w:instrText>https://oceandata.sci.gsfc.nasa.gov/MODIS-Aqua/Mapped/Daily/4km/sst/2012/</w:instrText>
        </w:r>
        <w:r w:rsidR="00BF3F3E">
          <w:rPr>
            <w:rFonts w:ascii="Arial" w:hAnsi="Arial" w:cs="Arial"/>
          </w:rPr>
          <w:instrText xml:space="preserve">" </w:instrText>
        </w:r>
        <w:r w:rsidR="00BF3F3E">
          <w:rPr>
            <w:rFonts w:ascii="Arial" w:hAnsi="Arial" w:cs="Arial"/>
          </w:rPr>
          <w:fldChar w:fldCharType="separate"/>
        </w:r>
        <w:r w:rsidR="00BF3F3E" w:rsidRPr="00BF3F3E">
          <w:rPr>
            <w:rStyle w:val="Hyperlink"/>
            <w:rFonts w:ascii="Arial" w:hAnsi="Arial" w:cs="Arial"/>
          </w:rPr>
          <w:t>https://oceandata.sci.gsfc.nasa.gov/MODIS-Aqua/Mapped/Daily/4km/sst/2012/</w:t>
        </w:r>
        <w:r w:rsidR="00BF3F3E">
          <w:rPr>
            <w:rFonts w:ascii="Arial" w:hAnsi="Arial" w:cs="Arial"/>
          </w:rPr>
          <w:fldChar w:fldCharType="end"/>
        </w:r>
        <w:r w:rsidR="00BF3F3E">
          <w:rPr>
            <w:rFonts w:ascii="Arial" w:hAnsi="Arial" w:cs="Arial"/>
          </w:rPr>
          <w:t>).</w:t>
        </w:r>
      </w:ins>
      <w:ins w:id="6079" w:author="Simon Brandl" w:date="2020-05-22T17:36:00Z">
        <w:r w:rsidRPr="0005446F">
          <w:rPr>
            <w:rFonts w:ascii="Arial" w:hAnsi="Arial" w:cs="Arial"/>
            <w:b/>
            <w:bCs/>
          </w:rPr>
          <w:t xml:space="preserve"> </w:t>
        </w:r>
      </w:ins>
    </w:p>
    <w:p w14:paraId="625DFA0F" w14:textId="3B04AA7D" w:rsidR="00E223DF" w:rsidRDefault="00E223DF" w:rsidP="00ED5488">
      <w:pPr>
        <w:rPr>
          <w:ins w:id="6080" w:author="Simon Brandl" w:date="2020-05-22T17:37:00Z"/>
          <w:rFonts w:ascii="Arial" w:hAnsi="Arial" w:cs="Arial"/>
        </w:rPr>
      </w:pPr>
    </w:p>
    <w:p w14:paraId="3D0D4EC8" w14:textId="2E75E288" w:rsidR="00E223DF" w:rsidRDefault="00E223DF" w:rsidP="00ED5488">
      <w:pPr>
        <w:rPr>
          <w:ins w:id="6081" w:author="Simon Brandl" w:date="2020-05-22T17:37:00Z"/>
          <w:rFonts w:ascii="Arial" w:hAnsi="Arial" w:cs="Arial"/>
          <w:b/>
          <w:bCs/>
        </w:rPr>
      </w:pPr>
      <w:ins w:id="6082" w:author="Simon Brandl" w:date="2020-05-22T17:37:00Z">
        <w:r>
          <w:rPr>
            <w:rFonts w:ascii="Arial" w:hAnsi="Arial" w:cs="Arial"/>
            <w:b/>
            <w:bCs/>
            <w:noProof/>
          </w:rPr>
          <w:lastRenderedPageBreak/>
          <w:drawing>
            <wp:inline distT="0" distB="0" distL="0" distR="0" wp14:anchorId="6F874DA7" wp14:editId="35722465">
              <wp:extent cx="5943600" cy="2971800"/>
              <wp:effectExtent l="0" t="0" r="0" b="0"/>
              <wp:docPr id="5" name="Picture 5" descr="A picture containing table, man, people,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andletal_UAE_NEE_FigS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ins>
    </w:p>
    <w:p w14:paraId="7B804834" w14:textId="3C7D1E40" w:rsidR="00E223DF" w:rsidRDefault="00E223DF" w:rsidP="00ED5488">
      <w:pPr>
        <w:rPr>
          <w:ins w:id="6083" w:author="Simon Brandl" w:date="2020-05-22T17:37:00Z"/>
          <w:rFonts w:ascii="Arial" w:hAnsi="Arial" w:cs="Arial"/>
          <w:b/>
          <w:bCs/>
        </w:rPr>
      </w:pPr>
    </w:p>
    <w:p w14:paraId="26FE572A" w14:textId="0C105D89" w:rsidR="00E223DF" w:rsidRPr="00BF3F3E" w:rsidRDefault="00E223DF" w:rsidP="00ED5488">
      <w:pPr>
        <w:rPr>
          <w:rFonts w:ascii="Arial" w:hAnsi="Arial" w:cs="Arial"/>
          <w:rPrChange w:id="6084" w:author="Simon Brandl" w:date="2020-06-01T16:29:00Z">
            <w:rPr>
              <w:rFonts w:ascii="Arial" w:hAnsi="Arial" w:cs="Arial"/>
              <w:b/>
              <w:bCs/>
            </w:rPr>
          </w:rPrChange>
        </w:rPr>
      </w:pPr>
      <w:ins w:id="6085" w:author="Simon Brandl" w:date="2020-05-22T17:37:00Z">
        <w:r w:rsidRPr="0005446F">
          <w:rPr>
            <w:rFonts w:ascii="Arial" w:hAnsi="Arial" w:cs="Arial"/>
            <w:b/>
            <w:bCs/>
          </w:rPr>
          <w:t>Figure S</w:t>
        </w:r>
        <w:r>
          <w:rPr>
            <w:rFonts w:ascii="Arial" w:hAnsi="Arial" w:cs="Arial"/>
            <w:b/>
            <w:bCs/>
          </w:rPr>
          <w:t>2</w:t>
        </w:r>
        <w:r w:rsidRPr="0005446F">
          <w:rPr>
            <w:rFonts w:ascii="Arial" w:hAnsi="Arial" w:cs="Arial"/>
            <w:b/>
            <w:bCs/>
          </w:rPr>
          <w:t xml:space="preserve"> | </w:t>
        </w:r>
        <w:r>
          <w:rPr>
            <w:rFonts w:ascii="Arial" w:hAnsi="Arial" w:cs="Arial"/>
            <w:b/>
            <w:bCs/>
          </w:rPr>
          <w:t xml:space="preserve">Temperature records from </w:t>
        </w:r>
        <w:r>
          <w:rPr>
            <w:rFonts w:ascii="Arial" w:hAnsi="Arial" w:cs="Arial"/>
            <w:b/>
            <w:bCs/>
            <w:i/>
            <w:iCs/>
          </w:rPr>
          <w:t xml:space="preserve">in situ </w:t>
        </w:r>
        <w:r>
          <w:rPr>
            <w:rFonts w:ascii="Arial" w:hAnsi="Arial" w:cs="Arial"/>
            <w:b/>
            <w:bCs/>
          </w:rPr>
          <w:t>data logg</w:t>
        </w:r>
      </w:ins>
      <w:ins w:id="6086" w:author="Simon Brandl" w:date="2020-05-22T17:38:00Z">
        <w:r>
          <w:rPr>
            <w:rFonts w:ascii="Arial" w:hAnsi="Arial" w:cs="Arial"/>
            <w:b/>
            <w:bCs/>
          </w:rPr>
          <w:t>e</w:t>
        </w:r>
      </w:ins>
      <w:ins w:id="6087" w:author="Simon Brandl" w:date="2020-05-22T17:37:00Z">
        <w:r>
          <w:rPr>
            <w:rFonts w:ascii="Arial" w:hAnsi="Arial" w:cs="Arial"/>
            <w:b/>
            <w:bCs/>
          </w:rPr>
          <w:t xml:space="preserve">rs deployed </w:t>
        </w:r>
      </w:ins>
      <w:ins w:id="6088" w:author="Simon Brandl" w:date="2020-06-01T16:30:00Z">
        <w:r w:rsidR="00BF3F3E">
          <w:rPr>
            <w:rFonts w:ascii="Arial" w:hAnsi="Arial" w:cs="Arial"/>
            <w:b/>
            <w:bCs/>
          </w:rPr>
          <w:t>during</w:t>
        </w:r>
      </w:ins>
      <w:ins w:id="6089" w:author="Simon Brandl" w:date="2020-05-22T17:37:00Z">
        <w:r>
          <w:rPr>
            <w:rFonts w:ascii="Arial" w:hAnsi="Arial" w:cs="Arial"/>
            <w:b/>
            <w:bCs/>
          </w:rPr>
          <w:t xml:space="preserve"> va</w:t>
        </w:r>
      </w:ins>
      <w:ins w:id="6090" w:author="Simon Brandl" w:date="2020-05-22T17:38:00Z">
        <w:r>
          <w:rPr>
            <w:rFonts w:ascii="Arial" w:hAnsi="Arial" w:cs="Arial"/>
            <w:b/>
            <w:bCs/>
          </w:rPr>
          <w:t xml:space="preserve">rious time periods at the six sites across the two locations. </w:t>
        </w:r>
      </w:ins>
      <w:ins w:id="6091" w:author="Simon Brandl" w:date="2020-06-01T16:29:00Z">
        <w:r w:rsidR="00BF3F3E">
          <w:rPr>
            <w:rFonts w:ascii="Arial" w:hAnsi="Arial" w:cs="Arial"/>
          </w:rPr>
          <w:t xml:space="preserve">Al </w:t>
        </w:r>
        <w:proofErr w:type="spellStart"/>
        <w:r w:rsidR="00BF3F3E">
          <w:rPr>
            <w:rFonts w:ascii="Arial" w:hAnsi="Arial" w:cs="Arial"/>
          </w:rPr>
          <w:t>Aqah</w:t>
        </w:r>
        <w:proofErr w:type="spellEnd"/>
        <w:r w:rsidR="00BF3F3E">
          <w:rPr>
            <w:rFonts w:ascii="Arial" w:hAnsi="Arial" w:cs="Arial"/>
          </w:rPr>
          <w:t xml:space="preserve"> = Snoopy Rock.</w:t>
        </w:r>
      </w:ins>
    </w:p>
    <w:p w14:paraId="13F3D66F" w14:textId="65BD3AAE" w:rsidR="00D72115" w:rsidRPr="0005446F" w:rsidRDefault="000708E7" w:rsidP="001F3670">
      <w:pPr>
        <w:spacing w:line="480" w:lineRule="auto"/>
        <w:rPr>
          <w:rFonts w:ascii="Arial" w:hAnsi="Arial" w:cs="Arial"/>
          <w:b/>
          <w:bCs/>
        </w:rPr>
      </w:pPr>
      <w:r w:rsidRPr="0005446F">
        <w:rPr>
          <w:rFonts w:ascii="Arial" w:hAnsi="Arial" w:cs="Arial"/>
          <w:b/>
          <w:bCs/>
          <w:noProof/>
        </w:rPr>
        <w:lastRenderedPageBreak/>
        <w:drawing>
          <wp:inline distT="0" distB="0" distL="0" distR="0" wp14:anchorId="27811F59" wp14:editId="4426663F">
            <wp:extent cx="5943600" cy="74295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S1_M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2BE6E7C9" w14:textId="78893389" w:rsidR="00D72115" w:rsidRPr="0005446F" w:rsidRDefault="00D72115" w:rsidP="00D72115">
      <w:pPr>
        <w:spacing w:line="276" w:lineRule="auto"/>
        <w:rPr>
          <w:rFonts w:ascii="Arial" w:hAnsi="Arial" w:cs="Arial"/>
        </w:rPr>
      </w:pPr>
      <w:r w:rsidRPr="0005446F">
        <w:rPr>
          <w:rFonts w:ascii="Arial" w:hAnsi="Arial" w:cs="Arial"/>
          <w:b/>
          <w:bCs/>
        </w:rPr>
        <w:t>Figure S</w:t>
      </w:r>
      <w:ins w:id="6092" w:author="Simon Brandl" w:date="2020-05-22T17:36:00Z">
        <w:r w:rsidR="00E223DF">
          <w:rPr>
            <w:rFonts w:ascii="Arial" w:hAnsi="Arial" w:cs="Arial"/>
            <w:b/>
            <w:bCs/>
          </w:rPr>
          <w:t>3</w:t>
        </w:r>
      </w:ins>
      <w:del w:id="6093" w:author="Simon Brandl" w:date="2020-05-22T17:36:00Z">
        <w:r w:rsidR="00F21DF4" w:rsidRPr="0005446F" w:rsidDel="00E223DF">
          <w:rPr>
            <w:rFonts w:ascii="Arial" w:hAnsi="Arial" w:cs="Arial"/>
            <w:b/>
            <w:bCs/>
          </w:rPr>
          <w:delText>1</w:delText>
        </w:r>
      </w:del>
      <w:r w:rsidRPr="0005446F">
        <w:rPr>
          <w:rFonts w:ascii="Arial" w:hAnsi="Arial" w:cs="Arial"/>
          <w:b/>
          <w:bCs/>
        </w:rPr>
        <w:t xml:space="preserve"> | Rarefaction curves of OTU and ESV richness across </w:t>
      </w:r>
      <w:r w:rsidR="00CD53F7" w:rsidRPr="0005446F">
        <w:rPr>
          <w:rFonts w:ascii="Arial" w:hAnsi="Arial" w:cs="Arial"/>
          <w:b/>
          <w:bCs/>
        </w:rPr>
        <w:t xml:space="preserve">total </w:t>
      </w:r>
      <w:r w:rsidRPr="0005446F">
        <w:rPr>
          <w:rFonts w:ascii="Arial" w:hAnsi="Arial" w:cs="Arial"/>
          <w:b/>
          <w:bCs/>
        </w:rPr>
        <w:t xml:space="preserve">sequences for six species in the Arabian Gulf (blue) and Gulf of Oman (gold). </w:t>
      </w:r>
      <w:del w:id="6094" w:author="Simon Brandl" w:date="2020-06-01T16:32:00Z">
        <w:r w:rsidRPr="0005446F" w:rsidDel="00BF3F3E">
          <w:rPr>
            <w:rFonts w:ascii="Arial" w:hAnsi="Arial" w:cs="Arial"/>
          </w:rPr>
          <w:delText xml:space="preserve">OTU curves </w:delText>
        </w:r>
      </w:del>
      <w:r w:rsidRPr="0005446F">
        <w:rPr>
          <w:rFonts w:ascii="Arial" w:hAnsi="Arial" w:cs="Arial"/>
        </w:rPr>
        <w:t xml:space="preserve">(a) </w:t>
      </w:r>
      <w:ins w:id="6095" w:author="Simon Brandl" w:date="2020-06-01T16:32:00Z">
        <w:r w:rsidR="00BF3F3E" w:rsidRPr="0005446F">
          <w:rPr>
            <w:rFonts w:ascii="Arial" w:hAnsi="Arial" w:cs="Arial"/>
          </w:rPr>
          <w:t xml:space="preserve">OTU </w:t>
        </w:r>
        <w:r w:rsidR="00BF3F3E">
          <w:rPr>
            <w:rFonts w:ascii="Arial" w:hAnsi="Arial" w:cs="Arial"/>
          </w:rPr>
          <w:t xml:space="preserve">rarefaction </w:t>
        </w:r>
        <w:r w:rsidR="00BF3F3E" w:rsidRPr="0005446F">
          <w:rPr>
            <w:rFonts w:ascii="Arial" w:hAnsi="Arial" w:cs="Arial"/>
          </w:rPr>
          <w:t xml:space="preserve">curves </w:t>
        </w:r>
      </w:ins>
      <w:r w:rsidR="00CD53F7" w:rsidRPr="0005446F">
        <w:rPr>
          <w:rFonts w:ascii="Arial" w:hAnsi="Arial" w:cs="Arial"/>
        </w:rPr>
        <w:t xml:space="preserve">indicate </w:t>
      </w:r>
      <w:r w:rsidRPr="0005446F">
        <w:rPr>
          <w:rFonts w:ascii="Arial" w:hAnsi="Arial" w:cs="Arial"/>
        </w:rPr>
        <w:t xml:space="preserve">the diversity </w:t>
      </w:r>
      <w:r w:rsidR="00CD53F7" w:rsidRPr="0005446F">
        <w:rPr>
          <w:rFonts w:ascii="Arial" w:hAnsi="Arial" w:cs="Arial"/>
        </w:rPr>
        <w:t>of prey items</w:t>
      </w:r>
      <w:r w:rsidRPr="0005446F">
        <w:rPr>
          <w:rFonts w:ascii="Arial" w:hAnsi="Arial" w:cs="Arial"/>
        </w:rPr>
        <w:t xml:space="preserve"> for each species and population </w:t>
      </w:r>
      <w:r w:rsidRPr="0005446F">
        <w:rPr>
          <w:rFonts w:ascii="Arial" w:hAnsi="Arial" w:cs="Arial"/>
        </w:rPr>
        <w:lastRenderedPageBreak/>
        <w:t xml:space="preserve">as obtained from gut content DNA metabarcoding </w:t>
      </w:r>
      <w:r w:rsidR="00CD53F7" w:rsidRPr="0005446F">
        <w:rPr>
          <w:rFonts w:ascii="Arial" w:hAnsi="Arial" w:cs="Arial"/>
        </w:rPr>
        <w:t>with the COI marker</w:t>
      </w:r>
      <w:r w:rsidRPr="0005446F">
        <w:rPr>
          <w:rFonts w:ascii="Arial" w:hAnsi="Arial" w:cs="Arial"/>
        </w:rPr>
        <w:t xml:space="preserve">, while </w:t>
      </w:r>
      <w:ins w:id="6096" w:author="Simon Brandl" w:date="2020-06-01T16:32:00Z">
        <w:r w:rsidR="00BF3F3E" w:rsidRPr="0005446F">
          <w:rPr>
            <w:rFonts w:ascii="Arial" w:hAnsi="Arial" w:cs="Arial"/>
          </w:rPr>
          <w:t xml:space="preserve">(b) </w:t>
        </w:r>
      </w:ins>
      <w:r w:rsidRPr="0005446F">
        <w:rPr>
          <w:rFonts w:ascii="Arial" w:hAnsi="Arial" w:cs="Arial"/>
        </w:rPr>
        <w:t xml:space="preserve">ESV curves </w:t>
      </w:r>
      <w:del w:id="6097" w:author="Simon Brandl" w:date="2020-06-01T16:32:00Z">
        <w:r w:rsidRPr="0005446F" w:rsidDel="00BF3F3E">
          <w:rPr>
            <w:rFonts w:ascii="Arial" w:hAnsi="Arial" w:cs="Arial"/>
          </w:rPr>
          <w:delText xml:space="preserve">(b) </w:delText>
        </w:r>
      </w:del>
      <w:r w:rsidRPr="0005446F">
        <w:rPr>
          <w:rFonts w:ascii="Arial" w:hAnsi="Arial" w:cs="Arial"/>
        </w:rPr>
        <w:t xml:space="preserve">show the diversity of </w:t>
      </w:r>
      <w:r w:rsidR="00CD53F7" w:rsidRPr="0005446F">
        <w:rPr>
          <w:rFonts w:ascii="Arial" w:hAnsi="Arial" w:cs="Arial"/>
        </w:rPr>
        <w:t>prey items</w:t>
      </w:r>
      <w:r w:rsidRPr="0005446F">
        <w:rPr>
          <w:rFonts w:ascii="Arial" w:hAnsi="Arial" w:cs="Arial"/>
        </w:rPr>
        <w:t xml:space="preserve"> </w:t>
      </w:r>
      <w:r w:rsidR="00CD53F7" w:rsidRPr="0005446F">
        <w:rPr>
          <w:rFonts w:ascii="Arial" w:hAnsi="Arial" w:cs="Arial"/>
        </w:rPr>
        <w:t>obtained with the 23S marker</w:t>
      </w:r>
      <w:r w:rsidRPr="0005446F">
        <w:rPr>
          <w:rFonts w:ascii="Arial" w:hAnsi="Arial" w:cs="Arial"/>
        </w:rPr>
        <w:t>. Solid lines indicate interpolated richness, while dashed lines indicate extrapolated richness (to the maximum number of sequences across species). Shaded ribbons indicate 95% confidence intervals of extrapolations.</w:t>
      </w:r>
    </w:p>
    <w:p w14:paraId="38AFF5A3" w14:textId="77777777" w:rsidR="00D72115" w:rsidRPr="0005446F" w:rsidRDefault="00D72115" w:rsidP="001F3670">
      <w:pPr>
        <w:spacing w:line="480" w:lineRule="auto"/>
        <w:rPr>
          <w:rFonts w:ascii="Arial" w:hAnsi="Arial" w:cs="Arial"/>
          <w:b/>
          <w:bCs/>
        </w:rPr>
      </w:pPr>
    </w:p>
    <w:sectPr w:rsidR="00D72115" w:rsidRPr="0005446F" w:rsidSect="00344889">
      <w:footerReference w:type="even" r:id="rId23"/>
      <w:footerReference w:type="default" r:id="rId2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BC6C7D" w14:textId="77777777" w:rsidR="00724CA4" w:rsidRDefault="00724CA4" w:rsidP="00E62478">
      <w:r>
        <w:separator/>
      </w:r>
    </w:p>
  </w:endnote>
  <w:endnote w:type="continuationSeparator" w:id="0">
    <w:p w14:paraId="176DC6FB" w14:textId="77777777" w:rsidR="00724CA4" w:rsidRDefault="00724CA4" w:rsidP="00E624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32105603"/>
      <w:docPartObj>
        <w:docPartGallery w:val="Page Numbers (Bottom of Page)"/>
        <w:docPartUnique/>
      </w:docPartObj>
    </w:sdtPr>
    <w:sdtContent>
      <w:p w14:paraId="62F25CE4" w14:textId="3A70461E" w:rsidR="00DA475E" w:rsidRDefault="00DA475E" w:rsidP="009A268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20A1F7" w14:textId="77777777" w:rsidR="00DA475E" w:rsidRDefault="00DA47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5031937"/>
      <w:docPartObj>
        <w:docPartGallery w:val="Page Numbers (Bottom of Page)"/>
        <w:docPartUnique/>
      </w:docPartObj>
    </w:sdtPr>
    <w:sdtContent>
      <w:p w14:paraId="4047C57E" w14:textId="228EE054" w:rsidR="00DA475E" w:rsidRDefault="00DA475E" w:rsidP="009A268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284A2A5C" w14:textId="77777777" w:rsidR="00DA475E" w:rsidRDefault="00DA47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CE2A91" w14:textId="77777777" w:rsidR="00724CA4" w:rsidRDefault="00724CA4" w:rsidP="00E62478">
      <w:r>
        <w:separator/>
      </w:r>
    </w:p>
  </w:footnote>
  <w:footnote w:type="continuationSeparator" w:id="0">
    <w:p w14:paraId="2E1FAA74" w14:textId="77777777" w:rsidR="00724CA4" w:rsidRDefault="00724CA4" w:rsidP="00E624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AF0B6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61E63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6CAAB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FED49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0C0E88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1FCDB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BEC227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560681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B6C683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F8E20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8523AA3"/>
    <w:multiLevelType w:val="hybridMultilevel"/>
    <w:tmpl w:val="60E83E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DC7011F"/>
    <w:multiLevelType w:val="hybridMultilevel"/>
    <w:tmpl w:val="1230FD0A"/>
    <w:lvl w:ilvl="0" w:tplc="3870A672">
      <w:start w:val="6"/>
      <w:numFmt w:val="bullet"/>
      <w:lvlText w:val="-"/>
      <w:lvlJc w:val="left"/>
      <w:pPr>
        <w:ind w:left="720" w:hanging="360"/>
      </w:pPr>
      <w:rPr>
        <w:rFonts w:ascii="Garamond" w:eastAsiaTheme="minorHAnsi" w:hAnsi="Garamond"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D97585A"/>
    <w:multiLevelType w:val="hybridMultilevel"/>
    <w:tmpl w:val="CC58D3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2"/>
  </w:num>
  <w:num w:numId="3">
    <w:abstractNumId w:val="10"/>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imon Brandl">
    <w15:presenceInfo w15:providerId="AD" w15:userId="S::sbrandl@sfu.ca::2d7cc682-d29c-4331-b438-f8cf7306a4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D9F"/>
    <w:rsid w:val="0000151C"/>
    <w:rsid w:val="000216BA"/>
    <w:rsid w:val="0002378D"/>
    <w:rsid w:val="00024D39"/>
    <w:rsid w:val="00025CE6"/>
    <w:rsid w:val="00025E1A"/>
    <w:rsid w:val="00027AE0"/>
    <w:rsid w:val="000356ED"/>
    <w:rsid w:val="00035E51"/>
    <w:rsid w:val="00036A8A"/>
    <w:rsid w:val="00045045"/>
    <w:rsid w:val="00046623"/>
    <w:rsid w:val="00047512"/>
    <w:rsid w:val="000516B1"/>
    <w:rsid w:val="00054448"/>
    <w:rsid w:val="0005446F"/>
    <w:rsid w:val="000557C8"/>
    <w:rsid w:val="000708E7"/>
    <w:rsid w:val="00081E4D"/>
    <w:rsid w:val="00082E51"/>
    <w:rsid w:val="000847D8"/>
    <w:rsid w:val="00086F4F"/>
    <w:rsid w:val="000913D7"/>
    <w:rsid w:val="00091687"/>
    <w:rsid w:val="0009529A"/>
    <w:rsid w:val="00096DE5"/>
    <w:rsid w:val="000A0B82"/>
    <w:rsid w:val="000A1A21"/>
    <w:rsid w:val="000A5673"/>
    <w:rsid w:val="000B1F26"/>
    <w:rsid w:val="000B7AD7"/>
    <w:rsid w:val="000C0B0F"/>
    <w:rsid w:val="000C0BD2"/>
    <w:rsid w:val="000D156E"/>
    <w:rsid w:val="000D2807"/>
    <w:rsid w:val="000D4B2E"/>
    <w:rsid w:val="000D5064"/>
    <w:rsid w:val="000D51D7"/>
    <w:rsid w:val="000D7FC6"/>
    <w:rsid w:val="000E48DA"/>
    <w:rsid w:val="000F023C"/>
    <w:rsid w:val="000F1F51"/>
    <w:rsid w:val="000F2B1F"/>
    <w:rsid w:val="000F2FCB"/>
    <w:rsid w:val="000F5450"/>
    <w:rsid w:val="0010442D"/>
    <w:rsid w:val="00104A2F"/>
    <w:rsid w:val="00105DF0"/>
    <w:rsid w:val="00106E69"/>
    <w:rsid w:val="0010781C"/>
    <w:rsid w:val="00112281"/>
    <w:rsid w:val="00113168"/>
    <w:rsid w:val="00114128"/>
    <w:rsid w:val="00117101"/>
    <w:rsid w:val="00120793"/>
    <w:rsid w:val="0012296D"/>
    <w:rsid w:val="001245C0"/>
    <w:rsid w:val="0013012C"/>
    <w:rsid w:val="001314EB"/>
    <w:rsid w:val="00131E68"/>
    <w:rsid w:val="001340C8"/>
    <w:rsid w:val="00135018"/>
    <w:rsid w:val="0014178C"/>
    <w:rsid w:val="00145E1D"/>
    <w:rsid w:val="0015064B"/>
    <w:rsid w:val="00153D1F"/>
    <w:rsid w:val="0016325B"/>
    <w:rsid w:val="0016797A"/>
    <w:rsid w:val="001727DB"/>
    <w:rsid w:val="0017359D"/>
    <w:rsid w:val="0017360A"/>
    <w:rsid w:val="00174FDD"/>
    <w:rsid w:val="00175529"/>
    <w:rsid w:val="00177429"/>
    <w:rsid w:val="00180316"/>
    <w:rsid w:val="00186953"/>
    <w:rsid w:val="00186CDA"/>
    <w:rsid w:val="00190F88"/>
    <w:rsid w:val="001A4164"/>
    <w:rsid w:val="001A4CCA"/>
    <w:rsid w:val="001A739E"/>
    <w:rsid w:val="001B07F7"/>
    <w:rsid w:val="001B7683"/>
    <w:rsid w:val="001C46F5"/>
    <w:rsid w:val="001C52F8"/>
    <w:rsid w:val="001C615F"/>
    <w:rsid w:val="001C63A4"/>
    <w:rsid w:val="001C7717"/>
    <w:rsid w:val="001D1BE4"/>
    <w:rsid w:val="001D40DD"/>
    <w:rsid w:val="001D5B27"/>
    <w:rsid w:val="001E0A42"/>
    <w:rsid w:val="001F3670"/>
    <w:rsid w:val="001F3A74"/>
    <w:rsid w:val="002004BE"/>
    <w:rsid w:val="002021CE"/>
    <w:rsid w:val="002112D6"/>
    <w:rsid w:val="00211E76"/>
    <w:rsid w:val="00220844"/>
    <w:rsid w:val="0022273A"/>
    <w:rsid w:val="00222D21"/>
    <w:rsid w:val="00231659"/>
    <w:rsid w:val="00232354"/>
    <w:rsid w:val="002468FB"/>
    <w:rsid w:val="00247FEC"/>
    <w:rsid w:val="002607C4"/>
    <w:rsid w:val="00265848"/>
    <w:rsid w:val="002724D5"/>
    <w:rsid w:val="00277590"/>
    <w:rsid w:val="0027768B"/>
    <w:rsid w:val="00282557"/>
    <w:rsid w:val="00283B04"/>
    <w:rsid w:val="002847F7"/>
    <w:rsid w:val="00285BC6"/>
    <w:rsid w:val="00293E16"/>
    <w:rsid w:val="002952B3"/>
    <w:rsid w:val="00296E90"/>
    <w:rsid w:val="002B00B5"/>
    <w:rsid w:val="002B324E"/>
    <w:rsid w:val="002B3D75"/>
    <w:rsid w:val="002B7C84"/>
    <w:rsid w:val="002B7ECA"/>
    <w:rsid w:val="002C02BC"/>
    <w:rsid w:val="002C0BCB"/>
    <w:rsid w:val="002C0F72"/>
    <w:rsid w:val="002C34CF"/>
    <w:rsid w:val="002D7BA3"/>
    <w:rsid w:val="002E0494"/>
    <w:rsid w:val="002E55A0"/>
    <w:rsid w:val="002E758A"/>
    <w:rsid w:val="002F5BC0"/>
    <w:rsid w:val="002F66C1"/>
    <w:rsid w:val="002F7A4D"/>
    <w:rsid w:val="00300326"/>
    <w:rsid w:val="00300D77"/>
    <w:rsid w:val="00302058"/>
    <w:rsid w:val="00312F25"/>
    <w:rsid w:val="00313F59"/>
    <w:rsid w:val="00321C77"/>
    <w:rsid w:val="00333B08"/>
    <w:rsid w:val="0033556A"/>
    <w:rsid w:val="00340EA5"/>
    <w:rsid w:val="00343756"/>
    <w:rsid w:val="00344889"/>
    <w:rsid w:val="00351AC6"/>
    <w:rsid w:val="00353938"/>
    <w:rsid w:val="00366CDF"/>
    <w:rsid w:val="00366FA0"/>
    <w:rsid w:val="00367805"/>
    <w:rsid w:val="0037220A"/>
    <w:rsid w:val="0037230F"/>
    <w:rsid w:val="00372BF5"/>
    <w:rsid w:val="00376749"/>
    <w:rsid w:val="003806DD"/>
    <w:rsid w:val="00390566"/>
    <w:rsid w:val="00390A15"/>
    <w:rsid w:val="00393A87"/>
    <w:rsid w:val="003949A0"/>
    <w:rsid w:val="00397E7F"/>
    <w:rsid w:val="003B677B"/>
    <w:rsid w:val="003C2FEE"/>
    <w:rsid w:val="003C2FFF"/>
    <w:rsid w:val="003C447B"/>
    <w:rsid w:val="003C7DCE"/>
    <w:rsid w:val="003D1690"/>
    <w:rsid w:val="003D53A7"/>
    <w:rsid w:val="003E15C3"/>
    <w:rsid w:val="003E6605"/>
    <w:rsid w:val="003F3180"/>
    <w:rsid w:val="003F50FB"/>
    <w:rsid w:val="003F77C7"/>
    <w:rsid w:val="003F7D2F"/>
    <w:rsid w:val="00407877"/>
    <w:rsid w:val="004214CE"/>
    <w:rsid w:val="00426CBC"/>
    <w:rsid w:val="00426D36"/>
    <w:rsid w:val="00430142"/>
    <w:rsid w:val="00430DAE"/>
    <w:rsid w:val="00435F8C"/>
    <w:rsid w:val="00440BDE"/>
    <w:rsid w:val="00441C55"/>
    <w:rsid w:val="00450E92"/>
    <w:rsid w:val="00463D8C"/>
    <w:rsid w:val="004657AA"/>
    <w:rsid w:val="00480C6A"/>
    <w:rsid w:val="00481CC2"/>
    <w:rsid w:val="0048643B"/>
    <w:rsid w:val="004878D7"/>
    <w:rsid w:val="00490C3B"/>
    <w:rsid w:val="00491E71"/>
    <w:rsid w:val="004A6579"/>
    <w:rsid w:val="004B2447"/>
    <w:rsid w:val="004B5107"/>
    <w:rsid w:val="004C2319"/>
    <w:rsid w:val="004C69E2"/>
    <w:rsid w:val="004D5343"/>
    <w:rsid w:val="004D534B"/>
    <w:rsid w:val="004D5C78"/>
    <w:rsid w:val="004D5DF7"/>
    <w:rsid w:val="004E39B6"/>
    <w:rsid w:val="004E447C"/>
    <w:rsid w:val="004E530E"/>
    <w:rsid w:val="004E659E"/>
    <w:rsid w:val="004E7D4A"/>
    <w:rsid w:val="00500793"/>
    <w:rsid w:val="00501189"/>
    <w:rsid w:val="00502D52"/>
    <w:rsid w:val="005047E1"/>
    <w:rsid w:val="005049C8"/>
    <w:rsid w:val="005075B3"/>
    <w:rsid w:val="00513E00"/>
    <w:rsid w:val="00514C2A"/>
    <w:rsid w:val="0051506A"/>
    <w:rsid w:val="0052221B"/>
    <w:rsid w:val="005300F3"/>
    <w:rsid w:val="005303D9"/>
    <w:rsid w:val="00533425"/>
    <w:rsid w:val="00533C88"/>
    <w:rsid w:val="005415CB"/>
    <w:rsid w:val="0054189D"/>
    <w:rsid w:val="00542121"/>
    <w:rsid w:val="005422BB"/>
    <w:rsid w:val="005425D1"/>
    <w:rsid w:val="0055669C"/>
    <w:rsid w:val="00562224"/>
    <w:rsid w:val="005675BA"/>
    <w:rsid w:val="0057062B"/>
    <w:rsid w:val="005709C2"/>
    <w:rsid w:val="00577296"/>
    <w:rsid w:val="005814CF"/>
    <w:rsid w:val="00582095"/>
    <w:rsid w:val="00583BE6"/>
    <w:rsid w:val="0059155A"/>
    <w:rsid w:val="005927E9"/>
    <w:rsid w:val="00592E9F"/>
    <w:rsid w:val="005960E8"/>
    <w:rsid w:val="005A3CD4"/>
    <w:rsid w:val="005A5201"/>
    <w:rsid w:val="005C298A"/>
    <w:rsid w:val="005C310A"/>
    <w:rsid w:val="005C4E2F"/>
    <w:rsid w:val="005D44FB"/>
    <w:rsid w:val="005D7E40"/>
    <w:rsid w:val="005E1A02"/>
    <w:rsid w:val="005F49BE"/>
    <w:rsid w:val="00601477"/>
    <w:rsid w:val="00602AC9"/>
    <w:rsid w:val="00607F09"/>
    <w:rsid w:val="00611321"/>
    <w:rsid w:val="00612517"/>
    <w:rsid w:val="00613B0D"/>
    <w:rsid w:val="00613C55"/>
    <w:rsid w:val="0062043E"/>
    <w:rsid w:val="006235D0"/>
    <w:rsid w:val="00626D50"/>
    <w:rsid w:val="00630CA9"/>
    <w:rsid w:val="00635934"/>
    <w:rsid w:val="0064339D"/>
    <w:rsid w:val="00653B02"/>
    <w:rsid w:val="00657DC9"/>
    <w:rsid w:val="00661565"/>
    <w:rsid w:val="00663989"/>
    <w:rsid w:val="00670D64"/>
    <w:rsid w:val="00674F8F"/>
    <w:rsid w:val="0067508A"/>
    <w:rsid w:val="00675E5C"/>
    <w:rsid w:val="00680B98"/>
    <w:rsid w:val="00686A37"/>
    <w:rsid w:val="00694C00"/>
    <w:rsid w:val="00695A4E"/>
    <w:rsid w:val="006966F1"/>
    <w:rsid w:val="00696B36"/>
    <w:rsid w:val="006A35D6"/>
    <w:rsid w:val="006B2652"/>
    <w:rsid w:val="006B2F6E"/>
    <w:rsid w:val="006B313B"/>
    <w:rsid w:val="006B3261"/>
    <w:rsid w:val="006B38F9"/>
    <w:rsid w:val="006C0454"/>
    <w:rsid w:val="006C15E3"/>
    <w:rsid w:val="006C428C"/>
    <w:rsid w:val="006C47C3"/>
    <w:rsid w:val="006C7FEF"/>
    <w:rsid w:val="006D09A2"/>
    <w:rsid w:val="006D1758"/>
    <w:rsid w:val="006D57AB"/>
    <w:rsid w:val="006D5B6B"/>
    <w:rsid w:val="006E3BFB"/>
    <w:rsid w:val="006F187D"/>
    <w:rsid w:val="006F2548"/>
    <w:rsid w:val="0070228B"/>
    <w:rsid w:val="00706DF5"/>
    <w:rsid w:val="00712563"/>
    <w:rsid w:val="0071285A"/>
    <w:rsid w:val="00713B7A"/>
    <w:rsid w:val="00713FAB"/>
    <w:rsid w:val="007172BE"/>
    <w:rsid w:val="00717BE9"/>
    <w:rsid w:val="00724CA4"/>
    <w:rsid w:val="007255BF"/>
    <w:rsid w:val="007261AE"/>
    <w:rsid w:val="00726E33"/>
    <w:rsid w:val="0073190E"/>
    <w:rsid w:val="00741AF9"/>
    <w:rsid w:val="00741DFD"/>
    <w:rsid w:val="00752FB1"/>
    <w:rsid w:val="00753577"/>
    <w:rsid w:val="00753AC8"/>
    <w:rsid w:val="00755D51"/>
    <w:rsid w:val="00757668"/>
    <w:rsid w:val="0077084C"/>
    <w:rsid w:val="0077280A"/>
    <w:rsid w:val="00783C4B"/>
    <w:rsid w:val="00783F09"/>
    <w:rsid w:val="00787BDC"/>
    <w:rsid w:val="00790F7A"/>
    <w:rsid w:val="00793200"/>
    <w:rsid w:val="007938FE"/>
    <w:rsid w:val="00793C55"/>
    <w:rsid w:val="007B6366"/>
    <w:rsid w:val="007B66C4"/>
    <w:rsid w:val="007C12D5"/>
    <w:rsid w:val="007C20A3"/>
    <w:rsid w:val="007C74F7"/>
    <w:rsid w:val="007D0468"/>
    <w:rsid w:val="007D5BE7"/>
    <w:rsid w:val="007D611F"/>
    <w:rsid w:val="007E3D5B"/>
    <w:rsid w:val="007E7CB2"/>
    <w:rsid w:val="007F5346"/>
    <w:rsid w:val="007F68FA"/>
    <w:rsid w:val="007F797B"/>
    <w:rsid w:val="008054EE"/>
    <w:rsid w:val="00815863"/>
    <w:rsid w:val="008173CC"/>
    <w:rsid w:val="00817417"/>
    <w:rsid w:val="00824C7C"/>
    <w:rsid w:val="00830E76"/>
    <w:rsid w:val="00836D48"/>
    <w:rsid w:val="00843588"/>
    <w:rsid w:val="00843E00"/>
    <w:rsid w:val="00846999"/>
    <w:rsid w:val="008478E0"/>
    <w:rsid w:val="00852567"/>
    <w:rsid w:val="00852F36"/>
    <w:rsid w:val="00855475"/>
    <w:rsid w:val="008558B0"/>
    <w:rsid w:val="00860BA6"/>
    <w:rsid w:val="00866383"/>
    <w:rsid w:val="0087290E"/>
    <w:rsid w:val="008773F0"/>
    <w:rsid w:val="0088514B"/>
    <w:rsid w:val="0089042D"/>
    <w:rsid w:val="00892727"/>
    <w:rsid w:val="0089302E"/>
    <w:rsid w:val="008A0414"/>
    <w:rsid w:val="008A2EEF"/>
    <w:rsid w:val="008B51F9"/>
    <w:rsid w:val="008C0279"/>
    <w:rsid w:val="008C09CA"/>
    <w:rsid w:val="008C3AFE"/>
    <w:rsid w:val="008C3B13"/>
    <w:rsid w:val="008C7928"/>
    <w:rsid w:val="008D03AF"/>
    <w:rsid w:val="008D1FF2"/>
    <w:rsid w:val="008D2413"/>
    <w:rsid w:val="008D3D69"/>
    <w:rsid w:val="008D6D00"/>
    <w:rsid w:val="008D77E7"/>
    <w:rsid w:val="008E14D3"/>
    <w:rsid w:val="008E1FE5"/>
    <w:rsid w:val="008E202C"/>
    <w:rsid w:val="008E7581"/>
    <w:rsid w:val="008F051F"/>
    <w:rsid w:val="00900A0F"/>
    <w:rsid w:val="00902DD8"/>
    <w:rsid w:val="00905778"/>
    <w:rsid w:val="009157C9"/>
    <w:rsid w:val="00921B65"/>
    <w:rsid w:val="00930912"/>
    <w:rsid w:val="00935A6E"/>
    <w:rsid w:val="00935E29"/>
    <w:rsid w:val="0093626B"/>
    <w:rsid w:val="00937C51"/>
    <w:rsid w:val="009415B8"/>
    <w:rsid w:val="00942556"/>
    <w:rsid w:val="00942A82"/>
    <w:rsid w:val="00947C48"/>
    <w:rsid w:val="00950976"/>
    <w:rsid w:val="00954ADE"/>
    <w:rsid w:val="0095694A"/>
    <w:rsid w:val="009641C6"/>
    <w:rsid w:val="00964EF4"/>
    <w:rsid w:val="009655E2"/>
    <w:rsid w:val="00971ED1"/>
    <w:rsid w:val="00973F4E"/>
    <w:rsid w:val="00974068"/>
    <w:rsid w:val="009752FC"/>
    <w:rsid w:val="00976E17"/>
    <w:rsid w:val="00996C17"/>
    <w:rsid w:val="009A268A"/>
    <w:rsid w:val="009A2F97"/>
    <w:rsid w:val="009A3350"/>
    <w:rsid w:val="009A402A"/>
    <w:rsid w:val="009A758F"/>
    <w:rsid w:val="009B2C97"/>
    <w:rsid w:val="009B2FA6"/>
    <w:rsid w:val="009B4B37"/>
    <w:rsid w:val="009C1E17"/>
    <w:rsid w:val="009C345B"/>
    <w:rsid w:val="009D0F6B"/>
    <w:rsid w:val="009D1948"/>
    <w:rsid w:val="009D1A9B"/>
    <w:rsid w:val="009D1FFE"/>
    <w:rsid w:val="009D3551"/>
    <w:rsid w:val="009D3947"/>
    <w:rsid w:val="009D5EE1"/>
    <w:rsid w:val="009D6CB0"/>
    <w:rsid w:val="009D756E"/>
    <w:rsid w:val="009E1767"/>
    <w:rsid w:val="009E3711"/>
    <w:rsid w:val="009E7AFA"/>
    <w:rsid w:val="009F536B"/>
    <w:rsid w:val="009F7FBD"/>
    <w:rsid w:val="00A03B3B"/>
    <w:rsid w:val="00A17596"/>
    <w:rsid w:val="00A17738"/>
    <w:rsid w:val="00A24318"/>
    <w:rsid w:val="00A25472"/>
    <w:rsid w:val="00A255C7"/>
    <w:rsid w:val="00A354F1"/>
    <w:rsid w:val="00A363C1"/>
    <w:rsid w:val="00A37BA8"/>
    <w:rsid w:val="00A446C1"/>
    <w:rsid w:val="00A52E90"/>
    <w:rsid w:val="00A53B20"/>
    <w:rsid w:val="00A53ED1"/>
    <w:rsid w:val="00A5433E"/>
    <w:rsid w:val="00A712AA"/>
    <w:rsid w:val="00A73769"/>
    <w:rsid w:val="00A74511"/>
    <w:rsid w:val="00A839BF"/>
    <w:rsid w:val="00A87922"/>
    <w:rsid w:val="00A9474A"/>
    <w:rsid w:val="00A96C54"/>
    <w:rsid w:val="00AA1919"/>
    <w:rsid w:val="00AA6E55"/>
    <w:rsid w:val="00AB372F"/>
    <w:rsid w:val="00AB4AF5"/>
    <w:rsid w:val="00AC2D9F"/>
    <w:rsid w:val="00AC3F03"/>
    <w:rsid w:val="00AD2BD2"/>
    <w:rsid w:val="00AD50E3"/>
    <w:rsid w:val="00AD602C"/>
    <w:rsid w:val="00AE0C58"/>
    <w:rsid w:val="00AE1943"/>
    <w:rsid w:val="00AE5BBA"/>
    <w:rsid w:val="00AE7A79"/>
    <w:rsid w:val="00AF6C9F"/>
    <w:rsid w:val="00B06D9F"/>
    <w:rsid w:val="00B145D6"/>
    <w:rsid w:val="00B21633"/>
    <w:rsid w:val="00B21EA3"/>
    <w:rsid w:val="00B24BA6"/>
    <w:rsid w:val="00B310D3"/>
    <w:rsid w:val="00B31F70"/>
    <w:rsid w:val="00B36D46"/>
    <w:rsid w:val="00B42CE6"/>
    <w:rsid w:val="00B451D0"/>
    <w:rsid w:val="00B6106F"/>
    <w:rsid w:val="00B61E8F"/>
    <w:rsid w:val="00B63A0A"/>
    <w:rsid w:val="00B72103"/>
    <w:rsid w:val="00B726D1"/>
    <w:rsid w:val="00B74E35"/>
    <w:rsid w:val="00B768E1"/>
    <w:rsid w:val="00B81613"/>
    <w:rsid w:val="00B82C63"/>
    <w:rsid w:val="00B85BB7"/>
    <w:rsid w:val="00B8779B"/>
    <w:rsid w:val="00B90DF1"/>
    <w:rsid w:val="00B975A2"/>
    <w:rsid w:val="00B97EB5"/>
    <w:rsid w:val="00BA0026"/>
    <w:rsid w:val="00BA19D6"/>
    <w:rsid w:val="00BA40B5"/>
    <w:rsid w:val="00BA7B9D"/>
    <w:rsid w:val="00BB2FFC"/>
    <w:rsid w:val="00BB35A1"/>
    <w:rsid w:val="00BB4ED4"/>
    <w:rsid w:val="00BB50C6"/>
    <w:rsid w:val="00BB693A"/>
    <w:rsid w:val="00BD0124"/>
    <w:rsid w:val="00BD2441"/>
    <w:rsid w:val="00BD3346"/>
    <w:rsid w:val="00BD46D7"/>
    <w:rsid w:val="00BD5E45"/>
    <w:rsid w:val="00BD7BEE"/>
    <w:rsid w:val="00BE03AB"/>
    <w:rsid w:val="00BE50C1"/>
    <w:rsid w:val="00BE5D85"/>
    <w:rsid w:val="00BE630D"/>
    <w:rsid w:val="00BF3F3E"/>
    <w:rsid w:val="00C03250"/>
    <w:rsid w:val="00C06182"/>
    <w:rsid w:val="00C07110"/>
    <w:rsid w:val="00C105E7"/>
    <w:rsid w:val="00C12AD3"/>
    <w:rsid w:val="00C13924"/>
    <w:rsid w:val="00C202E1"/>
    <w:rsid w:val="00C20F1D"/>
    <w:rsid w:val="00C21387"/>
    <w:rsid w:val="00C3075C"/>
    <w:rsid w:val="00C346AC"/>
    <w:rsid w:val="00C34A68"/>
    <w:rsid w:val="00C351BE"/>
    <w:rsid w:val="00C37280"/>
    <w:rsid w:val="00C4544B"/>
    <w:rsid w:val="00C4669F"/>
    <w:rsid w:val="00C542C6"/>
    <w:rsid w:val="00C55EC9"/>
    <w:rsid w:val="00C55FEC"/>
    <w:rsid w:val="00C56E97"/>
    <w:rsid w:val="00C62E35"/>
    <w:rsid w:val="00C7069C"/>
    <w:rsid w:val="00C73A98"/>
    <w:rsid w:val="00C7415E"/>
    <w:rsid w:val="00C75179"/>
    <w:rsid w:val="00C809A2"/>
    <w:rsid w:val="00C858B4"/>
    <w:rsid w:val="00C956C3"/>
    <w:rsid w:val="00C959DC"/>
    <w:rsid w:val="00CA2D82"/>
    <w:rsid w:val="00CA5CBF"/>
    <w:rsid w:val="00CB5954"/>
    <w:rsid w:val="00CC1A32"/>
    <w:rsid w:val="00CC2012"/>
    <w:rsid w:val="00CC21EE"/>
    <w:rsid w:val="00CD53F7"/>
    <w:rsid w:val="00CD6843"/>
    <w:rsid w:val="00CE722E"/>
    <w:rsid w:val="00CF09F3"/>
    <w:rsid w:val="00CF0DB6"/>
    <w:rsid w:val="00D02492"/>
    <w:rsid w:val="00D104F7"/>
    <w:rsid w:val="00D24832"/>
    <w:rsid w:val="00D26A02"/>
    <w:rsid w:val="00D278D5"/>
    <w:rsid w:val="00D30AD0"/>
    <w:rsid w:val="00D3111E"/>
    <w:rsid w:val="00D41C98"/>
    <w:rsid w:val="00D45018"/>
    <w:rsid w:val="00D45B26"/>
    <w:rsid w:val="00D52FD3"/>
    <w:rsid w:val="00D56A8A"/>
    <w:rsid w:val="00D70625"/>
    <w:rsid w:val="00D71B30"/>
    <w:rsid w:val="00D72115"/>
    <w:rsid w:val="00D74A90"/>
    <w:rsid w:val="00D80262"/>
    <w:rsid w:val="00D8035D"/>
    <w:rsid w:val="00D84B27"/>
    <w:rsid w:val="00DA0D5F"/>
    <w:rsid w:val="00DA475E"/>
    <w:rsid w:val="00DB7324"/>
    <w:rsid w:val="00DC4199"/>
    <w:rsid w:val="00DC66E5"/>
    <w:rsid w:val="00DD3C5B"/>
    <w:rsid w:val="00DD4649"/>
    <w:rsid w:val="00DE2593"/>
    <w:rsid w:val="00DE3709"/>
    <w:rsid w:val="00DE64A3"/>
    <w:rsid w:val="00DF08E7"/>
    <w:rsid w:val="00DF0ACC"/>
    <w:rsid w:val="00DF74ED"/>
    <w:rsid w:val="00E03652"/>
    <w:rsid w:val="00E066CA"/>
    <w:rsid w:val="00E1061C"/>
    <w:rsid w:val="00E11B8E"/>
    <w:rsid w:val="00E14718"/>
    <w:rsid w:val="00E15D02"/>
    <w:rsid w:val="00E16D64"/>
    <w:rsid w:val="00E215D5"/>
    <w:rsid w:val="00E223DF"/>
    <w:rsid w:val="00E25E3F"/>
    <w:rsid w:val="00E31BFD"/>
    <w:rsid w:val="00E346DC"/>
    <w:rsid w:val="00E35CB0"/>
    <w:rsid w:val="00E36970"/>
    <w:rsid w:val="00E36993"/>
    <w:rsid w:val="00E36A7F"/>
    <w:rsid w:val="00E453D6"/>
    <w:rsid w:val="00E519CA"/>
    <w:rsid w:val="00E53C30"/>
    <w:rsid w:val="00E608B4"/>
    <w:rsid w:val="00E611AC"/>
    <w:rsid w:val="00E62478"/>
    <w:rsid w:val="00E64571"/>
    <w:rsid w:val="00E65FC9"/>
    <w:rsid w:val="00E72FB4"/>
    <w:rsid w:val="00E7559B"/>
    <w:rsid w:val="00E76016"/>
    <w:rsid w:val="00E80438"/>
    <w:rsid w:val="00E9131D"/>
    <w:rsid w:val="00E926A5"/>
    <w:rsid w:val="00E97300"/>
    <w:rsid w:val="00EA7A8F"/>
    <w:rsid w:val="00EB0517"/>
    <w:rsid w:val="00EC4CCC"/>
    <w:rsid w:val="00EC6860"/>
    <w:rsid w:val="00ED3207"/>
    <w:rsid w:val="00ED5488"/>
    <w:rsid w:val="00ED63CE"/>
    <w:rsid w:val="00ED6B79"/>
    <w:rsid w:val="00EE0302"/>
    <w:rsid w:val="00EF2115"/>
    <w:rsid w:val="00EF2420"/>
    <w:rsid w:val="00EF25CA"/>
    <w:rsid w:val="00EF4D3C"/>
    <w:rsid w:val="00EF7208"/>
    <w:rsid w:val="00F008B0"/>
    <w:rsid w:val="00F01526"/>
    <w:rsid w:val="00F02F0B"/>
    <w:rsid w:val="00F07710"/>
    <w:rsid w:val="00F077A0"/>
    <w:rsid w:val="00F07907"/>
    <w:rsid w:val="00F137D3"/>
    <w:rsid w:val="00F1428A"/>
    <w:rsid w:val="00F167D9"/>
    <w:rsid w:val="00F17F6A"/>
    <w:rsid w:val="00F212E9"/>
    <w:rsid w:val="00F21DF4"/>
    <w:rsid w:val="00F25763"/>
    <w:rsid w:val="00F30D5A"/>
    <w:rsid w:val="00F3266E"/>
    <w:rsid w:val="00F371CA"/>
    <w:rsid w:val="00F3754F"/>
    <w:rsid w:val="00F419AC"/>
    <w:rsid w:val="00F447E7"/>
    <w:rsid w:val="00F45ABA"/>
    <w:rsid w:val="00F5486D"/>
    <w:rsid w:val="00F54ECE"/>
    <w:rsid w:val="00F579D8"/>
    <w:rsid w:val="00F6099A"/>
    <w:rsid w:val="00F61169"/>
    <w:rsid w:val="00F633E9"/>
    <w:rsid w:val="00F63458"/>
    <w:rsid w:val="00F662C1"/>
    <w:rsid w:val="00F7457F"/>
    <w:rsid w:val="00F765CE"/>
    <w:rsid w:val="00F7675B"/>
    <w:rsid w:val="00F76E3D"/>
    <w:rsid w:val="00F87F32"/>
    <w:rsid w:val="00F93D36"/>
    <w:rsid w:val="00F957A2"/>
    <w:rsid w:val="00FA0763"/>
    <w:rsid w:val="00FA2883"/>
    <w:rsid w:val="00FA7BC3"/>
    <w:rsid w:val="00FB6FFF"/>
    <w:rsid w:val="00FC270B"/>
    <w:rsid w:val="00FD3B58"/>
    <w:rsid w:val="00FD55A2"/>
    <w:rsid w:val="00FD68B3"/>
    <w:rsid w:val="00FE295B"/>
    <w:rsid w:val="00FE6C7C"/>
    <w:rsid w:val="00FF49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8FEDC"/>
  <w15:chartTrackingRefBased/>
  <w15:docId w15:val="{D6DEC5B3-DF26-DC45-B22B-1B414D012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3B7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13B7A"/>
    <w:rPr>
      <w:rFonts w:ascii="Times New Roman" w:hAnsi="Times New Roman" w:cs="Times New Roman"/>
      <w:sz w:val="18"/>
      <w:szCs w:val="18"/>
    </w:rPr>
  </w:style>
  <w:style w:type="paragraph" w:styleId="ListParagraph">
    <w:name w:val="List Paragraph"/>
    <w:basedOn w:val="Normal"/>
    <w:uiPriority w:val="34"/>
    <w:qFormat/>
    <w:rsid w:val="00713B7A"/>
    <w:pPr>
      <w:ind w:left="720"/>
      <w:contextualSpacing/>
    </w:pPr>
  </w:style>
  <w:style w:type="character" w:styleId="CommentReference">
    <w:name w:val="annotation reference"/>
    <w:basedOn w:val="DefaultParagraphFont"/>
    <w:uiPriority w:val="99"/>
    <w:semiHidden/>
    <w:unhideWhenUsed/>
    <w:rsid w:val="00D45018"/>
    <w:rPr>
      <w:sz w:val="16"/>
      <w:szCs w:val="16"/>
    </w:rPr>
  </w:style>
  <w:style w:type="paragraph" w:styleId="CommentText">
    <w:name w:val="annotation text"/>
    <w:basedOn w:val="Normal"/>
    <w:link w:val="CommentTextChar"/>
    <w:uiPriority w:val="99"/>
    <w:semiHidden/>
    <w:unhideWhenUsed/>
    <w:rsid w:val="00D45018"/>
    <w:rPr>
      <w:sz w:val="20"/>
      <w:szCs w:val="20"/>
    </w:rPr>
  </w:style>
  <w:style w:type="character" w:customStyle="1" w:styleId="CommentTextChar">
    <w:name w:val="Comment Text Char"/>
    <w:basedOn w:val="DefaultParagraphFont"/>
    <w:link w:val="CommentText"/>
    <w:uiPriority w:val="99"/>
    <w:semiHidden/>
    <w:rsid w:val="00D45018"/>
    <w:rPr>
      <w:sz w:val="20"/>
      <w:szCs w:val="20"/>
    </w:rPr>
  </w:style>
  <w:style w:type="paragraph" w:styleId="CommentSubject">
    <w:name w:val="annotation subject"/>
    <w:basedOn w:val="CommentText"/>
    <w:next w:val="CommentText"/>
    <w:link w:val="CommentSubjectChar"/>
    <w:uiPriority w:val="99"/>
    <w:semiHidden/>
    <w:unhideWhenUsed/>
    <w:rsid w:val="00D45018"/>
    <w:rPr>
      <w:b/>
      <w:bCs/>
    </w:rPr>
  </w:style>
  <w:style w:type="character" w:customStyle="1" w:styleId="CommentSubjectChar">
    <w:name w:val="Comment Subject Char"/>
    <w:basedOn w:val="CommentTextChar"/>
    <w:link w:val="CommentSubject"/>
    <w:uiPriority w:val="99"/>
    <w:semiHidden/>
    <w:rsid w:val="00D45018"/>
    <w:rPr>
      <w:b/>
      <w:bCs/>
      <w:sz w:val="20"/>
      <w:szCs w:val="20"/>
    </w:rPr>
  </w:style>
  <w:style w:type="character" w:styleId="Hyperlink">
    <w:name w:val="Hyperlink"/>
    <w:basedOn w:val="DefaultParagraphFont"/>
    <w:uiPriority w:val="99"/>
    <w:unhideWhenUsed/>
    <w:rsid w:val="00CA2D82"/>
    <w:rPr>
      <w:color w:val="0563C1" w:themeColor="hyperlink"/>
      <w:u w:val="single"/>
    </w:rPr>
  </w:style>
  <w:style w:type="character" w:customStyle="1" w:styleId="UnresolvedMention1">
    <w:name w:val="Unresolved Mention1"/>
    <w:basedOn w:val="DefaultParagraphFont"/>
    <w:uiPriority w:val="99"/>
    <w:semiHidden/>
    <w:unhideWhenUsed/>
    <w:rsid w:val="00CA2D82"/>
    <w:rPr>
      <w:color w:val="605E5C"/>
      <w:shd w:val="clear" w:color="auto" w:fill="E1DFDD"/>
    </w:rPr>
  </w:style>
  <w:style w:type="paragraph" w:styleId="Footer">
    <w:name w:val="footer"/>
    <w:basedOn w:val="Normal"/>
    <w:link w:val="FooterChar"/>
    <w:uiPriority w:val="99"/>
    <w:unhideWhenUsed/>
    <w:rsid w:val="00E62478"/>
    <w:pPr>
      <w:tabs>
        <w:tab w:val="center" w:pos="4680"/>
        <w:tab w:val="right" w:pos="9360"/>
      </w:tabs>
    </w:pPr>
  </w:style>
  <w:style w:type="character" w:customStyle="1" w:styleId="FooterChar">
    <w:name w:val="Footer Char"/>
    <w:basedOn w:val="DefaultParagraphFont"/>
    <w:link w:val="Footer"/>
    <w:uiPriority w:val="99"/>
    <w:rsid w:val="00E62478"/>
  </w:style>
  <w:style w:type="character" w:styleId="PageNumber">
    <w:name w:val="page number"/>
    <w:basedOn w:val="DefaultParagraphFont"/>
    <w:uiPriority w:val="99"/>
    <w:semiHidden/>
    <w:unhideWhenUsed/>
    <w:rsid w:val="005047E1"/>
    <w:rPr>
      <w:rFonts w:ascii="Arial" w:hAnsi="Arial"/>
    </w:rPr>
  </w:style>
  <w:style w:type="paragraph" w:styleId="NormalWeb">
    <w:name w:val="Normal (Web)"/>
    <w:basedOn w:val="Normal"/>
    <w:uiPriority w:val="99"/>
    <w:semiHidden/>
    <w:unhideWhenUsed/>
    <w:rsid w:val="008C0279"/>
    <w:pPr>
      <w:spacing w:before="100" w:beforeAutospacing="1" w:after="100" w:afterAutospacing="1"/>
    </w:pPr>
    <w:rPr>
      <w:rFonts w:ascii="Times New Roman" w:eastAsia="Times New Roman" w:hAnsi="Times New Roman" w:cs="Times New Roman"/>
    </w:rPr>
  </w:style>
  <w:style w:type="paragraph" w:styleId="Bibliography">
    <w:name w:val="Bibliography"/>
    <w:basedOn w:val="Normal"/>
    <w:next w:val="Normal"/>
    <w:uiPriority w:val="37"/>
    <w:unhideWhenUsed/>
    <w:rsid w:val="00892727"/>
    <w:pPr>
      <w:tabs>
        <w:tab w:val="left" w:pos="380"/>
      </w:tabs>
      <w:spacing w:line="480" w:lineRule="auto"/>
      <w:ind w:left="384" w:hanging="384"/>
    </w:pPr>
  </w:style>
  <w:style w:type="table" w:styleId="TableGrid">
    <w:name w:val="Table Grid"/>
    <w:basedOn w:val="TableNormal"/>
    <w:uiPriority w:val="39"/>
    <w:rsid w:val="009425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C4544B"/>
  </w:style>
  <w:style w:type="paragraph" w:styleId="Header">
    <w:name w:val="header"/>
    <w:basedOn w:val="Normal"/>
    <w:link w:val="HeaderChar"/>
    <w:uiPriority w:val="99"/>
    <w:unhideWhenUsed/>
    <w:rsid w:val="004B2447"/>
    <w:pPr>
      <w:tabs>
        <w:tab w:val="center" w:pos="4680"/>
        <w:tab w:val="right" w:pos="9360"/>
      </w:tabs>
    </w:pPr>
  </w:style>
  <w:style w:type="character" w:customStyle="1" w:styleId="HeaderChar">
    <w:name w:val="Header Char"/>
    <w:basedOn w:val="DefaultParagraphFont"/>
    <w:link w:val="Header"/>
    <w:uiPriority w:val="99"/>
    <w:rsid w:val="004B2447"/>
  </w:style>
  <w:style w:type="character" w:styleId="UnresolvedMention">
    <w:name w:val="Unresolved Mention"/>
    <w:basedOn w:val="DefaultParagraphFont"/>
    <w:uiPriority w:val="99"/>
    <w:semiHidden/>
    <w:unhideWhenUsed/>
    <w:rsid w:val="00542121"/>
    <w:rPr>
      <w:color w:val="605E5C"/>
      <w:shd w:val="clear" w:color="auto" w:fill="E1DFDD"/>
    </w:rPr>
  </w:style>
  <w:style w:type="character" w:styleId="LineNumber">
    <w:name w:val="line number"/>
    <w:basedOn w:val="DefaultParagraphFont"/>
    <w:uiPriority w:val="99"/>
    <w:unhideWhenUsed/>
    <w:rsid w:val="005047E1"/>
    <w:rPr>
      <w:rFonts w:ascii="Arial" w:hAnsi="Arial"/>
    </w:rPr>
  </w:style>
  <w:style w:type="character" w:styleId="FollowedHyperlink">
    <w:name w:val="FollowedHyperlink"/>
    <w:basedOn w:val="DefaultParagraphFont"/>
    <w:uiPriority w:val="99"/>
    <w:semiHidden/>
    <w:unhideWhenUsed/>
    <w:rsid w:val="00036A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471707">
      <w:bodyDiv w:val="1"/>
      <w:marLeft w:val="0"/>
      <w:marRight w:val="0"/>
      <w:marTop w:val="0"/>
      <w:marBottom w:val="0"/>
      <w:divBdr>
        <w:top w:val="none" w:sz="0" w:space="0" w:color="auto"/>
        <w:left w:val="none" w:sz="0" w:space="0" w:color="auto"/>
        <w:bottom w:val="none" w:sz="0" w:space="0" w:color="auto"/>
        <w:right w:val="none" w:sz="0" w:space="0" w:color="auto"/>
      </w:divBdr>
      <w:divsChild>
        <w:div w:id="786772515">
          <w:marLeft w:val="0"/>
          <w:marRight w:val="0"/>
          <w:marTop w:val="0"/>
          <w:marBottom w:val="0"/>
          <w:divBdr>
            <w:top w:val="none" w:sz="0" w:space="0" w:color="auto"/>
            <w:left w:val="none" w:sz="0" w:space="0" w:color="auto"/>
            <w:bottom w:val="none" w:sz="0" w:space="0" w:color="auto"/>
            <w:right w:val="none" w:sz="0" w:space="0" w:color="auto"/>
          </w:divBdr>
          <w:divsChild>
            <w:div w:id="293944589">
              <w:marLeft w:val="0"/>
              <w:marRight w:val="0"/>
              <w:marTop w:val="0"/>
              <w:marBottom w:val="0"/>
              <w:divBdr>
                <w:top w:val="none" w:sz="0" w:space="0" w:color="auto"/>
                <w:left w:val="none" w:sz="0" w:space="0" w:color="auto"/>
                <w:bottom w:val="none" w:sz="0" w:space="0" w:color="auto"/>
                <w:right w:val="none" w:sz="0" w:space="0" w:color="auto"/>
              </w:divBdr>
              <w:divsChild>
                <w:div w:id="12412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24402">
      <w:bodyDiv w:val="1"/>
      <w:marLeft w:val="0"/>
      <w:marRight w:val="0"/>
      <w:marTop w:val="0"/>
      <w:marBottom w:val="0"/>
      <w:divBdr>
        <w:top w:val="none" w:sz="0" w:space="0" w:color="auto"/>
        <w:left w:val="none" w:sz="0" w:space="0" w:color="auto"/>
        <w:bottom w:val="none" w:sz="0" w:space="0" w:color="auto"/>
        <w:right w:val="none" w:sz="0" w:space="0" w:color="auto"/>
      </w:divBdr>
      <w:divsChild>
        <w:div w:id="1248735649">
          <w:marLeft w:val="0"/>
          <w:marRight w:val="0"/>
          <w:marTop w:val="0"/>
          <w:marBottom w:val="0"/>
          <w:divBdr>
            <w:top w:val="none" w:sz="0" w:space="0" w:color="auto"/>
            <w:left w:val="none" w:sz="0" w:space="0" w:color="auto"/>
            <w:bottom w:val="none" w:sz="0" w:space="0" w:color="auto"/>
            <w:right w:val="none" w:sz="0" w:space="0" w:color="auto"/>
          </w:divBdr>
          <w:divsChild>
            <w:div w:id="1056509001">
              <w:marLeft w:val="0"/>
              <w:marRight w:val="0"/>
              <w:marTop w:val="0"/>
              <w:marBottom w:val="0"/>
              <w:divBdr>
                <w:top w:val="none" w:sz="0" w:space="0" w:color="auto"/>
                <w:left w:val="none" w:sz="0" w:space="0" w:color="auto"/>
                <w:bottom w:val="none" w:sz="0" w:space="0" w:color="auto"/>
                <w:right w:val="none" w:sz="0" w:space="0" w:color="auto"/>
              </w:divBdr>
              <w:divsChild>
                <w:div w:id="14411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37944">
      <w:marLeft w:val="0"/>
      <w:marRight w:val="150"/>
      <w:marTop w:val="0"/>
      <w:marBottom w:val="0"/>
      <w:divBdr>
        <w:top w:val="none" w:sz="0" w:space="0" w:color="auto"/>
        <w:left w:val="none" w:sz="0" w:space="0" w:color="auto"/>
        <w:bottom w:val="none" w:sz="0" w:space="0" w:color="auto"/>
        <w:right w:val="none" w:sz="0" w:space="0" w:color="auto"/>
      </w:divBdr>
      <w:divsChild>
        <w:div w:id="977807773">
          <w:marLeft w:val="0"/>
          <w:marRight w:val="150"/>
          <w:marTop w:val="0"/>
          <w:marBottom w:val="0"/>
          <w:divBdr>
            <w:top w:val="none" w:sz="0" w:space="0" w:color="auto"/>
            <w:left w:val="none" w:sz="0" w:space="0" w:color="auto"/>
            <w:bottom w:val="none" w:sz="0" w:space="0" w:color="auto"/>
            <w:right w:val="none" w:sz="0" w:space="0" w:color="auto"/>
          </w:divBdr>
        </w:div>
      </w:divsChild>
    </w:div>
    <w:div w:id="78408279">
      <w:bodyDiv w:val="1"/>
      <w:marLeft w:val="0"/>
      <w:marRight w:val="0"/>
      <w:marTop w:val="0"/>
      <w:marBottom w:val="0"/>
      <w:divBdr>
        <w:top w:val="none" w:sz="0" w:space="0" w:color="auto"/>
        <w:left w:val="none" w:sz="0" w:space="0" w:color="auto"/>
        <w:bottom w:val="none" w:sz="0" w:space="0" w:color="auto"/>
        <w:right w:val="none" w:sz="0" w:space="0" w:color="auto"/>
      </w:divBdr>
    </w:div>
    <w:div w:id="86730106">
      <w:bodyDiv w:val="1"/>
      <w:marLeft w:val="0"/>
      <w:marRight w:val="0"/>
      <w:marTop w:val="0"/>
      <w:marBottom w:val="0"/>
      <w:divBdr>
        <w:top w:val="none" w:sz="0" w:space="0" w:color="auto"/>
        <w:left w:val="none" w:sz="0" w:space="0" w:color="auto"/>
        <w:bottom w:val="none" w:sz="0" w:space="0" w:color="auto"/>
        <w:right w:val="none" w:sz="0" w:space="0" w:color="auto"/>
      </w:divBdr>
    </w:div>
    <w:div w:id="121045625">
      <w:bodyDiv w:val="1"/>
      <w:marLeft w:val="0"/>
      <w:marRight w:val="0"/>
      <w:marTop w:val="0"/>
      <w:marBottom w:val="0"/>
      <w:divBdr>
        <w:top w:val="none" w:sz="0" w:space="0" w:color="auto"/>
        <w:left w:val="none" w:sz="0" w:space="0" w:color="auto"/>
        <w:bottom w:val="none" w:sz="0" w:space="0" w:color="auto"/>
        <w:right w:val="none" w:sz="0" w:space="0" w:color="auto"/>
      </w:divBdr>
      <w:divsChild>
        <w:div w:id="948122024">
          <w:marLeft w:val="0"/>
          <w:marRight w:val="0"/>
          <w:marTop w:val="0"/>
          <w:marBottom w:val="0"/>
          <w:divBdr>
            <w:top w:val="none" w:sz="0" w:space="0" w:color="auto"/>
            <w:left w:val="none" w:sz="0" w:space="0" w:color="auto"/>
            <w:bottom w:val="none" w:sz="0" w:space="0" w:color="auto"/>
            <w:right w:val="none" w:sz="0" w:space="0" w:color="auto"/>
          </w:divBdr>
          <w:divsChild>
            <w:div w:id="119418114">
              <w:marLeft w:val="0"/>
              <w:marRight w:val="0"/>
              <w:marTop w:val="0"/>
              <w:marBottom w:val="0"/>
              <w:divBdr>
                <w:top w:val="none" w:sz="0" w:space="0" w:color="auto"/>
                <w:left w:val="none" w:sz="0" w:space="0" w:color="auto"/>
                <w:bottom w:val="none" w:sz="0" w:space="0" w:color="auto"/>
                <w:right w:val="none" w:sz="0" w:space="0" w:color="auto"/>
              </w:divBdr>
              <w:divsChild>
                <w:div w:id="33620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32875">
      <w:bodyDiv w:val="1"/>
      <w:marLeft w:val="0"/>
      <w:marRight w:val="0"/>
      <w:marTop w:val="0"/>
      <w:marBottom w:val="0"/>
      <w:divBdr>
        <w:top w:val="none" w:sz="0" w:space="0" w:color="auto"/>
        <w:left w:val="none" w:sz="0" w:space="0" w:color="auto"/>
        <w:bottom w:val="none" w:sz="0" w:space="0" w:color="auto"/>
        <w:right w:val="none" w:sz="0" w:space="0" w:color="auto"/>
      </w:divBdr>
    </w:div>
    <w:div w:id="133447913">
      <w:bodyDiv w:val="1"/>
      <w:marLeft w:val="0"/>
      <w:marRight w:val="0"/>
      <w:marTop w:val="0"/>
      <w:marBottom w:val="0"/>
      <w:divBdr>
        <w:top w:val="none" w:sz="0" w:space="0" w:color="auto"/>
        <w:left w:val="none" w:sz="0" w:space="0" w:color="auto"/>
        <w:bottom w:val="none" w:sz="0" w:space="0" w:color="auto"/>
        <w:right w:val="none" w:sz="0" w:space="0" w:color="auto"/>
      </w:divBdr>
    </w:div>
    <w:div w:id="134225360">
      <w:marLeft w:val="0"/>
      <w:marRight w:val="150"/>
      <w:marTop w:val="0"/>
      <w:marBottom w:val="0"/>
      <w:divBdr>
        <w:top w:val="none" w:sz="0" w:space="0" w:color="auto"/>
        <w:left w:val="none" w:sz="0" w:space="0" w:color="auto"/>
        <w:bottom w:val="none" w:sz="0" w:space="0" w:color="auto"/>
        <w:right w:val="none" w:sz="0" w:space="0" w:color="auto"/>
      </w:divBdr>
      <w:divsChild>
        <w:div w:id="1096024414">
          <w:marLeft w:val="0"/>
          <w:marRight w:val="150"/>
          <w:marTop w:val="0"/>
          <w:marBottom w:val="0"/>
          <w:divBdr>
            <w:top w:val="none" w:sz="0" w:space="0" w:color="auto"/>
            <w:left w:val="none" w:sz="0" w:space="0" w:color="auto"/>
            <w:bottom w:val="none" w:sz="0" w:space="0" w:color="auto"/>
            <w:right w:val="none" w:sz="0" w:space="0" w:color="auto"/>
          </w:divBdr>
        </w:div>
      </w:divsChild>
    </w:div>
    <w:div w:id="153766741">
      <w:bodyDiv w:val="1"/>
      <w:marLeft w:val="0"/>
      <w:marRight w:val="0"/>
      <w:marTop w:val="0"/>
      <w:marBottom w:val="0"/>
      <w:divBdr>
        <w:top w:val="none" w:sz="0" w:space="0" w:color="auto"/>
        <w:left w:val="none" w:sz="0" w:space="0" w:color="auto"/>
        <w:bottom w:val="none" w:sz="0" w:space="0" w:color="auto"/>
        <w:right w:val="none" w:sz="0" w:space="0" w:color="auto"/>
      </w:divBdr>
    </w:div>
    <w:div w:id="209196325">
      <w:marLeft w:val="0"/>
      <w:marRight w:val="150"/>
      <w:marTop w:val="0"/>
      <w:marBottom w:val="0"/>
      <w:divBdr>
        <w:top w:val="none" w:sz="0" w:space="0" w:color="auto"/>
        <w:left w:val="none" w:sz="0" w:space="0" w:color="auto"/>
        <w:bottom w:val="none" w:sz="0" w:space="0" w:color="auto"/>
        <w:right w:val="none" w:sz="0" w:space="0" w:color="auto"/>
      </w:divBdr>
      <w:divsChild>
        <w:div w:id="1371490736">
          <w:marLeft w:val="0"/>
          <w:marRight w:val="150"/>
          <w:marTop w:val="0"/>
          <w:marBottom w:val="0"/>
          <w:divBdr>
            <w:top w:val="none" w:sz="0" w:space="0" w:color="auto"/>
            <w:left w:val="none" w:sz="0" w:space="0" w:color="auto"/>
            <w:bottom w:val="none" w:sz="0" w:space="0" w:color="auto"/>
            <w:right w:val="none" w:sz="0" w:space="0" w:color="auto"/>
          </w:divBdr>
        </w:div>
      </w:divsChild>
    </w:div>
    <w:div w:id="210117970">
      <w:bodyDiv w:val="1"/>
      <w:marLeft w:val="0"/>
      <w:marRight w:val="0"/>
      <w:marTop w:val="0"/>
      <w:marBottom w:val="0"/>
      <w:divBdr>
        <w:top w:val="none" w:sz="0" w:space="0" w:color="auto"/>
        <w:left w:val="none" w:sz="0" w:space="0" w:color="auto"/>
        <w:bottom w:val="none" w:sz="0" w:space="0" w:color="auto"/>
        <w:right w:val="none" w:sz="0" w:space="0" w:color="auto"/>
      </w:divBdr>
    </w:div>
    <w:div w:id="334723503">
      <w:bodyDiv w:val="1"/>
      <w:marLeft w:val="0"/>
      <w:marRight w:val="0"/>
      <w:marTop w:val="0"/>
      <w:marBottom w:val="0"/>
      <w:divBdr>
        <w:top w:val="none" w:sz="0" w:space="0" w:color="auto"/>
        <w:left w:val="none" w:sz="0" w:space="0" w:color="auto"/>
        <w:bottom w:val="none" w:sz="0" w:space="0" w:color="auto"/>
        <w:right w:val="none" w:sz="0" w:space="0" w:color="auto"/>
      </w:divBdr>
    </w:div>
    <w:div w:id="363865365">
      <w:bodyDiv w:val="1"/>
      <w:marLeft w:val="0"/>
      <w:marRight w:val="0"/>
      <w:marTop w:val="0"/>
      <w:marBottom w:val="0"/>
      <w:divBdr>
        <w:top w:val="none" w:sz="0" w:space="0" w:color="auto"/>
        <w:left w:val="none" w:sz="0" w:space="0" w:color="auto"/>
        <w:bottom w:val="none" w:sz="0" w:space="0" w:color="auto"/>
        <w:right w:val="none" w:sz="0" w:space="0" w:color="auto"/>
      </w:divBdr>
    </w:div>
    <w:div w:id="376509641">
      <w:bodyDiv w:val="1"/>
      <w:marLeft w:val="0"/>
      <w:marRight w:val="0"/>
      <w:marTop w:val="0"/>
      <w:marBottom w:val="0"/>
      <w:divBdr>
        <w:top w:val="none" w:sz="0" w:space="0" w:color="auto"/>
        <w:left w:val="none" w:sz="0" w:space="0" w:color="auto"/>
        <w:bottom w:val="none" w:sz="0" w:space="0" w:color="auto"/>
        <w:right w:val="none" w:sz="0" w:space="0" w:color="auto"/>
      </w:divBdr>
    </w:div>
    <w:div w:id="453138090">
      <w:bodyDiv w:val="1"/>
      <w:marLeft w:val="0"/>
      <w:marRight w:val="0"/>
      <w:marTop w:val="0"/>
      <w:marBottom w:val="0"/>
      <w:divBdr>
        <w:top w:val="none" w:sz="0" w:space="0" w:color="auto"/>
        <w:left w:val="none" w:sz="0" w:space="0" w:color="auto"/>
        <w:bottom w:val="none" w:sz="0" w:space="0" w:color="auto"/>
        <w:right w:val="none" w:sz="0" w:space="0" w:color="auto"/>
      </w:divBdr>
    </w:div>
    <w:div w:id="469321867">
      <w:bodyDiv w:val="1"/>
      <w:marLeft w:val="0"/>
      <w:marRight w:val="0"/>
      <w:marTop w:val="0"/>
      <w:marBottom w:val="0"/>
      <w:divBdr>
        <w:top w:val="none" w:sz="0" w:space="0" w:color="auto"/>
        <w:left w:val="none" w:sz="0" w:space="0" w:color="auto"/>
        <w:bottom w:val="none" w:sz="0" w:space="0" w:color="auto"/>
        <w:right w:val="none" w:sz="0" w:space="0" w:color="auto"/>
      </w:divBdr>
    </w:div>
    <w:div w:id="470442270">
      <w:bodyDiv w:val="1"/>
      <w:marLeft w:val="0"/>
      <w:marRight w:val="0"/>
      <w:marTop w:val="0"/>
      <w:marBottom w:val="0"/>
      <w:divBdr>
        <w:top w:val="none" w:sz="0" w:space="0" w:color="auto"/>
        <w:left w:val="none" w:sz="0" w:space="0" w:color="auto"/>
        <w:bottom w:val="none" w:sz="0" w:space="0" w:color="auto"/>
        <w:right w:val="none" w:sz="0" w:space="0" w:color="auto"/>
      </w:divBdr>
      <w:divsChild>
        <w:div w:id="729353995">
          <w:marLeft w:val="0"/>
          <w:marRight w:val="0"/>
          <w:marTop w:val="0"/>
          <w:marBottom w:val="0"/>
          <w:divBdr>
            <w:top w:val="none" w:sz="0" w:space="0" w:color="auto"/>
            <w:left w:val="none" w:sz="0" w:space="0" w:color="auto"/>
            <w:bottom w:val="none" w:sz="0" w:space="0" w:color="auto"/>
            <w:right w:val="none" w:sz="0" w:space="0" w:color="auto"/>
          </w:divBdr>
          <w:divsChild>
            <w:div w:id="471681334">
              <w:marLeft w:val="0"/>
              <w:marRight w:val="0"/>
              <w:marTop w:val="0"/>
              <w:marBottom w:val="0"/>
              <w:divBdr>
                <w:top w:val="none" w:sz="0" w:space="0" w:color="auto"/>
                <w:left w:val="none" w:sz="0" w:space="0" w:color="auto"/>
                <w:bottom w:val="none" w:sz="0" w:space="0" w:color="auto"/>
                <w:right w:val="none" w:sz="0" w:space="0" w:color="auto"/>
              </w:divBdr>
              <w:divsChild>
                <w:div w:id="109427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304237">
      <w:bodyDiv w:val="1"/>
      <w:marLeft w:val="0"/>
      <w:marRight w:val="0"/>
      <w:marTop w:val="0"/>
      <w:marBottom w:val="0"/>
      <w:divBdr>
        <w:top w:val="none" w:sz="0" w:space="0" w:color="auto"/>
        <w:left w:val="none" w:sz="0" w:space="0" w:color="auto"/>
        <w:bottom w:val="none" w:sz="0" w:space="0" w:color="auto"/>
        <w:right w:val="none" w:sz="0" w:space="0" w:color="auto"/>
      </w:divBdr>
      <w:divsChild>
        <w:div w:id="462773282">
          <w:marLeft w:val="0"/>
          <w:marRight w:val="0"/>
          <w:marTop w:val="0"/>
          <w:marBottom w:val="0"/>
          <w:divBdr>
            <w:top w:val="none" w:sz="0" w:space="0" w:color="auto"/>
            <w:left w:val="none" w:sz="0" w:space="0" w:color="auto"/>
            <w:bottom w:val="none" w:sz="0" w:space="0" w:color="auto"/>
            <w:right w:val="none" w:sz="0" w:space="0" w:color="auto"/>
          </w:divBdr>
          <w:divsChild>
            <w:div w:id="630791207">
              <w:marLeft w:val="0"/>
              <w:marRight w:val="0"/>
              <w:marTop w:val="0"/>
              <w:marBottom w:val="0"/>
              <w:divBdr>
                <w:top w:val="none" w:sz="0" w:space="0" w:color="auto"/>
                <w:left w:val="none" w:sz="0" w:space="0" w:color="auto"/>
                <w:bottom w:val="none" w:sz="0" w:space="0" w:color="auto"/>
                <w:right w:val="none" w:sz="0" w:space="0" w:color="auto"/>
              </w:divBdr>
              <w:divsChild>
                <w:div w:id="181444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19188">
      <w:bodyDiv w:val="1"/>
      <w:marLeft w:val="0"/>
      <w:marRight w:val="0"/>
      <w:marTop w:val="0"/>
      <w:marBottom w:val="0"/>
      <w:divBdr>
        <w:top w:val="none" w:sz="0" w:space="0" w:color="auto"/>
        <w:left w:val="none" w:sz="0" w:space="0" w:color="auto"/>
        <w:bottom w:val="none" w:sz="0" w:space="0" w:color="auto"/>
        <w:right w:val="none" w:sz="0" w:space="0" w:color="auto"/>
      </w:divBdr>
    </w:div>
    <w:div w:id="613907857">
      <w:marLeft w:val="0"/>
      <w:marRight w:val="150"/>
      <w:marTop w:val="0"/>
      <w:marBottom w:val="0"/>
      <w:divBdr>
        <w:top w:val="none" w:sz="0" w:space="0" w:color="auto"/>
        <w:left w:val="none" w:sz="0" w:space="0" w:color="auto"/>
        <w:bottom w:val="none" w:sz="0" w:space="0" w:color="auto"/>
        <w:right w:val="none" w:sz="0" w:space="0" w:color="auto"/>
      </w:divBdr>
      <w:divsChild>
        <w:div w:id="181016355">
          <w:marLeft w:val="0"/>
          <w:marRight w:val="150"/>
          <w:marTop w:val="0"/>
          <w:marBottom w:val="0"/>
          <w:divBdr>
            <w:top w:val="none" w:sz="0" w:space="0" w:color="auto"/>
            <w:left w:val="none" w:sz="0" w:space="0" w:color="auto"/>
            <w:bottom w:val="none" w:sz="0" w:space="0" w:color="auto"/>
            <w:right w:val="none" w:sz="0" w:space="0" w:color="auto"/>
          </w:divBdr>
        </w:div>
      </w:divsChild>
    </w:div>
    <w:div w:id="649670784">
      <w:bodyDiv w:val="1"/>
      <w:marLeft w:val="0"/>
      <w:marRight w:val="0"/>
      <w:marTop w:val="0"/>
      <w:marBottom w:val="0"/>
      <w:divBdr>
        <w:top w:val="none" w:sz="0" w:space="0" w:color="auto"/>
        <w:left w:val="none" w:sz="0" w:space="0" w:color="auto"/>
        <w:bottom w:val="none" w:sz="0" w:space="0" w:color="auto"/>
        <w:right w:val="none" w:sz="0" w:space="0" w:color="auto"/>
      </w:divBdr>
      <w:divsChild>
        <w:div w:id="59866155">
          <w:marLeft w:val="0"/>
          <w:marRight w:val="0"/>
          <w:marTop w:val="0"/>
          <w:marBottom w:val="0"/>
          <w:divBdr>
            <w:top w:val="none" w:sz="0" w:space="0" w:color="auto"/>
            <w:left w:val="none" w:sz="0" w:space="0" w:color="auto"/>
            <w:bottom w:val="none" w:sz="0" w:space="0" w:color="auto"/>
            <w:right w:val="none" w:sz="0" w:space="0" w:color="auto"/>
          </w:divBdr>
          <w:divsChild>
            <w:div w:id="489518712">
              <w:marLeft w:val="0"/>
              <w:marRight w:val="0"/>
              <w:marTop w:val="0"/>
              <w:marBottom w:val="0"/>
              <w:divBdr>
                <w:top w:val="none" w:sz="0" w:space="0" w:color="auto"/>
                <w:left w:val="none" w:sz="0" w:space="0" w:color="auto"/>
                <w:bottom w:val="none" w:sz="0" w:space="0" w:color="auto"/>
                <w:right w:val="none" w:sz="0" w:space="0" w:color="auto"/>
              </w:divBdr>
              <w:divsChild>
                <w:div w:id="4500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957916">
      <w:marLeft w:val="0"/>
      <w:marRight w:val="150"/>
      <w:marTop w:val="0"/>
      <w:marBottom w:val="0"/>
      <w:divBdr>
        <w:top w:val="none" w:sz="0" w:space="0" w:color="auto"/>
        <w:left w:val="none" w:sz="0" w:space="0" w:color="auto"/>
        <w:bottom w:val="none" w:sz="0" w:space="0" w:color="auto"/>
        <w:right w:val="none" w:sz="0" w:space="0" w:color="auto"/>
      </w:divBdr>
      <w:divsChild>
        <w:div w:id="1203053081">
          <w:marLeft w:val="0"/>
          <w:marRight w:val="150"/>
          <w:marTop w:val="0"/>
          <w:marBottom w:val="0"/>
          <w:divBdr>
            <w:top w:val="none" w:sz="0" w:space="0" w:color="auto"/>
            <w:left w:val="none" w:sz="0" w:space="0" w:color="auto"/>
            <w:bottom w:val="none" w:sz="0" w:space="0" w:color="auto"/>
            <w:right w:val="none" w:sz="0" w:space="0" w:color="auto"/>
          </w:divBdr>
        </w:div>
      </w:divsChild>
    </w:div>
    <w:div w:id="657153539">
      <w:bodyDiv w:val="1"/>
      <w:marLeft w:val="0"/>
      <w:marRight w:val="0"/>
      <w:marTop w:val="0"/>
      <w:marBottom w:val="0"/>
      <w:divBdr>
        <w:top w:val="none" w:sz="0" w:space="0" w:color="auto"/>
        <w:left w:val="none" w:sz="0" w:space="0" w:color="auto"/>
        <w:bottom w:val="none" w:sz="0" w:space="0" w:color="auto"/>
        <w:right w:val="none" w:sz="0" w:space="0" w:color="auto"/>
      </w:divBdr>
    </w:div>
    <w:div w:id="669992546">
      <w:bodyDiv w:val="1"/>
      <w:marLeft w:val="0"/>
      <w:marRight w:val="0"/>
      <w:marTop w:val="0"/>
      <w:marBottom w:val="0"/>
      <w:divBdr>
        <w:top w:val="none" w:sz="0" w:space="0" w:color="auto"/>
        <w:left w:val="none" w:sz="0" w:space="0" w:color="auto"/>
        <w:bottom w:val="none" w:sz="0" w:space="0" w:color="auto"/>
        <w:right w:val="none" w:sz="0" w:space="0" w:color="auto"/>
      </w:divBdr>
    </w:div>
    <w:div w:id="724256639">
      <w:bodyDiv w:val="1"/>
      <w:marLeft w:val="0"/>
      <w:marRight w:val="0"/>
      <w:marTop w:val="0"/>
      <w:marBottom w:val="0"/>
      <w:divBdr>
        <w:top w:val="none" w:sz="0" w:space="0" w:color="auto"/>
        <w:left w:val="none" w:sz="0" w:space="0" w:color="auto"/>
        <w:bottom w:val="none" w:sz="0" w:space="0" w:color="auto"/>
        <w:right w:val="none" w:sz="0" w:space="0" w:color="auto"/>
      </w:divBdr>
    </w:div>
    <w:div w:id="803810768">
      <w:bodyDiv w:val="1"/>
      <w:marLeft w:val="0"/>
      <w:marRight w:val="0"/>
      <w:marTop w:val="0"/>
      <w:marBottom w:val="0"/>
      <w:divBdr>
        <w:top w:val="none" w:sz="0" w:space="0" w:color="auto"/>
        <w:left w:val="none" w:sz="0" w:space="0" w:color="auto"/>
        <w:bottom w:val="none" w:sz="0" w:space="0" w:color="auto"/>
        <w:right w:val="none" w:sz="0" w:space="0" w:color="auto"/>
      </w:divBdr>
    </w:div>
    <w:div w:id="851845314">
      <w:marLeft w:val="0"/>
      <w:marRight w:val="150"/>
      <w:marTop w:val="0"/>
      <w:marBottom w:val="0"/>
      <w:divBdr>
        <w:top w:val="none" w:sz="0" w:space="0" w:color="auto"/>
        <w:left w:val="none" w:sz="0" w:space="0" w:color="auto"/>
        <w:bottom w:val="none" w:sz="0" w:space="0" w:color="auto"/>
        <w:right w:val="none" w:sz="0" w:space="0" w:color="auto"/>
      </w:divBdr>
      <w:divsChild>
        <w:div w:id="1378699367">
          <w:marLeft w:val="0"/>
          <w:marRight w:val="150"/>
          <w:marTop w:val="0"/>
          <w:marBottom w:val="0"/>
          <w:divBdr>
            <w:top w:val="none" w:sz="0" w:space="0" w:color="auto"/>
            <w:left w:val="none" w:sz="0" w:space="0" w:color="auto"/>
            <w:bottom w:val="none" w:sz="0" w:space="0" w:color="auto"/>
            <w:right w:val="none" w:sz="0" w:space="0" w:color="auto"/>
          </w:divBdr>
        </w:div>
      </w:divsChild>
    </w:div>
    <w:div w:id="880943099">
      <w:bodyDiv w:val="1"/>
      <w:marLeft w:val="0"/>
      <w:marRight w:val="0"/>
      <w:marTop w:val="0"/>
      <w:marBottom w:val="0"/>
      <w:divBdr>
        <w:top w:val="none" w:sz="0" w:space="0" w:color="auto"/>
        <w:left w:val="none" w:sz="0" w:space="0" w:color="auto"/>
        <w:bottom w:val="none" w:sz="0" w:space="0" w:color="auto"/>
        <w:right w:val="none" w:sz="0" w:space="0" w:color="auto"/>
      </w:divBdr>
    </w:div>
    <w:div w:id="948463146">
      <w:bodyDiv w:val="1"/>
      <w:marLeft w:val="0"/>
      <w:marRight w:val="0"/>
      <w:marTop w:val="0"/>
      <w:marBottom w:val="0"/>
      <w:divBdr>
        <w:top w:val="none" w:sz="0" w:space="0" w:color="auto"/>
        <w:left w:val="none" w:sz="0" w:space="0" w:color="auto"/>
        <w:bottom w:val="none" w:sz="0" w:space="0" w:color="auto"/>
        <w:right w:val="none" w:sz="0" w:space="0" w:color="auto"/>
      </w:divBdr>
      <w:divsChild>
        <w:div w:id="1350176854">
          <w:marLeft w:val="0"/>
          <w:marRight w:val="150"/>
          <w:marTop w:val="0"/>
          <w:marBottom w:val="0"/>
          <w:divBdr>
            <w:top w:val="none" w:sz="0" w:space="0" w:color="auto"/>
            <w:left w:val="none" w:sz="0" w:space="0" w:color="auto"/>
            <w:bottom w:val="none" w:sz="0" w:space="0" w:color="auto"/>
            <w:right w:val="none" w:sz="0" w:space="0" w:color="auto"/>
          </w:divBdr>
          <w:divsChild>
            <w:div w:id="488331886">
              <w:marLeft w:val="0"/>
              <w:marRight w:val="150"/>
              <w:marTop w:val="0"/>
              <w:marBottom w:val="0"/>
              <w:divBdr>
                <w:top w:val="none" w:sz="0" w:space="0" w:color="auto"/>
                <w:left w:val="none" w:sz="0" w:space="0" w:color="auto"/>
                <w:bottom w:val="none" w:sz="0" w:space="0" w:color="auto"/>
                <w:right w:val="none" w:sz="0" w:space="0" w:color="auto"/>
              </w:divBdr>
              <w:divsChild>
                <w:div w:id="1150098705">
                  <w:marLeft w:val="0"/>
                  <w:marRight w:val="0"/>
                  <w:marTop w:val="0"/>
                  <w:marBottom w:val="0"/>
                  <w:divBdr>
                    <w:top w:val="none" w:sz="0" w:space="0" w:color="auto"/>
                    <w:left w:val="none" w:sz="0" w:space="0" w:color="auto"/>
                    <w:bottom w:val="none" w:sz="0" w:space="0" w:color="auto"/>
                    <w:right w:val="none" w:sz="0" w:space="0" w:color="auto"/>
                  </w:divBdr>
                  <w:divsChild>
                    <w:div w:id="140772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021818">
      <w:bodyDiv w:val="1"/>
      <w:marLeft w:val="0"/>
      <w:marRight w:val="0"/>
      <w:marTop w:val="0"/>
      <w:marBottom w:val="0"/>
      <w:divBdr>
        <w:top w:val="none" w:sz="0" w:space="0" w:color="auto"/>
        <w:left w:val="none" w:sz="0" w:space="0" w:color="auto"/>
        <w:bottom w:val="none" w:sz="0" w:space="0" w:color="auto"/>
        <w:right w:val="none" w:sz="0" w:space="0" w:color="auto"/>
      </w:divBdr>
    </w:div>
    <w:div w:id="961229760">
      <w:bodyDiv w:val="1"/>
      <w:marLeft w:val="0"/>
      <w:marRight w:val="0"/>
      <w:marTop w:val="0"/>
      <w:marBottom w:val="0"/>
      <w:divBdr>
        <w:top w:val="none" w:sz="0" w:space="0" w:color="auto"/>
        <w:left w:val="none" w:sz="0" w:space="0" w:color="auto"/>
        <w:bottom w:val="none" w:sz="0" w:space="0" w:color="auto"/>
        <w:right w:val="none" w:sz="0" w:space="0" w:color="auto"/>
      </w:divBdr>
    </w:div>
    <w:div w:id="964697629">
      <w:marLeft w:val="0"/>
      <w:marRight w:val="150"/>
      <w:marTop w:val="0"/>
      <w:marBottom w:val="0"/>
      <w:divBdr>
        <w:top w:val="none" w:sz="0" w:space="0" w:color="auto"/>
        <w:left w:val="none" w:sz="0" w:space="0" w:color="auto"/>
        <w:bottom w:val="none" w:sz="0" w:space="0" w:color="auto"/>
        <w:right w:val="none" w:sz="0" w:space="0" w:color="auto"/>
      </w:divBdr>
      <w:divsChild>
        <w:div w:id="953631717">
          <w:marLeft w:val="0"/>
          <w:marRight w:val="150"/>
          <w:marTop w:val="0"/>
          <w:marBottom w:val="0"/>
          <w:divBdr>
            <w:top w:val="none" w:sz="0" w:space="0" w:color="auto"/>
            <w:left w:val="none" w:sz="0" w:space="0" w:color="auto"/>
            <w:bottom w:val="none" w:sz="0" w:space="0" w:color="auto"/>
            <w:right w:val="none" w:sz="0" w:space="0" w:color="auto"/>
          </w:divBdr>
        </w:div>
      </w:divsChild>
    </w:div>
    <w:div w:id="988629415">
      <w:marLeft w:val="0"/>
      <w:marRight w:val="150"/>
      <w:marTop w:val="0"/>
      <w:marBottom w:val="0"/>
      <w:divBdr>
        <w:top w:val="none" w:sz="0" w:space="0" w:color="auto"/>
        <w:left w:val="none" w:sz="0" w:space="0" w:color="auto"/>
        <w:bottom w:val="none" w:sz="0" w:space="0" w:color="auto"/>
        <w:right w:val="none" w:sz="0" w:space="0" w:color="auto"/>
      </w:divBdr>
      <w:divsChild>
        <w:div w:id="1473978979">
          <w:marLeft w:val="0"/>
          <w:marRight w:val="150"/>
          <w:marTop w:val="0"/>
          <w:marBottom w:val="0"/>
          <w:divBdr>
            <w:top w:val="none" w:sz="0" w:space="0" w:color="auto"/>
            <w:left w:val="none" w:sz="0" w:space="0" w:color="auto"/>
            <w:bottom w:val="none" w:sz="0" w:space="0" w:color="auto"/>
            <w:right w:val="none" w:sz="0" w:space="0" w:color="auto"/>
          </w:divBdr>
        </w:div>
      </w:divsChild>
    </w:div>
    <w:div w:id="1030686535">
      <w:bodyDiv w:val="1"/>
      <w:marLeft w:val="0"/>
      <w:marRight w:val="0"/>
      <w:marTop w:val="0"/>
      <w:marBottom w:val="0"/>
      <w:divBdr>
        <w:top w:val="none" w:sz="0" w:space="0" w:color="auto"/>
        <w:left w:val="none" w:sz="0" w:space="0" w:color="auto"/>
        <w:bottom w:val="none" w:sz="0" w:space="0" w:color="auto"/>
        <w:right w:val="none" w:sz="0" w:space="0" w:color="auto"/>
      </w:divBdr>
      <w:divsChild>
        <w:div w:id="294606011">
          <w:marLeft w:val="0"/>
          <w:marRight w:val="0"/>
          <w:marTop w:val="0"/>
          <w:marBottom w:val="0"/>
          <w:divBdr>
            <w:top w:val="none" w:sz="0" w:space="0" w:color="auto"/>
            <w:left w:val="none" w:sz="0" w:space="0" w:color="auto"/>
            <w:bottom w:val="none" w:sz="0" w:space="0" w:color="auto"/>
            <w:right w:val="none" w:sz="0" w:space="0" w:color="auto"/>
          </w:divBdr>
          <w:divsChild>
            <w:div w:id="211844065">
              <w:marLeft w:val="0"/>
              <w:marRight w:val="0"/>
              <w:marTop w:val="0"/>
              <w:marBottom w:val="0"/>
              <w:divBdr>
                <w:top w:val="none" w:sz="0" w:space="0" w:color="auto"/>
                <w:left w:val="none" w:sz="0" w:space="0" w:color="auto"/>
                <w:bottom w:val="none" w:sz="0" w:space="0" w:color="auto"/>
                <w:right w:val="none" w:sz="0" w:space="0" w:color="auto"/>
              </w:divBdr>
              <w:divsChild>
                <w:div w:id="18624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728285">
      <w:bodyDiv w:val="1"/>
      <w:marLeft w:val="0"/>
      <w:marRight w:val="0"/>
      <w:marTop w:val="0"/>
      <w:marBottom w:val="0"/>
      <w:divBdr>
        <w:top w:val="none" w:sz="0" w:space="0" w:color="auto"/>
        <w:left w:val="none" w:sz="0" w:space="0" w:color="auto"/>
        <w:bottom w:val="none" w:sz="0" w:space="0" w:color="auto"/>
        <w:right w:val="none" w:sz="0" w:space="0" w:color="auto"/>
      </w:divBdr>
      <w:divsChild>
        <w:div w:id="874583216">
          <w:marLeft w:val="0"/>
          <w:marRight w:val="0"/>
          <w:marTop w:val="0"/>
          <w:marBottom w:val="0"/>
          <w:divBdr>
            <w:top w:val="none" w:sz="0" w:space="0" w:color="auto"/>
            <w:left w:val="none" w:sz="0" w:space="0" w:color="auto"/>
            <w:bottom w:val="none" w:sz="0" w:space="0" w:color="auto"/>
            <w:right w:val="none" w:sz="0" w:space="0" w:color="auto"/>
          </w:divBdr>
          <w:divsChild>
            <w:div w:id="1228954598">
              <w:marLeft w:val="0"/>
              <w:marRight w:val="0"/>
              <w:marTop w:val="0"/>
              <w:marBottom w:val="0"/>
              <w:divBdr>
                <w:top w:val="none" w:sz="0" w:space="0" w:color="auto"/>
                <w:left w:val="none" w:sz="0" w:space="0" w:color="auto"/>
                <w:bottom w:val="none" w:sz="0" w:space="0" w:color="auto"/>
                <w:right w:val="none" w:sz="0" w:space="0" w:color="auto"/>
              </w:divBdr>
              <w:divsChild>
                <w:div w:id="115992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195773">
      <w:marLeft w:val="0"/>
      <w:marRight w:val="150"/>
      <w:marTop w:val="0"/>
      <w:marBottom w:val="0"/>
      <w:divBdr>
        <w:top w:val="none" w:sz="0" w:space="0" w:color="auto"/>
        <w:left w:val="none" w:sz="0" w:space="0" w:color="auto"/>
        <w:bottom w:val="none" w:sz="0" w:space="0" w:color="auto"/>
        <w:right w:val="none" w:sz="0" w:space="0" w:color="auto"/>
      </w:divBdr>
      <w:divsChild>
        <w:div w:id="1871913301">
          <w:marLeft w:val="0"/>
          <w:marRight w:val="150"/>
          <w:marTop w:val="0"/>
          <w:marBottom w:val="0"/>
          <w:divBdr>
            <w:top w:val="none" w:sz="0" w:space="0" w:color="auto"/>
            <w:left w:val="none" w:sz="0" w:space="0" w:color="auto"/>
            <w:bottom w:val="none" w:sz="0" w:space="0" w:color="auto"/>
            <w:right w:val="none" w:sz="0" w:space="0" w:color="auto"/>
          </w:divBdr>
        </w:div>
      </w:divsChild>
    </w:div>
    <w:div w:id="1183589763">
      <w:bodyDiv w:val="1"/>
      <w:marLeft w:val="0"/>
      <w:marRight w:val="0"/>
      <w:marTop w:val="0"/>
      <w:marBottom w:val="0"/>
      <w:divBdr>
        <w:top w:val="none" w:sz="0" w:space="0" w:color="auto"/>
        <w:left w:val="none" w:sz="0" w:space="0" w:color="auto"/>
        <w:bottom w:val="none" w:sz="0" w:space="0" w:color="auto"/>
        <w:right w:val="none" w:sz="0" w:space="0" w:color="auto"/>
      </w:divBdr>
    </w:div>
    <w:div w:id="1221091964">
      <w:bodyDiv w:val="1"/>
      <w:marLeft w:val="0"/>
      <w:marRight w:val="0"/>
      <w:marTop w:val="0"/>
      <w:marBottom w:val="0"/>
      <w:divBdr>
        <w:top w:val="none" w:sz="0" w:space="0" w:color="auto"/>
        <w:left w:val="none" w:sz="0" w:space="0" w:color="auto"/>
        <w:bottom w:val="none" w:sz="0" w:space="0" w:color="auto"/>
        <w:right w:val="none" w:sz="0" w:space="0" w:color="auto"/>
      </w:divBdr>
    </w:div>
    <w:div w:id="1327398837">
      <w:bodyDiv w:val="1"/>
      <w:marLeft w:val="0"/>
      <w:marRight w:val="0"/>
      <w:marTop w:val="0"/>
      <w:marBottom w:val="0"/>
      <w:divBdr>
        <w:top w:val="none" w:sz="0" w:space="0" w:color="auto"/>
        <w:left w:val="none" w:sz="0" w:space="0" w:color="auto"/>
        <w:bottom w:val="none" w:sz="0" w:space="0" w:color="auto"/>
        <w:right w:val="none" w:sz="0" w:space="0" w:color="auto"/>
      </w:divBdr>
    </w:div>
    <w:div w:id="1342243207">
      <w:bodyDiv w:val="1"/>
      <w:marLeft w:val="0"/>
      <w:marRight w:val="0"/>
      <w:marTop w:val="0"/>
      <w:marBottom w:val="0"/>
      <w:divBdr>
        <w:top w:val="none" w:sz="0" w:space="0" w:color="auto"/>
        <w:left w:val="none" w:sz="0" w:space="0" w:color="auto"/>
        <w:bottom w:val="none" w:sz="0" w:space="0" w:color="auto"/>
        <w:right w:val="none" w:sz="0" w:space="0" w:color="auto"/>
      </w:divBdr>
    </w:div>
    <w:div w:id="1365862847">
      <w:bodyDiv w:val="1"/>
      <w:marLeft w:val="0"/>
      <w:marRight w:val="0"/>
      <w:marTop w:val="0"/>
      <w:marBottom w:val="0"/>
      <w:divBdr>
        <w:top w:val="none" w:sz="0" w:space="0" w:color="auto"/>
        <w:left w:val="none" w:sz="0" w:space="0" w:color="auto"/>
        <w:bottom w:val="none" w:sz="0" w:space="0" w:color="auto"/>
        <w:right w:val="none" w:sz="0" w:space="0" w:color="auto"/>
      </w:divBdr>
      <w:divsChild>
        <w:div w:id="1168133077">
          <w:marLeft w:val="0"/>
          <w:marRight w:val="150"/>
          <w:marTop w:val="0"/>
          <w:marBottom w:val="0"/>
          <w:divBdr>
            <w:top w:val="none" w:sz="0" w:space="0" w:color="auto"/>
            <w:left w:val="none" w:sz="0" w:space="0" w:color="auto"/>
            <w:bottom w:val="none" w:sz="0" w:space="0" w:color="auto"/>
            <w:right w:val="none" w:sz="0" w:space="0" w:color="auto"/>
          </w:divBdr>
          <w:divsChild>
            <w:div w:id="1478260673">
              <w:marLeft w:val="0"/>
              <w:marRight w:val="150"/>
              <w:marTop w:val="0"/>
              <w:marBottom w:val="0"/>
              <w:divBdr>
                <w:top w:val="none" w:sz="0" w:space="0" w:color="auto"/>
                <w:left w:val="none" w:sz="0" w:space="0" w:color="auto"/>
                <w:bottom w:val="none" w:sz="0" w:space="0" w:color="auto"/>
                <w:right w:val="none" w:sz="0" w:space="0" w:color="auto"/>
              </w:divBdr>
              <w:divsChild>
                <w:div w:id="103814194">
                  <w:marLeft w:val="0"/>
                  <w:marRight w:val="0"/>
                  <w:marTop w:val="0"/>
                  <w:marBottom w:val="0"/>
                  <w:divBdr>
                    <w:top w:val="none" w:sz="0" w:space="0" w:color="auto"/>
                    <w:left w:val="none" w:sz="0" w:space="0" w:color="auto"/>
                    <w:bottom w:val="none" w:sz="0" w:space="0" w:color="auto"/>
                    <w:right w:val="none" w:sz="0" w:space="0" w:color="auto"/>
                  </w:divBdr>
                  <w:divsChild>
                    <w:div w:id="61062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889684">
      <w:marLeft w:val="0"/>
      <w:marRight w:val="150"/>
      <w:marTop w:val="0"/>
      <w:marBottom w:val="0"/>
      <w:divBdr>
        <w:top w:val="none" w:sz="0" w:space="0" w:color="auto"/>
        <w:left w:val="none" w:sz="0" w:space="0" w:color="auto"/>
        <w:bottom w:val="none" w:sz="0" w:space="0" w:color="auto"/>
        <w:right w:val="none" w:sz="0" w:space="0" w:color="auto"/>
      </w:divBdr>
      <w:divsChild>
        <w:div w:id="376122663">
          <w:marLeft w:val="0"/>
          <w:marRight w:val="150"/>
          <w:marTop w:val="0"/>
          <w:marBottom w:val="0"/>
          <w:divBdr>
            <w:top w:val="none" w:sz="0" w:space="0" w:color="auto"/>
            <w:left w:val="none" w:sz="0" w:space="0" w:color="auto"/>
            <w:bottom w:val="none" w:sz="0" w:space="0" w:color="auto"/>
            <w:right w:val="none" w:sz="0" w:space="0" w:color="auto"/>
          </w:divBdr>
        </w:div>
      </w:divsChild>
    </w:div>
    <w:div w:id="1429227538">
      <w:bodyDiv w:val="1"/>
      <w:marLeft w:val="0"/>
      <w:marRight w:val="0"/>
      <w:marTop w:val="0"/>
      <w:marBottom w:val="0"/>
      <w:divBdr>
        <w:top w:val="none" w:sz="0" w:space="0" w:color="auto"/>
        <w:left w:val="none" w:sz="0" w:space="0" w:color="auto"/>
        <w:bottom w:val="none" w:sz="0" w:space="0" w:color="auto"/>
        <w:right w:val="none" w:sz="0" w:space="0" w:color="auto"/>
      </w:divBdr>
      <w:divsChild>
        <w:div w:id="1632206208">
          <w:marLeft w:val="0"/>
          <w:marRight w:val="0"/>
          <w:marTop w:val="0"/>
          <w:marBottom w:val="0"/>
          <w:divBdr>
            <w:top w:val="none" w:sz="0" w:space="0" w:color="auto"/>
            <w:left w:val="none" w:sz="0" w:space="0" w:color="auto"/>
            <w:bottom w:val="none" w:sz="0" w:space="0" w:color="auto"/>
            <w:right w:val="none" w:sz="0" w:space="0" w:color="auto"/>
          </w:divBdr>
          <w:divsChild>
            <w:div w:id="1826434547">
              <w:marLeft w:val="0"/>
              <w:marRight w:val="0"/>
              <w:marTop w:val="0"/>
              <w:marBottom w:val="0"/>
              <w:divBdr>
                <w:top w:val="none" w:sz="0" w:space="0" w:color="auto"/>
                <w:left w:val="none" w:sz="0" w:space="0" w:color="auto"/>
                <w:bottom w:val="none" w:sz="0" w:space="0" w:color="auto"/>
                <w:right w:val="none" w:sz="0" w:space="0" w:color="auto"/>
              </w:divBdr>
              <w:divsChild>
                <w:div w:id="83553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000294">
      <w:bodyDiv w:val="1"/>
      <w:marLeft w:val="0"/>
      <w:marRight w:val="0"/>
      <w:marTop w:val="0"/>
      <w:marBottom w:val="0"/>
      <w:divBdr>
        <w:top w:val="none" w:sz="0" w:space="0" w:color="auto"/>
        <w:left w:val="none" w:sz="0" w:space="0" w:color="auto"/>
        <w:bottom w:val="none" w:sz="0" w:space="0" w:color="auto"/>
        <w:right w:val="none" w:sz="0" w:space="0" w:color="auto"/>
      </w:divBdr>
    </w:div>
    <w:div w:id="1536189165">
      <w:bodyDiv w:val="1"/>
      <w:marLeft w:val="0"/>
      <w:marRight w:val="0"/>
      <w:marTop w:val="0"/>
      <w:marBottom w:val="0"/>
      <w:divBdr>
        <w:top w:val="none" w:sz="0" w:space="0" w:color="auto"/>
        <w:left w:val="none" w:sz="0" w:space="0" w:color="auto"/>
        <w:bottom w:val="none" w:sz="0" w:space="0" w:color="auto"/>
        <w:right w:val="none" w:sz="0" w:space="0" w:color="auto"/>
      </w:divBdr>
      <w:divsChild>
        <w:div w:id="449012098">
          <w:marLeft w:val="0"/>
          <w:marRight w:val="0"/>
          <w:marTop w:val="0"/>
          <w:marBottom w:val="0"/>
          <w:divBdr>
            <w:top w:val="none" w:sz="0" w:space="0" w:color="auto"/>
            <w:left w:val="none" w:sz="0" w:space="0" w:color="auto"/>
            <w:bottom w:val="none" w:sz="0" w:space="0" w:color="auto"/>
            <w:right w:val="none" w:sz="0" w:space="0" w:color="auto"/>
          </w:divBdr>
          <w:divsChild>
            <w:div w:id="699627426">
              <w:marLeft w:val="0"/>
              <w:marRight w:val="0"/>
              <w:marTop w:val="0"/>
              <w:marBottom w:val="0"/>
              <w:divBdr>
                <w:top w:val="none" w:sz="0" w:space="0" w:color="auto"/>
                <w:left w:val="none" w:sz="0" w:space="0" w:color="auto"/>
                <w:bottom w:val="none" w:sz="0" w:space="0" w:color="auto"/>
                <w:right w:val="none" w:sz="0" w:space="0" w:color="auto"/>
              </w:divBdr>
              <w:divsChild>
                <w:div w:id="348723857">
                  <w:marLeft w:val="0"/>
                  <w:marRight w:val="0"/>
                  <w:marTop w:val="0"/>
                  <w:marBottom w:val="0"/>
                  <w:divBdr>
                    <w:top w:val="none" w:sz="0" w:space="0" w:color="auto"/>
                    <w:left w:val="none" w:sz="0" w:space="0" w:color="auto"/>
                    <w:bottom w:val="none" w:sz="0" w:space="0" w:color="auto"/>
                    <w:right w:val="none" w:sz="0" w:space="0" w:color="auto"/>
                  </w:divBdr>
                  <w:divsChild>
                    <w:div w:id="182022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90435">
      <w:bodyDiv w:val="1"/>
      <w:marLeft w:val="0"/>
      <w:marRight w:val="0"/>
      <w:marTop w:val="0"/>
      <w:marBottom w:val="0"/>
      <w:divBdr>
        <w:top w:val="none" w:sz="0" w:space="0" w:color="auto"/>
        <w:left w:val="none" w:sz="0" w:space="0" w:color="auto"/>
        <w:bottom w:val="none" w:sz="0" w:space="0" w:color="auto"/>
        <w:right w:val="none" w:sz="0" w:space="0" w:color="auto"/>
      </w:divBdr>
    </w:div>
    <w:div w:id="1566449945">
      <w:bodyDiv w:val="1"/>
      <w:marLeft w:val="0"/>
      <w:marRight w:val="0"/>
      <w:marTop w:val="0"/>
      <w:marBottom w:val="0"/>
      <w:divBdr>
        <w:top w:val="none" w:sz="0" w:space="0" w:color="auto"/>
        <w:left w:val="none" w:sz="0" w:space="0" w:color="auto"/>
        <w:bottom w:val="none" w:sz="0" w:space="0" w:color="auto"/>
        <w:right w:val="none" w:sz="0" w:space="0" w:color="auto"/>
      </w:divBdr>
      <w:divsChild>
        <w:div w:id="1067344625">
          <w:marLeft w:val="0"/>
          <w:marRight w:val="0"/>
          <w:marTop w:val="0"/>
          <w:marBottom w:val="0"/>
          <w:divBdr>
            <w:top w:val="none" w:sz="0" w:space="0" w:color="auto"/>
            <w:left w:val="none" w:sz="0" w:space="0" w:color="auto"/>
            <w:bottom w:val="none" w:sz="0" w:space="0" w:color="auto"/>
            <w:right w:val="none" w:sz="0" w:space="0" w:color="auto"/>
          </w:divBdr>
          <w:divsChild>
            <w:div w:id="171575902">
              <w:marLeft w:val="0"/>
              <w:marRight w:val="0"/>
              <w:marTop w:val="0"/>
              <w:marBottom w:val="0"/>
              <w:divBdr>
                <w:top w:val="none" w:sz="0" w:space="0" w:color="auto"/>
                <w:left w:val="none" w:sz="0" w:space="0" w:color="auto"/>
                <w:bottom w:val="none" w:sz="0" w:space="0" w:color="auto"/>
                <w:right w:val="none" w:sz="0" w:space="0" w:color="auto"/>
              </w:divBdr>
              <w:divsChild>
                <w:div w:id="5207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789068">
      <w:bodyDiv w:val="1"/>
      <w:marLeft w:val="0"/>
      <w:marRight w:val="0"/>
      <w:marTop w:val="0"/>
      <w:marBottom w:val="0"/>
      <w:divBdr>
        <w:top w:val="none" w:sz="0" w:space="0" w:color="auto"/>
        <w:left w:val="none" w:sz="0" w:space="0" w:color="auto"/>
        <w:bottom w:val="none" w:sz="0" w:space="0" w:color="auto"/>
        <w:right w:val="none" w:sz="0" w:space="0" w:color="auto"/>
      </w:divBdr>
    </w:div>
    <w:div w:id="1606889959">
      <w:bodyDiv w:val="1"/>
      <w:marLeft w:val="0"/>
      <w:marRight w:val="0"/>
      <w:marTop w:val="0"/>
      <w:marBottom w:val="0"/>
      <w:divBdr>
        <w:top w:val="none" w:sz="0" w:space="0" w:color="auto"/>
        <w:left w:val="none" w:sz="0" w:space="0" w:color="auto"/>
        <w:bottom w:val="none" w:sz="0" w:space="0" w:color="auto"/>
        <w:right w:val="none" w:sz="0" w:space="0" w:color="auto"/>
      </w:divBdr>
    </w:div>
    <w:div w:id="1625767011">
      <w:bodyDiv w:val="1"/>
      <w:marLeft w:val="0"/>
      <w:marRight w:val="0"/>
      <w:marTop w:val="0"/>
      <w:marBottom w:val="0"/>
      <w:divBdr>
        <w:top w:val="none" w:sz="0" w:space="0" w:color="auto"/>
        <w:left w:val="none" w:sz="0" w:space="0" w:color="auto"/>
        <w:bottom w:val="none" w:sz="0" w:space="0" w:color="auto"/>
        <w:right w:val="none" w:sz="0" w:space="0" w:color="auto"/>
      </w:divBdr>
    </w:div>
    <w:div w:id="1666518661">
      <w:bodyDiv w:val="1"/>
      <w:marLeft w:val="0"/>
      <w:marRight w:val="0"/>
      <w:marTop w:val="0"/>
      <w:marBottom w:val="0"/>
      <w:divBdr>
        <w:top w:val="none" w:sz="0" w:space="0" w:color="auto"/>
        <w:left w:val="none" w:sz="0" w:space="0" w:color="auto"/>
        <w:bottom w:val="none" w:sz="0" w:space="0" w:color="auto"/>
        <w:right w:val="none" w:sz="0" w:space="0" w:color="auto"/>
      </w:divBdr>
      <w:divsChild>
        <w:div w:id="598103565">
          <w:marLeft w:val="0"/>
          <w:marRight w:val="0"/>
          <w:marTop w:val="0"/>
          <w:marBottom w:val="0"/>
          <w:divBdr>
            <w:top w:val="none" w:sz="0" w:space="0" w:color="auto"/>
            <w:left w:val="none" w:sz="0" w:space="0" w:color="auto"/>
            <w:bottom w:val="none" w:sz="0" w:space="0" w:color="auto"/>
            <w:right w:val="none" w:sz="0" w:space="0" w:color="auto"/>
          </w:divBdr>
          <w:divsChild>
            <w:div w:id="576982024">
              <w:marLeft w:val="0"/>
              <w:marRight w:val="0"/>
              <w:marTop w:val="0"/>
              <w:marBottom w:val="0"/>
              <w:divBdr>
                <w:top w:val="none" w:sz="0" w:space="0" w:color="auto"/>
                <w:left w:val="none" w:sz="0" w:space="0" w:color="auto"/>
                <w:bottom w:val="none" w:sz="0" w:space="0" w:color="auto"/>
                <w:right w:val="none" w:sz="0" w:space="0" w:color="auto"/>
              </w:divBdr>
              <w:divsChild>
                <w:div w:id="164589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781740">
      <w:bodyDiv w:val="1"/>
      <w:marLeft w:val="0"/>
      <w:marRight w:val="0"/>
      <w:marTop w:val="0"/>
      <w:marBottom w:val="0"/>
      <w:divBdr>
        <w:top w:val="none" w:sz="0" w:space="0" w:color="auto"/>
        <w:left w:val="none" w:sz="0" w:space="0" w:color="auto"/>
        <w:bottom w:val="none" w:sz="0" w:space="0" w:color="auto"/>
        <w:right w:val="none" w:sz="0" w:space="0" w:color="auto"/>
      </w:divBdr>
      <w:divsChild>
        <w:div w:id="394165539">
          <w:marLeft w:val="0"/>
          <w:marRight w:val="0"/>
          <w:marTop w:val="0"/>
          <w:marBottom w:val="0"/>
          <w:divBdr>
            <w:top w:val="none" w:sz="0" w:space="0" w:color="auto"/>
            <w:left w:val="none" w:sz="0" w:space="0" w:color="auto"/>
            <w:bottom w:val="none" w:sz="0" w:space="0" w:color="auto"/>
            <w:right w:val="none" w:sz="0" w:space="0" w:color="auto"/>
          </w:divBdr>
          <w:divsChild>
            <w:div w:id="493187447">
              <w:marLeft w:val="0"/>
              <w:marRight w:val="0"/>
              <w:marTop w:val="0"/>
              <w:marBottom w:val="0"/>
              <w:divBdr>
                <w:top w:val="none" w:sz="0" w:space="0" w:color="auto"/>
                <w:left w:val="none" w:sz="0" w:space="0" w:color="auto"/>
                <w:bottom w:val="none" w:sz="0" w:space="0" w:color="auto"/>
                <w:right w:val="none" w:sz="0" w:space="0" w:color="auto"/>
              </w:divBdr>
              <w:divsChild>
                <w:div w:id="162548912">
                  <w:marLeft w:val="0"/>
                  <w:marRight w:val="0"/>
                  <w:marTop w:val="0"/>
                  <w:marBottom w:val="0"/>
                  <w:divBdr>
                    <w:top w:val="none" w:sz="0" w:space="0" w:color="auto"/>
                    <w:left w:val="none" w:sz="0" w:space="0" w:color="auto"/>
                    <w:bottom w:val="none" w:sz="0" w:space="0" w:color="auto"/>
                    <w:right w:val="none" w:sz="0" w:space="0" w:color="auto"/>
                  </w:divBdr>
                  <w:divsChild>
                    <w:div w:id="115293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823007">
      <w:bodyDiv w:val="1"/>
      <w:marLeft w:val="0"/>
      <w:marRight w:val="0"/>
      <w:marTop w:val="0"/>
      <w:marBottom w:val="0"/>
      <w:divBdr>
        <w:top w:val="none" w:sz="0" w:space="0" w:color="auto"/>
        <w:left w:val="none" w:sz="0" w:space="0" w:color="auto"/>
        <w:bottom w:val="none" w:sz="0" w:space="0" w:color="auto"/>
        <w:right w:val="none" w:sz="0" w:space="0" w:color="auto"/>
      </w:divBdr>
    </w:div>
    <w:div w:id="1763994295">
      <w:bodyDiv w:val="1"/>
      <w:marLeft w:val="0"/>
      <w:marRight w:val="0"/>
      <w:marTop w:val="0"/>
      <w:marBottom w:val="0"/>
      <w:divBdr>
        <w:top w:val="none" w:sz="0" w:space="0" w:color="auto"/>
        <w:left w:val="none" w:sz="0" w:space="0" w:color="auto"/>
        <w:bottom w:val="none" w:sz="0" w:space="0" w:color="auto"/>
        <w:right w:val="none" w:sz="0" w:space="0" w:color="auto"/>
      </w:divBdr>
    </w:div>
    <w:div w:id="1824851026">
      <w:bodyDiv w:val="1"/>
      <w:marLeft w:val="0"/>
      <w:marRight w:val="0"/>
      <w:marTop w:val="0"/>
      <w:marBottom w:val="0"/>
      <w:divBdr>
        <w:top w:val="none" w:sz="0" w:space="0" w:color="auto"/>
        <w:left w:val="none" w:sz="0" w:space="0" w:color="auto"/>
        <w:bottom w:val="none" w:sz="0" w:space="0" w:color="auto"/>
        <w:right w:val="none" w:sz="0" w:space="0" w:color="auto"/>
      </w:divBdr>
    </w:div>
    <w:div w:id="1895580184">
      <w:bodyDiv w:val="1"/>
      <w:marLeft w:val="0"/>
      <w:marRight w:val="0"/>
      <w:marTop w:val="0"/>
      <w:marBottom w:val="0"/>
      <w:divBdr>
        <w:top w:val="none" w:sz="0" w:space="0" w:color="auto"/>
        <w:left w:val="none" w:sz="0" w:space="0" w:color="auto"/>
        <w:bottom w:val="none" w:sz="0" w:space="0" w:color="auto"/>
        <w:right w:val="none" w:sz="0" w:space="0" w:color="auto"/>
      </w:divBdr>
    </w:div>
    <w:div w:id="1964647605">
      <w:bodyDiv w:val="1"/>
      <w:marLeft w:val="0"/>
      <w:marRight w:val="0"/>
      <w:marTop w:val="0"/>
      <w:marBottom w:val="0"/>
      <w:divBdr>
        <w:top w:val="none" w:sz="0" w:space="0" w:color="auto"/>
        <w:left w:val="none" w:sz="0" w:space="0" w:color="auto"/>
        <w:bottom w:val="none" w:sz="0" w:space="0" w:color="auto"/>
        <w:right w:val="none" w:sz="0" w:space="0" w:color="auto"/>
      </w:divBdr>
    </w:div>
    <w:div w:id="2013025683">
      <w:bodyDiv w:val="1"/>
      <w:marLeft w:val="0"/>
      <w:marRight w:val="0"/>
      <w:marTop w:val="0"/>
      <w:marBottom w:val="0"/>
      <w:divBdr>
        <w:top w:val="none" w:sz="0" w:space="0" w:color="auto"/>
        <w:left w:val="none" w:sz="0" w:space="0" w:color="auto"/>
        <w:bottom w:val="none" w:sz="0" w:space="0" w:color="auto"/>
        <w:right w:val="none" w:sz="0" w:space="0" w:color="auto"/>
      </w:divBdr>
    </w:div>
    <w:div w:id="2015103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imonjbrandl@gmail.com" TargetMode="External"/><Relationship Id="rId13" Type="http://schemas.openxmlformats.org/officeDocument/2006/relationships/image" Target="media/image4.jpe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ceandata.sci.gsfc.nasa.gov/MODIS-Aqua/Mapped/Daily/4km/sst"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hyperlink" Target="https://github.com/VascoElbrecht/JAM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6FC9E-D59B-0D41-A4D1-E72B410DB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66</Pages>
  <Words>78806</Words>
  <Characters>449196</Characters>
  <Application>Microsoft Office Word</Application>
  <DocSecurity>0</DocSecurity>
  <Lines>3743</Lines>
  <Paragraphs>1053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Brandl</dc:creator>
  <cp:keywords/>
  <dc:description/>
  <cp:lastModifiedBy>Simon Brandl</cp:lastModifiedBy>
  <cp:revision>3</cp:revision>
  <dcterms:created xsi:type="dcterms:W3CDTF">2020-06-01T19:59:00Z</dcterms:created>
  <dcterms:modified xsi:type="dcterms:W3CDTF">2020-06-02T09:20:00Z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zotero-version="5.0.87"&gt;&lt;session id="nG5eZDt9"/&gt;&lt;style id="http://www.zotero.org/styles/nature" hasBibliography="1" bibliographyStyleHasBeenSet="1"/&gt;&lt;prefs&gt;&lt;pref name="fieldType" value="Field"/&gt;&lt;pref name="dontAskDelayCitationUpdate</vt:lpwstr>
  </property>
  <property fmtid="{D5CDD505-2E9C-101B-9397-08002B2CF9AE}" pid="3" name="ZOTERO_PREF_2">
    <vt:lpwstr>s" value="true"/&gt;&lt;/prefs&gt;&lt;/data&gt;</vt:lpwstr>
  </property>
</Properties>
</file>